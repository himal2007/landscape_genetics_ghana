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283F6" w14:textId="1020870E" w:rsidR="00276E70" w:rsidRDefault="007D25F9" w:rsidP="00C82C8B">
      <w:pPr>
        <w:pStyle w:val="Heading2"/>
        <w:spacing w:line="480" w:lineRule="auto"/>
        <w:jc w:val="both"/>
        <w:rPr>
          <w:sz w:val="32"/>
          <w:szCs w:val="32"/>
        </w:rPr>
      </w:pPr>
      <w:bookmarkStart w:id="0" w:name="methods"/>
      <w:bookmarkStart w:id="1" w:name="X4c1b53a5e4d6bab95e4c919e065146d627a4ed7"/>
      <w:r>
        <w:rPr>
          <w:sz w:val="32"/>
          <w:szCs w:val="32"/>
        </w:rPr>
        <w:t xml:space="preserve">Title: </w:t>
      </w:r>
      <w:r w:rsidR="00276E70" w:rsidRPr="00276E70">
        <w:rPr>
          <w:sz w:val="32"/>
          <w:szCs w:val="32"/>
        </w:rPr>
        <w:t>Landscape genetics</w:t>
      </w:r>
      <w:r w:rsidR="003D272D">
        <w:rPr>
          <w:sz w:val="32"/>
          <w:szCs w:val="32"/>
        </w:rPr>
        <w:t xml:space="preserve"> </w:t>
      </w:r>
      <w:r w:rsidR="00FE7A57">
        <w:rPr>
          <w:sz w:val="32"/>
          <w:szCs w:val="32"/>
        </w:rPr>
        <w:t>approach for onchocerciasis control</w:t>
      </w:r>
      <w:r w:rsidR="00D45107">
        <w:rPr>
          <w:sz w:val="32"/>
          <w:szCs w:val="32"/>
        </w:rPr>
        <w:t xml:space="preserve"> with</w:t>
      </w:r>
      <w:r w:rsidR="00276E70" w:rsidRPr="00276E70">
        <w:rPr>
          <w:sz w:val="32"/>
          <w:szCs w:val="32"/>
        </w:rPr>
        <w:t xml:space="preserve"> the</w:t>
      </w:r>
      <w:r w:rsidR="003D272D">
        <w:rPr>
          <w:sz w:val="32"/>
          <w:szCs w:val="32"/>
        </w:rPr>
        <w:t xml:space="preserve"> </w:t>
      </w:r>
      <w:r w:rsidR="003D272D" w:rsidRPr="00276E70">
        <w:rPr>
          <w:sz w:val="32"/>
          <w:szCs w:val="32"/>
        </w:rPr>
        <w:t>parasite</w:t>
      </w:r>
      <w:r w:rsidR="003D272D">
        <w:rPr>
          <w:sz w:val="32"/>
          <w:szCs w:val="32"/>
        </w:rPr>
        <w:t xml:space="preserve"> </w:t>
      </w:r>
      <w:r w:rsidR="00FE7A57">
        <w:rPr>
          <w:sz w:val="32"/>
          <w:szCs w:val="32"/>
        </w:rPr>
        <w:t>(</w:t>
      </w:r>
      <w:r w:rsidR="00F969FC">
        <w:rPr>
          <w:i/>
          <w:iCs/>
          <w:sz w:val="32"/>
          <w:szCs w:val="32"/>
        </w:rPr>
        <w:t>Onchocerca</w:t>
      </w:r>
      <w:r w:rsidR="003D272D">
        <w:rPr>
          <w:i/>
          <w:iCs/>
          <w:sz w:val="32"/>
          <w:szCs w:val="32"/>
        </w:rPr>
        <w:t xml:space="preserve"> volvulus</w:t>
      </w:r>
      <w:r w:rsidR="00FE7A57" w:rsidRPr="004A0A95">
        <w:rPr>
          <w:sz w:val="32"/>
          <w:szCs w:val="32"/>
        </w:rPr>
        <w:t>)</w:t>
      </w:r>
      <w:r w:rsidR="003D272D">
        <w:rPr>
          <w:i/>
          <w:iCs/>
          <w:sz w:val="32"/>
          <w:szCs w:val="32"/>
        </w:rPr>
        <w:t xml:space="preserve"> </w:t>
      </w:r>
      <w:r w:rsidR="00276E70" w:rsidRPr="00276E70">
        <w:rPr>
          <w:sz w:val="32"/>
          <w:szCs w:val="32"/>
        </w:rPr>
        <w:t>and the vector</w:t>
      </w:r>
      <w:r w:rsidR="004A0A95">
        <w:rPr>
          <w:sz w:val="32"/>
          <w:szCs w:val="32"/>
        </w:rPr>
        <w:t xml:space="preserve"> (</w:t>
      </w:r>
      <w:r w:rsidR="004A0A95">
        <w:rPr>
          <w:i/>
          <w:iCs/>
          <w:sz w:val="32"/>
          <w:szCs w:val="32"/>
        </w:rPr>
        <w:t xml:space="preserve">Simulium </w:t>
      </w:r>
      <w:proofErr w:type="spellStart"/>
      <w:r w:rsidR="004A0A95">
        <w:rPr>
          <w:i/>
          <w:iCs/>
          <w:sz w:val="32"/>
          <w:szCs w:val="32"/>
        </w:rPr>
        <w:t>damnosum</w:t>
      </w:r>
      <w:proofErr w:type="spellEnd"/>
      <w:r w:rsidR="004A0A95">
        <w:rPr>
          <w:sz w:val="32"/>
          <w:szCs w:val="32"/>
        </w:rPr>
        <w:t>)</w:t>
      </w:r>
      <w:r w:rsidR="00276E70" w:rsidRPr="00276E70">
        <w:rPr>
          <w:sz w:val="32"/>
          <w:szCs w:val="32"/>
        </w:rPr>
        <w:t xml:space="preserve"> mitochondrial data from the transition region of Ghana</w:t>
      </w:r>
    </w:p>
    <w:p w14:paraId="717ABA6C" w14:textId="0C57C8B8" w:rsidR="00424305" w:rsidRDefault="00451EB6" w:rsidP="00C82C8B">
      <w:pPr>
        <w:pStyle w:val="BodyText"/>
      </w:pPr>
      <w:r>
        <w:t xml:space="preserve">H Shrestha, SM Hedtke, K McCulloch, R Chisholm, </w:t>
      </w:r>
      <w:r w:rsidR="00C64DC6">
        <w:t xml:space="preserve">K </w:t>
      </w:r>
      <w:proofErr w:type="spellStart"/>
      <w:r w:rsidR="00C64DC6">
        <w:t>Frempong</w:t>
      </w:r>
      <w:proofErr w:type="spellEnd"/>
      <w:r w:rsidR="00C64DC6">
        <w:t xml:space="preserve">, </w:t>
      </w:r>
      <w:r>
        <w:t>WN Grant</w:t>
      </w:r>
      <w:r w:rsidR="00C07190">
        <w:t xml:space="preserve">, fly collection </w:t>
      </w:r>
      <w:r w:rsidR="00185A9A">
        <w:t>collaborators</w:t>
      </w:r>
      <w:r w:rsidR="004A79DD">
        <w:t xml:space="preserve">, S </w:t>
      </w:r>
      <w:proofErr w:type="spellStart"/>
      <w:r w:rsidR="004A79DD">
        <w:t>Armoo</w:t>
      </w:r>
      <w:proofErr w:type="spellEnd"/>
      <w:r w:rsidR="004A79DD">
        <w:t>,</w:t>
      </w:r>
      <w:r w:rsidR="00702037">
        <w:t xml:space="preserve"> </w:t>
      </w:r>
      <w:r w:rsidR="009C741B">
        <w:t xml:space="preserve">Neha, Anusha, </w:t>
      </w:r>
      <w:r w:rsidR="00702037">
        <w:t>Osei’s group</w:t>
      </w:r>
    </w:p>
    <w:p w14:paraId="02B56A25" w14:textId="5D44CA9C" w:rsidR="002073A3" w:rsidRPr="005D37E6" w:rsidRDefault="002073A3" w:rsidP="002073A3">
      <w:pPr>
        <w:pStyle w:val="Heading2"/>
        <w:spacing w:line="480" w:lineRule="auto"/>
        <w:jc w:val="both"/>
      </w:pPr>
      <w:r>
        <w:t>Abstract</w:t>
      </w:r>
    </w:p>
    <w:p w14:paraId="603B6173" w14:textId="62DF4DF5" w:rsidR="002073A3" w:rsidRPr="006177FD" w:rsidRDefault="008D4D5A" w:rsidP="002073A3">
      <w:pPr>
        <w:pStyle w:val="BodyText"/>
        <w:rPr>
          <w:i/>
          <w:iCs/>
        </w:rPr>
      </w:pPr>
      <w:r w:rsidRPr="006177FD">
        <w:rPr>
          <w:i/>
          <w:iCs/>
          <w:highlight w:val="yellow"/>
        </w:rPr>
        <w:t>The w</w:t>
      </w:r>
      <w:r w:rsidR="004D1BF8" w:rsidRPr="006177FD">
        <w:rPr>
          <w:i/>
          <w:iCs/>
          <w:highlight w:val="yellow"/>
        </w:rPr>
        <w:t>ord limit</w:t>
      </w:r>
      <w:r w:rsidR="006177FD">
        <w:rPr>
          <w:i/>
          <w:iCs/>
          <w:highlight w:val="yellow"/>
        </w:rPr>
        <w:t xml:space="preserve"> (background, methods, results and conclusions)</w:t>
      </w:r>
      <w:r w:rsidRPr="006177FD">
        <w:rPr>
          <w:i/>
          <w:iCs/>
          <w:highlight w:val="yellow"/>
        </w:rPr>
        <w:t xml:space="preserve"> is</w:t>
      </w:r>
      <w:r w:rsidR="002073A3" w:rsidRPr="006177FD">
        <w:rPr>
          <w:i/>
          <w:iCs/>
          <w:highlight w:val="yellow"/>
        </w:rPr>
        <w:t xml:space="preserve"> 350 </w:t>
      </w:r>
      <w:proofErr w:type="gramStart"/>
      <w:r w:rsidR="002073A3" w:rsidRPr="006177FD">
        <w:rPr>
          <w:i/>
          <w:iCs/>
          <w:highlight w:val="yellow"/>
        </w:rPr>
        <w:t>words</w:t>
      </w:r>
      <w:r w:rsidRPr="006177FD">
        <w:rPr>
          <w:i/>
          <w:iCs/>
          <w:highlight w:val="yellow"/>
        </w:rPr>
        <w:t>;</w:t>
      </w:r>
      <w:proofErr w:type="gramEnd"/>
      <w:r w:rsidR="004D1BF8" w:rsidRPr="006177FD">
        <w:rPr>
          <w:i/>
          <w:iCs/>
          <w:highlight w:val="yellow"/>
        </w:rPr>
        <w:t xml:space="preserve"> currently, 393 words</w:t>
      </w:r>
    </w:p>
    <w:p w14:paraId="19535182" w14:textId="19731C3A" w:rsidR="002073A3" w:rsidRDefault="002073A3" w:rsidP="006177FD">
      <w:pPr>
        <w:pStyle w:val="BodyText"/>
        <w:jc w:val="both"/>
      </w:pPr>
      <w:r w:rsidRPr="006177FD">
        <w:rPr>
          <w:b/>
          <w:bCs/>
        </w:rPr>
        <w:t>Background:</w:t>
      </w:r>
      <w:r>
        <w:t xml:space="preserve"> Population genetic</w:t>
      </w:r>
      <w:r w:rsidR="00FD167F">
        <w:t>s</w:t>
      </w:r>
      <w:r>
        <w:t xml:space="preserve"> </w:t>
      </w:r>
      <w:r w:rsidR="003B4F9E">
        <w:t xml:space="preserve">is </w:t>
      </w:r>
      <w:r w:rsidR="00B31BCE">
        <w:t>crucia</w:t>
      </w:r>
      <w:r w:rsidR="00FD167F">
        <w:t>l for understanding</w:t>
      </w:r>
      <w:r>
        <w:t xml:space="preserve"> the transmission dynamics of diseases like onchocerciasis. The</w:t>
      </w:r>
      <w:r w:rsidR="00872857">
        <w:t xml:space="preserve"> population genetic estimates</w:t>
      </w:r>
      <w:r>
        <w:t xml:space="preserve"> are </w:t>
      </w:r>
      <w:r w:rsidR="00872857">
        <w:t>the product of biologic</w:t>
      </w:r>
      <w:r w:rsidR="008533B2">
        <w:t>al</w:t>
      </w:r>
      <w:r w:rsidR="00872857">
        <w:t xml:space="preserve"> processes </w:t>
      </w:r>
      <w:r>
        <w:t>influenced by the ecological features</w:t>
      </w:r>
      <w:r w:rsidR="005220AF">
        <w:t>,</w:t>
      </w:r>
      <w:r>
        <w:t xml:space="preserve"> particularly onchocerciasis, a filarial disease transmitted by the bites of blackflies with a </w:t>
      </w:r>
      <w:r w:rsidR="00C4298E">
        <w:t>specific</w:t>
      </w:r>
      <w:r>
        <w:t xml:space="preserve"> ecological niche. Here, we have used a landscape genetics framework to understand the relationship of the environmental features to the population genetic estimates of both the parasite (</w:t>
      </w:r>
      <w:r w:rsidRPr="006177FD">
        <w:rPr>
          <w:i/>
          <w:iCs/>
        </w:rPr>
        <w:t>Onchocerca volvulus</w:t>
      </w:r>
      <w:r>
        <w:t>) and the vector (</w:t>
      </w:r>
      <w:r w:rsidRPr="006177FD">
        <w:rPr>
          <w:i/>
          <w:iCs/>
        </w:rPr>
        <w:t xml:space="preserve">Simulium </w:t>
      </w:r>
      <w:proofErr w:type="spellStart"/>
      <w:r w:rsidRPr="006177FD">
        <w:rPr>
          <w:i/>
          <w:iCs/>
        </w:rPr>
        <w:t>damnosum</w:t>
      </w:r>
      <w:proofErr w:type="spellEnd"/>
      <w:r>
        <w:t>) population. We do this for the parasites and the vector</w:t>
      </w:r>
      <w:r w:rsidR="003F36E5">
        <w:t>s</w:t>
      </w:r>
      <w:r>
        <w:t xml:space="preserve"> sampled from the transition ecological region of Ghana</w:t>
      </w:r>
      <w:r w:rsidR="003F36E5">
        <w:t>,</w:t>
      </w:r>
      <w:r>
        <w:t xml:space="preserve"> where the transmission has </w:t>
      </w:r>
      <w:r w:rsidR="003F36E5">
        <w:t>persisted</w:t>
      </w:r>
      <w:r>
        <w:t xml:space="preserve"> despite almost half a century of onchocerciasis control efforts.</w:t>
      </w:r>
    </w:p>
    <w:p w14:paraId="24796270" w14:textId="095145F8" w:rsidR="002073A3" w:rsidRPr="006177FD" w:rsidRDefault="002073A3" w:rsidP="006177FD">
      <w:pPr>
        <w:pStyle w:val="BodyText"/>
        <w:jc w:val="both"/>
        <w:rPr>
          <w:b/>
          <w:bCs/>
        </w:rPr>
      </w:pPr>
      <w:r w:rsidRPr="006177FD">
        <w:rPr>
          <w:b/>
          <w:bCs/>
        </w:rPr>
        <w:t>Methods:</w:t>
      </w:r>
      <w:r w:rsidR="00CE256F">
        <w:rPr>
          <w:b/>
          <w:bCs/>
        </w:rPr>
        <w:t xml:space="preserve"> </w:t>
      </w:r>
      <w:r>
        <w:t xml:space="preserve">We </w:t>
      </w:r>
      <w:proofErr w:type="spellStart"/>
      <w:r>
        <w:t>analysed</w:t>
      </w:r>
      <w:proofErr w:type="spellEnd"/>
      <w:r>
        <w:t xml:space="preserve"> mitochondrial data from 163 parasites and 93 vectors collected from 15 communities and </w:t>
      </w:r>
      <w:r w:rsidR="003F36E5">
        <w:t>four</w:t>
      </w:r>
      <w:r>
        <w:t xml:space="preserve"> breeding sites</w:t>
      </w:r>
      <w:r w:rsidR="003F36E5">
        <w:t>,</w:t>
      </w:r>
      <w:r>
        <w:t xml:space="preserve"> respectively. We generated the population genetic estimates and tested if</w:t>
      </w:r>
      <w:r w:rsidR="00245EA0">
        <w:t xml:space="preserve"> </w:t>
      </w:r>
      <w:r w:rsidR="008533B2">
        <w:t xml:space="preserve">the </w:t>
      </w:r>
      <w:r w:rsidR="00245EA0">
        <w:t>environment and climate variables could explain</w:t>
      </w:r>
      <w:r>
        <w:t xml:space="preserve"> the genetic distance </w:t>
      </w:r>
      <w:r>
        <w:lastRenderedPageBreak/>
        <w:t xml:space="preserve">between sampling locations. We transformed the significant environmental variables into resistance surfaces to </w:t>
      </w:r>
      <w:r w:rsidR="008533B2">
        <w:t>understand</w:t>
      </w:r>
      <w:r>
        <w:t xml:space="preserve"> the vector and the parasite geneflow. Further, we generated a baseline microfilarial prevalence map from the point estimates of pre-intervention microfilarial prevalence from 47 locations in the study area and compared it with the resistance surfaces.</w:t>
      </w:r>
    </w:p>
    <w:p w14:paraId="210B2A36" w14:textId="208CDEC7" w:rsidR="002073A3" w:rsidRDefault="002073A3" w:rsidP="006177FD">
      <w:pPr>
        <w:pStyle w:val="BodyText"/>
        <w:jc w:val="both"/>
      </w:pPr>
      <w:r w:rsidRPr="006177FD">
        <w:rPr>
          <w:b/>
          <w:bCs/>
        </w:rPr>
        <w:t>Results</w:t>
      </w:r>
      <w:r w:rsidR="00CE256F" w:rsidRPr="006177FD">
        <w:rPr>
          <w:b/>
          <w:bCs/>
        </w:rPr>
        <w:t>:</w:t>
      </w:r>
      <w:r w:rsidR="00CE256F">
        <w:t xml:space="preserve"> </w:t>
      </w:r>
      <w:r>
        <w:t xml:space="preserve">We found that the resistance surface derived from elevation (r = 0.793, p = 0.005) and the soil moisture (r = 0.507, p = 0.002) was significantly associated with the genetic distance of the parasite. Similarly, </w:t>
      </w:r>
      <w:r w:rsidR="00B1514F">
        <w:t xml:space="preserve">for the vector populations, </w:t>
      </w:r>
      <w:r>
        <w:t>the resistance surfaces derived from the soil moisture (r = 0.788, p = 0.0417) and precipitation (r = 0.835, p = 0.0417) were significant. The correlation of the baseline prevalence map was stronger with the parasite resistance surface map than with the vector resistance surface map. The central parts of the transition region were conducive for both the parasite and the vector geneflow with a high baseline onchocerciasis prevalence.</w:t>
      </w:r>
    </w:p>
    <w:p w14:paraId="0EBDBAD4" w14:textId="757C9CFD" w:rsidR="00BD72A7" w:rsidRDefault="002073A3" w:rsidP="00CE256F">
      <w:pPr>
        <w:pStyle w:val="BodyText"/>
        <w:jc w:val="both"/>
      </w:pPr>
      <w:r w:rsidRPr="006177FD">
        <w:rPr>
          <w:b/>
          <w:bCs/>
        </w:rPr>
        <w:t>Conclusions:</w:t>
      </w:r>
      <w:r w:rsidR="00CE256F">
        <w:t xml:space="preserve"> </w:t>
      </w:r>
      <w:r>
        <w:t xml:space="preserve">We present a framework to incorporate environmental data </w:t>
      </w:r>
      <w:r w:rsidR="009F4334">
        <w:t>in</w:t>
      </w:r>
      <w:r>
        <w:t xml:space="preserve">to the genetic data for onchocerciasis. Here, we were able to identify areas with </w:t>
      </w:r>
      <w:r w:rsidR="009F4334">
        <w:t>higher</w:t>
      </w:r>
      <w:r>
        <w:t xml:space="preserve"> suitability of the parasite and the vector geneflow, which might help us gain deeper insights into the concept of transmission zones for onchocerciasis. </w:t>
      </w:r>
      <w:r w:rsidR="009F4334">
        <w:t>Furthermore, t</w:t>
      </w:r>
      <w:r>
        <w:t xml:space="preserve">his framework </w:t>
      </w:r>
      <w:r w:rsidR="009F4334">
        <w:t>is</w:t>
      </w:r>
      <w:r>
        <w:t xml:space="preserve"> translatable to any other endemic areas and could be used to match the scale of the intervention units with natural transmission zones and thus might make mass administration of ivermectin effective for onchocerciasis elimination.</w:t>
      </w:r>
    </w:p>
    <w:p w14:paraId="4FACF433" w14:textId="6D21E80F" w:rsidR="006177FD" w:rsidRDefault="001E6F39" w:rsidP="006177FD">
      <w:pPr>
        <w:pStyle w:val="BodyText"/>
        <w:jc w:val="both"/>
      </w:pPr>
      <w:r>
        <w:rPr>
          <w:b/>
          <w:bCs/>
        </w:rPr>
        <w:t xml:space="preserve">Key words: </w:t>
      </w:r>
      <w:r w:rsidR="008158DA" w:rsidRPr="006177FD">
        <w:t xml:space="preserve">onchocerciasis, </w:t>
      </w:r>
      <w:r w:rsidR="008158DA" w:rsidRPr="006177FD">
        <w:rPr>
          <w:i/>
          <w:iCs/>
        </w:rPr>
        <w:t>Onchocerciasis volvulus</w:t>
      </w:r>
      <w:r w:rsidR="008158DA" w:rsidRPr="006177FD">
        <w:t xml:space="preserve">, </w:t>
      </w:r>
      <w:r w:rsidR="008158DA" w:rsidRPr="006177FD">
        <w:rPr>
          <w:i/>
          <w:iCs/>
        </w:rPr>
        <w:t xml:space="preserve">Simulium </w:t>
      </w:r>
      <w:proofErr w:type="spellStart"/>
      <w:r w:rsidR="008158DA" w:rsidRPr="006177FD">
        <w:rPr>
          <w:i/>
          <w:iCs/>
        </w:rPr>
        <w:t>damnosum</w:t>
      </w:r>
      <w:proofErr w:type="spellEnd"/>
      <w:r w:rsidR="008158DA" w:rsidRPr="006177FD">
        <w:t>, population genetics, disease ecology, landscape genetics, transmission zones, persistence of transmission, transition ecological region of Ghana</w:t>
      </w:r>
    </w:p>
    <w:p w14:paraId="48D069D4" w14:textId="77777777" w:rsidR="006177FD" w:rsidRDefault="006177FD">
      <w:pPr>
        <w:rPr>
          <w:rFonts w:ascii="Times New Roman" w:hAnsi="Times New Roman" w:cs="Times New Roman"/>
        </w:rPr>
      </w:pPr>
      <w:r>
        <w:br w:type="page"/>
      </w:r>
    </w:p>
    <w:p w14:paraId="7BA0F37C" w14:textId="4E1CC24A" w:rsidR="00424305" w:rsidRPr="005D37E6" w:rsidRDefault="00424305" w:rsidP="00C82C8B">
      <w:pPr>
        <w:pStyle w:val="Heading2"/>
        <w:spacing w:line="480" w:lineRule="auto"/>
        <w:jc w:val="both"/>
      </w:pPr>
      <w:r>
        <w:lastRenderedPageBreak/>
        <w:t>Background</w:t>
      </w:r>
    </w:p>
    <w:p w14:paraId="1983A681" w14:textId="4E12C389" w:rsidR="004142CB" w:rsidRDefault="00C6134B" w:rsidP="00C82C8B">
      <w:pPr>
        <w:pStyle w:val="BodyText"/>
        <w:jc w:val="both"/>
      </w:pPr>
      <w:r w:rsidRPr="00C6134B">
        <w:t xml:space="preserve">Onchocerciasis is a neglected filarial disease transmitted by the bites of blackflies </w:t>
      </w:r>
      <w:r w:rsidR="006F62B9">
        <w:t xml:space="preserve">and </w:t>
      </w:r>
      <w:r w:rsidR="007223B1">
        <w:t xml:space="preserve">occurs </w:t>
      </w:r>
      <w:r w:rsidRPr="00C6134B">
        <w:t xml:space="preserve">predominantly in Africa and some parts of </w:t>
      </w:r>
      <w:r w:rsidR="00093746">
        <w:t>S</w:t>
      </w:r>
      <w:r w:rsidRPr="00C6134B">
        <w:t>outh America</w:t>
      </w:r>
      <w:r w:rsidR="004C3BFC">
        <w:t xml:space="preserve"> </w:t>
      </w:r>
      <w:r w:rsidR="004C3BFC">
        <w:fldChar w:fldCharType="begin"/>
      </w:r>
      <w:r w:rsidR="004C3BFC">
        <w:instrText xml:space="preserve"> ADDIN ZOTERO_ITEM CSL_CITATION {"citationID":"sCWvVM2t","properties":{"formattedCitation":"(Hill et al., 2019)","plainCitation":"(Hill et al., 2019)","noteIndex":0},"citationItems":[{"id":1753,"uris":["http://zotero.org/users/2873801/items/CVWCBEWR"],"itemData":{"id":1753,"type":"article-journal","abstract":"Onchocerciasis is a neglected tropical disease with numerous symptoms and side effects, and when left untreated can lead to permanent blindness or skin disease. This database is an attempt to combine onchocerciasis prevalence data from peer-reviewed publications into a single open-source dataset. The process followed to extract and format the information has been detailed in this paper. A total of 14,043 unique location, diagnostic, age and sex-specific records from 1975–2017 have been collected, organized and marked for collapse where a single geo-position is shared between multiple records. The locations vary from single villages up to smaller administrative units and onchocerciasis control program-defined foci. This resulting database can be used to by the global health community to advance understanding of the distribution of onchocerciasis infection and disease.","container-title":"Scientific Data","DOI":"10.1038/s41597-019-0079-5","ISSN":"2052-4463","issue":"1","journalAbbreviation":"Sci Data","language":"en","note":"number: 1\npublisher: Nature Publishing Group","page":"67","source":"www.nature.com","title":"A database of geopositioned onchocerciasis prevalence data","volume":"6","author":[{"family":"Hill","given":"Elex"},{"family":"Hall","given":"Jason"},{"family":"Letourneau","given":"Ian D."},{"family":"Donkers","given":"Katie"},{"family":"Shirude","given":"Shreya"},{"family":"Pigott","given":"David M."},{"family":"Hay","given":"Simon I."},{"family":"Cromwell","given":"Elizabeth A."}],"issued":{"date-parts":[["2019",5,22]]}}}],"schema":"https://github.com/citation-style-language/schema/raw/master/csl-citation.json"} </w:instrText>
      </w:r>
      <w:r w:rsidR="004C3BFC">
        <w:fldChar w:fldCharType="separate"/>
      </w:r>
      <w:r w:rsidR="004C3BFC" w:rsidRPr="004C3BFC">
        <w:t>(Hill et al., 2019)</w:t>
      </w:r>
      <w:r w:rsidR="004C3BFC">
        <w:fldChar w:fldCharType="end"/>
      </w:r>
      <w:r w:rsidRPr="00C6134B">
        <w:t>. Upon infection, the human host exhibit</w:t>
      </w:r>
      <w:r w:rsidR="00093746">
        <w:t>s</w:t>
      </w:r>
      <w:r w:rsidRPr="00C6134B">
        <w:t xml:space="preserve"> </w:t>
      </w:r>
      <w:r w:rsidR="00093746">
        <w:t xml:space="preserve">a </w:t>
      </w:r>
      <w:r w:rsidRPr="00C6134B">
        <w:t xml:space="preserve">range of chronic clinical manifestations such as severe skin itching, skin depigmentation, blindness and epilepsy or nodding syndrome in children </w:t>
      </w:r>
      <w:r w:rsidR="00E62289">
        <w:fldChar w:fldCharType="begin"/>
      </w:r>
      <w:r w:rsidR="00253A98">
        <w:instrText xml:space="preserve"> ADDIN ZOTERO_ITEM CSL_CITATION {"citationID":"J5xk4iHc","properties":{"formattedCitation":"(Bas\\uc0\\u225{}\\uc0\\u241{}ez et al., 2006; Colebunders et al., 2019)","plainCitation":"(Basáñez et al., 2006; Colebunders et al., 2019)","noteIndex":0},"citationItems":[{"id":1754,"uris":["http://zotero.org/users/2873801/items/HPEWJ392"],"itemData":{"id":1754,"type":"article-journal","container-title":"PLoS medicine","DOI":"10.1371/journal.pmed.0030371","ISSN":"1549-1676","issue":"9","journalAbbreviation":"PLoS Med","language":"eng","note":"PMID: 17002504\nPMCID: PMC1576321","page":"e371","source":"PubMed","title":"River blindness: a success story under threat?","title-short":"River blindness","volume":"3","author":[{"family":"Basáñez","given":"María-Gloria"},{"family":"Pion","given":"Sébastien D. S."},{"family":"Churcher","given":"Thomas S."},{"family":"Breitling","given":"Lutz P."},{"family":"Little","given":"Mark P."},{"family":"Boussinesq","given":"Michel"}],"issued":{"date-parts":[["2006",9]]}},"label":"page"},{"id":1756,"uris":["http://zotero.org/users/2873801/items/2YX5DNG9"],"itemData":{"id":1756,"type":"article-journal","container-title":"PLOS Neglected Tropical Diseases","DOI":"10.1371/journal.pntd.0007407","ISSN":"1935-2735","issue":"7","journalAbbreviation":"PLOS Neglected Tropical Diseases","language":"en","note":"publisher: Public Library of Science","page":"e0007407","source":"PLoS Journals","title":"From river blindness to river epilepsy: Implications for onchocerciasis elimination programmes","title-short":"From river blindness to river epilepsy","volume":"13","author":[{"family":"Colebunders","given":"Robert"},{"family":"Fodjo","given":"Joseph Nelson Siewe"},{"family":"Hopkins","given":"Adrian"},{"family":"Hotterbeekx","given":"An"},{"family":"Lakwo","given":"Thomson L."},{"family":"Kalinga","given":"Akili"},{"family":"Logora","given":"Makoy Yibi"},{"family":"Basáñez","given":"Maria-Gloria"}],"issued":{"date-parts":[["2019",7,18]]}}}],"schema":"https://github.com/citation-style-language/schema/raw/master/csl-citation.json"} </w:instrText>
      </w:r>
      <w:r w:rsidR="00E62289">
        <w:fldChar w:fldCharType="separate"/>
      </w:r>
      <w:r w:rsidR="00253A98" w:rsidRPr="00253A98">
        <w:t>(Basáñez et al., 2006; Colebunders et al., 2019)</w:t>
      </w:r>
      <w:r w:rsidR="00E62289">
        <w:fldChar w:fldCharType="end"/>
      </w:r>
      <w:r w:rsidRPr="00C6134B">
        <w:t>. Onchocerciasis is an age</w:t>
      </w:r>
      <w:r w:rsidR="00D33297">
        <w:t>-</w:t>
      </w:r>
      <w:r w:rsidRPr="00C6134B">
        <w:t xml:space="preserve">old infection with a huge socio-economic impact in the poorest of the poor nations of the world </w:t>
      </w:r>
      <w:r w:rsidR="002D3F8E">
        <w:fldChar w:fldCharType="begin"/>
      </w:r>
      <w:r w:rsidR="00E754F5">
        <w:instrText xml:space="preserve"> ADDIN ZOTERO_ITEM CSL_CITATION {"citationID":"oT9KC176","properties":{"formattedCitation":"(Cupp et al., 2011; Dunn et al., 2015)","plainCitation":"(Cupp et al., 2011; Dunn et al., 2015)","noteIndex":0},"citationItems":[{"id":1758,"uris":["http://zotero.org/users/2873801/items/PMJQCGCR"],"itemData":{"id":1758,"type":"article-journal","container-title":"Acta Tropica","DOI":"10.1016/j.actatropica.2010.08.009","ISSN":"0001706X","journalAbbreviation":"Acta Tropica","language":"en","page":"S100-S108","source":"DOI.org (Crossref)","title":"Elimination of human onchocerciasis: History of progress and current feasibility using ivermectin (Mectizan®) monotherapy","title-short":"Elimination of human onchocerciasis","volume":"120","author":[{"family":"Cupp","given":"E.W."},{"family":"Sauerbrey","given":"M."},{"family":"Richards","given":"F."}],"issued":{"date-parts":[["2011",9]]}}},{"id":1751,"uris":["http://zotero.org/users/2873801/items/8HY5ILZA"],"itemData":{"id":1751,"type":"article-journal","abstract":"In 2000, 189 member states of the United Nations (UN) developed a plan for peace and development, which resulted in eight actionable goals known as the Millennium Development Goals (MDGs). Since their inception, the MDGs have been considered the international standard for measuring development progress and have provided a blueprint for global health policy and programming. However, emphasis upon the achievement of priority benchmarks around the \"big three\" diseases--namely HIV, tuberculosis (TB), and malaria--has influenced global health entities to disproportionately allocate resources. Meanwhile, several tropical diseases that almost exclusively impact the poorest of the poor continue to be neglected, despite the existence of cost-effective and feasible methods of control or elimination. One such Neglected Tropical Disease (NTD), onchocerciasis, more commonly known as river blindness, is a debilitating and stigmatizing disease primarily affecting individuals living in remote and impoverished areas. Onchocerciasis control is considered to be one of the most successful and cost-effective public health campaigns ever launched. In addition to improving the health and well-being of millions of individuals, these programs also lead to improvements in education, agricultural production, and economic development in affected communities. Perhaps most pertinent to the global health community, though, is the demonstrated effectiveness of facilitating community engagement by allowing communities considerable ownership with regard to drug delivery. This paper reviews the contributions that such concentrated efforts to control and eliminate onchocerciasis make to achieving select MDGs. The authors hope to draw the attention of public policymakers and global health funders to the importance of the struggle against onchocerciasis as a model for community-directed interventions to advance health and development, and to advocate for NTDs inclusion in the post 2015 agenda.","container-title":"PLoS neglected tropical diseases","DOI":"10.1371/journal.pntd.0003703","ISSN":"1935-2735","issue":"5","journalAbbreviation":"PLoS Negl Trop Dis","language":"eng","note":"PMID: 25996946\nPMCID: PMC4440802","page":"e0003703","source":"PubMed","title":"The Contributions of Onchocerciasis Control and Elimination Programs toward the Achievement of the Millennium Development Goals","volume":"9","author":[{"family":"Dunn","given":"Caitlin"},{"family":"Callahan","given":"Kelly"},{"family":"Katabarwa","given":"Moses"},{"family":"Richards","given":"Frank"},{"family":"Hopkins","given":"Donald"},{"family":"Withers","given":"P. Craig"},{"family":"Buyon","given":"Lucas E."},{"family":"McFarland","given":"Deborah"}],"issued":{"date-parts":[["2015",5]]}}}],"schema":"https://github.com/citation-style-language/schema/raw/master/csl-citation.json"} </w:instrText>
      </w:r>
      <w:r w:rsidR="002D3F8E">
        <w:fldChar w:fldCharType="separate"/>
      </w:r>
      <w:r w:rsidR="00E754F5" w:rsidRPr="00E754F5">
        <w:t>(Cupp et al., 2011; Dunn et al., 2015)</w:t>
      </w:r>
      <w:r w:rsidR="002D3F8E">
        <w:fldChar w:fldCharType="end"/>
      </w:r>
      <w:r w:rsidRPr="00C6134B">
        <w:t xml:space="preserve">. Therefore, control of onchocerciasis has been a public health priority and has progressed through several stages since the commencement of </w:t>
      </w:r>
      <w:r w:rsidR="00D33297">
        <w:t xml:space="preserve">the </w:t>
      </w:r>
      <w:r w:rsidRPr="00C6134B">
        <w:t xml:space="preserve">onchocerciasis control program (OCP) with black fly </w:t>
      </w:r>
      <w:proofErr w:type="spellStart"/>
      <w:r w:rsidRPr="00C6134B">
        <w:t>larviciding</w:t>
      </w:r>
      <w:proofErr w:type="spellEnd"/>
      <w:r w:rsidRPr="00C6134B">
        <w:t xml:space="preserve"> in 1975</w:t>
      </w:r>
      <w:r w:rsidR="00ED3C8A">
        <w:t xml:space="preserve"> </w:t>
      </w:r>
      <w:r w:rsidR="00ED3C8A">
        <w:fldChar w:fldCharType="begin"/>
      </w:r>
      <w:r w:rsidR="00ED3C8A">
        <w:instrText xml:space="preserve"> ADDIN ZOTERO_ITEM CSL_CITATION {"citationID":"I3McS5DH","properties":{"formattedCitation":"(Boatin, 2008)","plainCitation":"(Boatin, 2008)","noteIndex":0},"citationItems":[{"id":1759,"uris":["http://zotero.org/users/2873801/items/7XGJEJYT"],"itemData":{"id":1759,"type":"article-journal","container-title":"Annals of Tropical Medicine &amp; Parasitology","DOI":"10.1179/136485908X337427","ISSN":"0003-4983, 1364-8594","issue":"sup1","journalAbbreviation":"Annals of Tropical Medicine &amp; Parasitology","language":"en","page":"13-17","source":"DOI.org (Crossref)","title":"The Onchocerciasis Control Programme in West Africa (OCP)","volume":"102","author":[{"family":"Boatin","given":"B."}],"issued":{"date-parts":[["2008",9]]}}}],"schema":"https://github.com/citation-style-language/schema/raw/master/csl-citation.json"} </w:instrText>
      </w:r>
      <w:r w:rsidR="00ED3C8A">
        <w:fldChar w:fldCharType="separate"/>
      </w:r>
      <w:r w:rsidR="00ED3C8A" w:rsidRPr="00ED3C8A">
        <w:t>(Boatin, 2008)</w:t>
      </w:r>
      <w:r w:rsidR="00ED3C8A">
        <w:fldChar w:fldCharType="end"/>
      </w:r>
      <w:r w:rsidRPr="00C6134B">
        <w:t>. Vector control was later complemented with the annual mass drug administration with ivermectin (</w:t>
      </w:r>
      <w:proofErr w:type="spellStart"/>
      <w:r w:rsidRPr="00C6134B">
        <w:t>MDAi</w:t>
      </w:r>
      <w:proofErr w:type="spellEnd"/>
      <w:r w:rsidRPr="00C6134B">
        <w:t>) in 1987</w:t>
      </w:r>
      <w:r w:rsidR="00EB451E">
        <w:t xml:space="preserve"> </w:t>
      </w:r>
      <w:r w:rsidR="00EB451E">
        <w:fldChar w:fldCharType="begin"/>
      </w:r>
      <w:r w:rsidR="00EB451E">
        <w:instrText xml:space="preserve"> ADDIN ZOTERO_ITEM CSL_CITATION {"citationID":"8XnI7D4u","properties":{"formattedCitation":"(Richards et al., 2001)","plainCitation":"(Richards et al., 2001)","noteIndex":0},"citationItems":[{"id":1760,"uris":["http://zotero.org/users/2873801/items/4WKZ5U92"],"itemData":{"id":1760,"type":"article-journal","container-title":"Trends in Parasitology","DOI":"10.1016/S1471-4922(01)02112-2","ISSN":"14714922","issue":"12","journalAbbreviation":"Trends in Parasitology","language":"en","page":"558-563","source":"DOI.org (Crossref)","title":"Control of onchocerciasis today: status and challenges","title-short":"Control of onchocerciasis today","volume":"17","author":[{"family":"Richards","given":"Frank O"},{"family":"Boatin","given":"Boakye"},{"family":"Sauerbrey","given":"Mauricio"},{"family":"Sékétéli","given":"Azodoga"}],"issued":{"date-parts":[["2001",12]]}}}],"schema":"https://github.com/citation-style-language/schema/raw/master/csl-citation.json"} </w:instrText>
      </w:r>
      <w:r w:rsidR="00EB451E">
        <w:fldChar w:fldCharType="separate"/>
      </w:r>
      <w:r w:rsidR="00EB451E" w:rsidRPr="00EB451E">
        <w:t>(Richards et al., 2001)</w:t>
      </w:r>
      <w:r w:rsidR="00EB451E">
        <w:fldChar w:fldCharType="end"/>
      </w:r>
      <w:r w:rsidRPr="00C6134B">
        <w:t xml:space="preserve">. With OCP ending in 2002, semi-annual </w:t>
      </w:r>
      <w:proofErr w:type="spellStart"/>
      <w:r w:rsidRPr="00C6134B">
        <w:t>MDAi</w:t>
      </w:r>
      <w:proofErr w:type="spellEnd"/>
      <w:r w:rsidRPr="00C6134B">
        <w:t xml:space="preserve"> in most of the hyper</w:t>
      </w:r>
      <w:r w:rsidR="00EB451E">
        <w:t>-</w:t>
      </w:r>
      <w:r w:rsidRPr="00C6134B">
        <w:t xml:space="preserve"> and meso</w:t>
      </w:r>
      <w:r w:rsidR="00EB451E">
        <w:t>-</w:t>
      </w:r>
      <w:r w:rsidRPr="00C6134B">
        <w:t>endemic villages has been the sole strategy to control onchocerciasis</w:t>
      </w:r>
      <w:r w:rsidR="004D0E98">
        <w:t xml:space="preserve"> </w:t>
      </w:r>
      <w:r w:rsidR="00ED28A7">
        <w:fldChar w:fldCharType="begin"/>
      </w:r>
      <w:r w:rsidR="00ED28A7">
        <w:instrText xml:space="preserve"> ADDIN ZOTERO_ITEM CSL_CITATION {"citationID":"Semjt247","properties":{"formattedCitation":"(Noma et al., 2002)","plainCitation":"(Noma et al., 2002)","noteIndex":0},"citationItems":[{"id":1442,"uris":["http://zotero.org/users/2873801/items/7R7QCKQ9"],"itemData":{"id":1442,"type":"article-journal","container-title":"Annals of Tropical Medicine &amp; Parasitology","DOI":"10.1179/000349802125000637","ISSN":"0003-4983, 1364-8594","issue":"sup1","journalAbbreviation":"Annals of Tropical Medicine &amp; Parasitology","language":"en","page":"S29-S39","source":"DOI.org (Crossref)","title":"Rapid epidemiological mapping of onchocerciasis (REMO): its application by the African Programme for Onchocerciasis Control (APOC)","title-short":"Rapid epidemiological mapping of onchocerciasis (REMO)","volume":"96","author":[{"family":"Noma","given":"M."},{"family":"Nwoke","given":"B. E. B."},{"family":"Nutall","given":"I."},{"family":"Tambala","given":"P. A."},{"family":"Enyong","given":"P."},{"family":"Namsenmo","given":"A."},{"family":"Remme","given":"J."},{"family":"Amazigo","given":"U. V."},{"family":"Kale","given":"O. O."},{"family":"Sékétéli","given":"A."}],"issued":{"date-parts":[["2002",3]]}}}],"schema":"https://github.com/citation-style-language/schema/raw/master/csl-citation.json"} </w:instrText>
      </w:r>
      <w:r w:rsidR="00ED28A7">
        <w:fldChar w:fldCharType="separate"/>
      </w:r>
      <w:r w:rsidR="00ED28A7" w:rsidRPr="00ED28A7">
        <w:t>(Noma et al., 2002)</w:t>
      </w:r>
      <w:r w:rsidR="00ED28A7">
        <w:fldChar w:fldCharType="end"/>
      </w:r>
      <w:r w:rsidRPr="00C6134B">
        <w:t xml:space="preserve">. </w:t>
      </w:r>
      <w:proofErr w:type="spellStart"/>
      <w:r w:rsidRPr="00C6134B">
        <w:t>MDAi</w:t>
      </w:r>
      <w:proofErr w:type="spellEnd"/>
      <w:r w:rsidRPr="00C6134B">
        <w:t xml:space="preserve"> has led to </w:t>
      </w:r>
      <w:r w:rsidR="003C7716">
        <w:t xml:space="preserve">a </w:t>
      </w:r>
      <w:r w:rsidRPr="00C6134B">
        <w:t>significant reduction in the onchocerciasis transmission in</w:t>
      </w:r>
      <w:r w:rsidR="003C7716">
        <w:t xml:space="preserve"> the</w:t>
      </w:r>
      <w:r w:rsidRPr="00C6134B">
        <w:t xml:space="preserve"> majority of the onchocerciasis endemic foci (with elimination in south American foci, Mali, Senegal)</w:t>
      </w:r>
      <w:r w:rsidR="003C7716">
        <w:t>,</w:t>
      </w:r>
      <w:r w:rsidRPr="00C6134B">
        <w:t xml:space="preserve"> and therefore, the onchocerciasis elimination is now the primary goal</w:t>
      </w:r>
      <w:r w:rsidR="000171B8">
        <w:t xml:space="preserve"> </w:t>
      </w:r>
      <w:r w:rsidR="00FA7C80">
        <w:fldChar w:fldCharType="begin"/>
      </w:r>
      <w:r w:rsidR="000171B8">
        <w:instrText xml:space="preserve"> ADDIN ZOTERO_ITEM CSL_CITATION {"citationID":"yHmGCXeW","properties":{"formattedCitation":"(Lakwo et al., 2020; Tekle et al., 2016)","plainCitation":"(Lakwo et al., 2020; Tekle et al., 2016)","noteIndex":0},"citationItems":[{"id":1582,"uris":["http://zotero.org/users/2873801/items/HMQGV8AH"],"itemData":{"id":1582,"type":"article-journal","abstract":"Onchocerciasis is a parasitic infection caused by the filarial nematode Onchocerca volvulus and transmitted through the bites of black flies of the genus Similium that breed in rivers and streams. The impact of mass treatment with ivermectin and supplemented by vector control in some countries has changed the global scene of onchocerciasis. There has been reported progress made in elimination of onchocerciasis in central and southern American countries and in some localities in Africa. The target for elimination in the Americas has been set at 2022 while for 12 countries in Africa this is expected in 2030. This review was conducted to examine the current status of onchocerciasis elimination at the global level and report on progress made. Literature searches were made through PubMed, articles in English or English abstracts, reports and any other relevant articles related to the subject. The global burden of onchocerciasis is progressively reducing and is no longer a public health problem in some regions. However, programs are challenged with a range of issues: cross-border transmission, diagnostic tools, Loa loa co-endemicity, limited workforce in entomology and maintaining enthusiasm among community drug distributors. More concerted effort using appropriate tools is required to overcome the challenges.","container-title":"Research and Reports in Tropical Medicine","DOI":"10.2147/RRTM.S224364","ISSN":"1179-7282","journalAbbreviation":"Res Rep Trop Med","note":"PMID: 33117052\nPMCID: PMC7548320","page":"81-95","source":"PubMed Central","title":"Onchocerciasis Elimination: Progress and Challenges","title-short":"Onchocerciasis Elimination","volume":"11","author":[{"family":"Lakwo","given":"Thomson"},{"family":"Oguttu","given":"David"},{"family":"Ukety","given":"Tony"},{"family":"Post","given":"Rory"},{"family":"Bakajika","given":"Didier"}],"issued":{"date-parts":[["2020",10,7]]}}},{"id":1747,"uris":["http://zotero.org/users/2873801/items/29XA3RM2"],"itemData":{"id":1747,"type":"article-journal","container-title":"Infectious Diseases of Poverty","DOI":"10.1186/s40249-016-0160-7","ISSN":"2049-9957","issue":"1","journalAbbreviation":"Infect Dis Poverty","language":"en","page":"66","source":"DOI.org (Crossref)","title":"Progress towards onchocerciasis elimination in the participating countries of the African Programme for Onchocerciasis Control: epidemiological evaluation results","title-short":"Progress towards onchocerciasis elimination in the participating countries of the African Programme for Onchocerciasis Control","volume":"5","author":[{"family":"Tekle","given":"Afework H."},{"family":"Zouré","given":"Honorath G. M."},{"family":"Noma","given":"Mounkaila"},{"family":"Boussinesq","given":"Michel"},{"family":"Coffeng","given":"Luc E."},{"family":"Stolk","given":"Wilma A."},{"family":"Remme","given":"Jan H. F."}],"issued":{"date-parts":[["2016",12]]}}}],"schema":"https://github.com/citation-style-language/schema/raw/master/csl-citation.json"} </w:instrText>
      </w:r>
      <w:r w:rsidR="00FA7C80">
        <w:fldChar w:fldCharType="separate"/>
      </w:r>
      <w:r w:rsidR="000171B8" w:rsidRPr="000171B8">
        <w:t>(Lakwo et al., 2020; Tekle et al., 2016)</w:t>
      </w:r>
      <w:r w:rsidR="00FA7C80">
        <w:fldChar w:fldCharType="end"/>
      </w:r>
      <w:r w:rsidRPr="00C6134B">
        <w:t xml:space="preserve">. Nevertheless, there are instances of persistence of onchocerciasis transmission despite repeated </w:t>
      </w:r>
      <w:proofErr w:type="spellStart"/>
      <w:r w:rsidRPr="00C6134B">
        <w:t>MDAi</w:t>
      </w:r>
      <w:proofErr w:type="spellEnd"/>
      <w:r w:rsidRPr="00C6134B">
        <w:t xml:space="preserve"> in some foci</w:t>
      </w:r>
      <w:r w:rsidR="003C7716">
        <w:t>,</w:t>
      </w:r>
      <w:r w:rsidRPr="00C6134B">
        <w:t xml:space="preserve"> which thwart the target of onchocerciasis elimination</w:t>
      </w:r>
      <w:r w:rsidR="00CE6F59">
        <w:t xml:space="preserve"> </w:t>
      </w:r>
      <w:r w:rsidR="00D42309">
        <w:fldChar w:fldCharType="begin"/>
      </w:r>
      <w:r w:rsidR="009509C8">
        <w:instrText xml:space="preserve"> ADDIN ZOTERO_ITEM CSL_CITATION {"citationID":"2ieMUbq9","properties":{"formattedCitation":"(Abong et al., 2021; Awadzi, Boakye, et al., 2004; Bas\\uc0\\u225{}\\uc0\\u241{}ez et al., 2006; P. H. Lamberton et al., 2014)","plainCitation":"(Abong et al., 2021; Awadzi, Boakye, et al., 2004; Basáñez et al., 2006; P. H. Lamberton et al., 2014)","noteIndex":0},"citationItems":[{"id":1521,"uris":["http://zotero.org/users/2873801/items/QQZG625G"],"itemData":{"id":1521,"type":"article-journal","abstract":"Background\n              \n                The impact of large scale Mass Drug Adminstration (MDA) of ivermectin on active onchocerciasis transmission by\n                Simulium damnosum\n                , which transmits the parasite\n                O\n                .\n                volvulus\n                is of great importance for onchocerciasis control programmes. We investigated in the Mbam river system area, the impact of MDA of ivermectin on entomological indices and also verify if there are river system factors that could have favoured the transmission of onchocerciasis in this area and contribute to the persistence of disease. We compared three independent techniques to detect\n                Onchocerca\n                larvae in blackflies and also analyzed the river system within 9 months post-MDA of ivermectin.\n              \n            \n            \n              Method\n              \n                Simulium\n                flies were captured before and after 1, 3, 6 and 9months of ivermectin-MDA. The biting rate was determined and 41% of the flies dissected while the rest were grouped into pools of 100 flies for DNA extraction. The extracted DNA was then subjected to O-150 LAMP and real-time PCR for the detection of infection by\n                Onchocerca species\n                using pool screening. The river system was analysed and the water discharge compared between rainy and dry seasons.\n              \n            \n            \n              Principal findings\n              \n                We used human landing collection method (previously called human bait) to collect 22,274 adult female\n                Simulium\n                flies from Mbam River System. Of this number, 9,134 were dissected while 129 pools constituted for molecular screening. Overall biting and parous rates of 1113 flies/man/day and 24.7%, respectively, were observed. All diagnostic techniques detected similar rates of\n                O\n                .\n                volvulus\n                infection (\n                P\n                = 0.9252) and infectivity (\n                P\n                = 0.4825) at all monitoring time points.\n                Onchocerca ochengi\n                larvae were only detected in 2 of the 129 pools. Analysis of the river drainage revealed two hydroelectric dams constructed on the tributaries of the Mbam river were the key contributing factor to the high-water discharge during both rainy and dry seasons.\n              \n            \n            \n              Conclusion\n              \n                Results from fly dissection (Microscopy), real-time PCR and LAMP revealed the same trends pre- and post-MDA. The infection rate with animal\n                Onchocerca sp\n                was exceptionally low. The dense river system generate important breeding sites that govern the abundance of\n                Simulium\n                during both dry and rainy seasons.","container-title":"PLOS Neglected Tropical Diseases","DOI":"10.1371/journal.pntd.0008926","ISSN":"1935-2735","issue":"1","journalAbbreviation":"PLoS Negl Trop Dis","language":"en","page":"e0008926","source":"DOI.org (Crossref)","title":"The Mbam drainage system and onchocerciasis transmission post ivermectin mass drug administration (MDA) campaign, Cameroon","volume":"15","author":[{"family":"Abong","given":"Raphael Awah"},{"family":"Amambo","given":"Glory Ngongeh"},{"family":"Hamid","given":"Ali Ahamat"},{"family":"Enow","given":"Belinda Agbor"},{"family":"Beng","given":"Amuam Andrew"},{"family":"Nietcho","given":"Franck Noel"},{"family":"Nji","given":"Theobald Mue"},{"family":"Njouendou","given":"Abdel Jelil"},{"family":"Ritter","given":"Manuel"},{"family":"Esum","given":"Mathias Eyong"},{"family":"Deribe","given":"Kebede"},{"family":"Cho","given":"Jerome Fru"},{"family":"Fombad","given":"Fanny Fri"},{"family":"Enyong","given":"Peter Ivo"},{"family":"Poole","given":"Catherine"},{"family":"Pfarr","given":"Kenneth"},{"family":"Hoerauf","given":"Achim"},{"family":"Carlow","given":"Clotilde"},{"family":"Wanji","given":"Samuel"}],"editor":[{"family":"Stolk","given":"Wilma A."}],"issued":{"date-parts":[["2021",1,19]]}}},{"id":765,"uris":["http://zotero.org/users/2873801/items/YL6GKARP"],"itemData":{"id":765,"type":"article-journal","container-title":"Annals of Tropical Medicine &amp; Parasitology","DOI":"10.1179/000349804225003253","ISSN":"0003-4983, 1364-8594","issue":"3","journalAbbreviation":"Annals of Tropical Medicine &amp; Parasitology","language":"en","page":"231-249","source":"DOI.org (Crossref)","title":"An investigation of persistent microfilaridermias despite multiple treatments with ivermectin, in two onchocerciasis-endemic foci in Ghana","volume":"98","author":[{"family":"Awadzi","given":"K."},{"family":"Boakye","given":"D. A."},{"family":"Edwards","given":"G."},{"family":"Opoku","given":"N. O."},{"family":"Attah","given":"S. K."},{"family":"Osei-Atweneboana","given":"M. Y."},{"family":"Lazdins-Helds","given":"J. K."},{"family":"Ardrey","given":"A. E."},{"family":"Addy","given":"E. T."},{"family":"Quartey","given":"B. T."},{"family":"Ahmed","given":"K."},{"family":"Boatin","given":"B. A."},{"family":"Soumbey-Alley","given":"E. W."}],"issued":{"date-parts":[["2004",4]]}}},{"id":1754,"uris":["http://zotero.org/users/2873801/items/HPEWJ392"],"itemData":{"id":1754,"type":"article-journal","container-title":"PLoS medicine","DOI":"10.1371/journal.pmed.0030371","ISSN":"1549-1676","issue":"9","journalAbbreviation":"PLoS Med","language":"eng","note":"PMID: 17002504\nPMCID: PMC1576321","page":"e371","source":"PubMed","title":"River blindness: a success story under threat?","title-short":"River blindness","volume":"3","author":[{"family":"Basáñez","given":"María-Gloria"},{"family":"Pion","given":"Sébastien D. S."},{"family":"Churcher","given":"Thomas S."},{"family":"Breitling","given":"Lutz P."},{"family":"Little","given":"Mark P."},{"family":"Boussinesq","given":"Michel"}],"issued":{"date-parts":[["2006",9]]}}},{"id":1500,"uris":["http://zotero.org/users/2873801/items/72ZJ87AW"],"itemData":{"id":1500,"type":"article-journal","container-title":"Parasites &amp; Vectors","DOI":"10.1186/s13071-014-0511-9","ISSN":"1756-3305","issue":"1","journalAbbreviation":"Parasites Vectors","language":"en","page":"511","source":"DOI.org (Crossref)","title":"Onchocerciasis transmission in Ghana: biting and parous rates of host-seeking sibling species of the &lt;i&gt;Simulium damnosum&lt;/i&gt; complex","title-short":"Onchocerciasis transmission in Ghana","volume":"7","author":[{"family":"Lamberton","given":"Poppy HL"},{"family":"Cheke","given":"Robert A"},{"family":"Walker","given":"Martin"},{"family":"Winskill","given":"Peter"},{"family":"Osei-Atweneboana","given":"Mike Y"},{"family":"Tirados","given":"Iñaki"},{"family":"Tetteh-Kumah","given":"Anthony"},{"family":"Boakye","given":"Daniel A"},{"family":"Wilson","given":"Michael D"},{"family":"Post","given":"Rory J"},{"family":"Basáñez","given":"María-Gloria"}],"issued":{"date-parts":[["2014",12]]}}}],"schema":"https://github.com/citation-style-language/schema/raw/master/csl-citation.json"} </w:instrText>
      </w:r>
      <w:r w:rsidR="00D42309">
        <w:fldChar w:fldCharType="separate"/>
      </w:r>
      <w:r w:rsidR="009509C8" w:rsidRPr="009509C8">
        <w:t>(Abong et al., 2021; Awadzi, Boakye, et al., 2004; Basáñez et al., 2006; P. H. Lamberton et al., 2014)</w:t>
      </w:r>
      <w:r w:rsidR="00D42309">
        <w:fldChar w:fldCharType="end"/>
      </w:r>
      <w:r w:rsidRPr="00C6134B">
        <w:t>.</w:t>
      </w:r>
    </w:p>
    <w:p w14:paraId="52F46762" w14:textId="6BBB0509" w:rsidR="00144BD8" w:rsidRDefault="00144BD8" w:rsidP="00C82C8B">
      <w:pPr>
        <w:pStyle w:val="BodyText"/>
        <w:jc w:val="both"/>
      </w:pPr>
      <w:r w:rsidRPr="00144BD8">
        <w:rPr>
          <w:i/>
          <w:iCs/>
        </w:rPr>
        <w:t xml:space="preserve">Simulium </w:t>
      </w:r>
      <w:proofErr w:type="spellStart"/>
      <w:r w:rsidRPr="00144BD8">
        <w:rPr>
          <w:i/>
          <w:iCs/>
        </w:rPr>
        <w:t>damnosum</w:t>
      </w:r>
      <w:proofErr w:type="spellEnd"/>
      <w:r w:rsidRPr="00144BD8">
        <w:t>, the primary vector for the disease</w:t>
      </w:r>
      <w:r w:rsidR="003C7716">
        <w:t>,</w:t>
      </w:r>
      <w:r w:rsidRPr="00144BD8">
        <w:t xml:space="preserve"> ha</w:t>
      </w:r>
      <w:r w:rsidR="003C7716">
        <w:t>s</w:t>
      </w:r>
      <w:r w:rsidRPr="00144BD8">
        <w:t xml:space="preserve"> a specific ecological niche, where </w:t>
      </w:r>
      <w:r w:rsidRPr="00144BD8">
        <w:rPr>
          <w:i/>
          <w:iCs/>
        </w:rPr>
        <w:t>Simulium</w:t>
      </w:r>
      <w:r w:rsidRPr="00144BD8">
        <w:t xml:space="preserve"> larvae need fast</w:t>
      </w:r>
      <w:r w:rsidR="003C7716">
        <w:t>-</w:t>
      </w:r>
      <w:r w:rsidRPr="00144BD8">
        <w:t xml:space="preserve">flowing rivers with </w:t>
      </w:r>
      <w:r w:rsidR="003C7716">
        <w:t xml:space="preserve">high </w:t>
      </w:r>
      <w:r w:rsidRPr="00144BD8">
        <w:t xml:space="preserve">oxygen saturation </w:t>
      </w:r>
      <w:r w:rsidR="00186DD4">
        <w:fldChar w:fldCharType="begin"/>
      </w:r>
      <w:r w:rsidR="00186DD4">
        <w:instrText xml:space="preserve"> ADDIN ZOTERO_ITEM CSL_CITATION {"citationID":"BlxFTx36","properties":{"formattedCitation":"(Cheke et al., 2015, 2017)","plainCitation":"(Cheke et al., 2015, 2017)","noteIndex":0},"citationItems":[{"id":1522,"uris":["http://zotero.org/users/2873801/items/JJJC3T28"],"itemData":{"id":1522,"type":"article-journal","abstract":"Development times of eggs, larvae and pupae of vectors of onchocerciasis (\n              Simulium\n              spp.) and of\n              Onchocerca volvulus\n              larvae within the adult females of the vectors decrease with increasing temperature. At and above 25°C, the parasite could reach its infective stage in less than 7 days when vectors could transmit after only two gonotrophic cycles. After incorporating exponential functions for vector development into a novel blackfly population model, it was predicted that fly numbers in Liberia and Ghana would peak at air temperatures of 29°C and 34°C, about 3°C and 7°C above current monthly averages, respectively; parous rates of forest flies (Liberia) would peak at 29°C and of savannah flies (Ghana) at 30°C. Small temperature increases (less than 2°C) might lead to changes in geographical distributions of different vector taxa. When the new model was linked to an existing framework for the population dynamics of onchocerciasis in humans and vectors, transmission rates and worm loads were projected to increase with temperature to at least 33°C. By contrast, analyses of field data on forest flies in Liberia and savannah flies in Ghana, in relation to regional climate change predictions, suggested, on the basis of simple regressions, that 13–41% decreases in fly numbers would be expected between the present and before 2040. Further research is needed to reconcile these conflicting conclusions.","container-title":"Philosophical Transactions of the Royal Society B: Biological Sciences","DOI":"10.1098/rstb.2013.0559","ISSN":"0962-8436, 1471-2970","issue":"1665","journalAbbreviation":"Phil. Trans. R. Soc. B","language":"en","page":"20130559","source":"DOI.org (Crossref)","title":"Potential effects of warmer worms and vectors on onchocerciasis transmission in West Africa","volume":"370","author":[{"family":"Cheke","given":"Robert A."},{"family":"Basáñez","given":"Maria-Gloria"},{"family":"Perry","given":"Malorie"},{"family":"White","given":"Michael T."},{"family":"Garms","given":"Rolf"},{"family":"Obuobie","given":"Emmanuel"},{"family":"Lamberton","given":"Poppy H. L."},{"family":"Young","given":"Stephen"},{"family":"Osei-Atweneboana","given":"Mike Y."},{"family":"Intsiful","given":"Joseph"},{"family":"Shen","given":"Mingwang"},{"family":"Boakye","given":"Daniel A."},{"family":"Wilson","given":"Michael D."}],"issued":{"date-parts":[["2015",4,5]]}}},{"id":1329,"uris":["http://zotero.org/users/2873801/items/HYNGZF9D"],"itemData":{"id":1329,"type":"article-journal","container-title":"Acta Tropica","DOI":"10.1016/j.actatropica.2016.12.022","ISSN":"0001706X","journalAbbreviation":"Acta Tropica","language":"en","page":"148-156","source":"DOI.org (Crossref)","title":"Ecological characteristics of &lt;i&gt;Simulium&lt;/i&gt; breeding sites in West Africa","volume":"167","author":[{"family":"Cheke","given":"Robert A."},{"family":"Young","given":"Stephen"},{"family":"Garms","given":"Rolf"}],"issued":{"date-parts":[["2017",3]]}}}],"schema":"https://github.com/citation-style-language/schema/raw/master/csl-citation.json"} </w:instrText>
      </w:r>
      <w:r w:rsidR="00186DD4">
        <w:fldChar w:fldCharType="separate"/>
      </w:r>
      <w:r w:rsidR="00186DD4" w:rsidRPr="00186DD4">
        <w:t>(Cheke et al., 2015, 2017)</w:t>
      </w:r>
      <w:r w:rsidR="00186DD4">
        <w:fldChar w:fldCharType="end"/>
      </w:r>
      <w:r w:rsidRPr="00144BD8">
        <w:t xml:space="preserve">. </w:t>
      </w:r>
      <w:r w:rsidR="00B85BA4">
        <w:t>The narrow range of ecological suitability of blackflies leads to</w:t>
      </w:r>
      <w:r w:rsidRPr="00144BD8">
        <w:t xml:space="preserve"> spatial heterogeneity in the prevalence and transmission of onchocerciasis where areas of varying endemicity are in close </w:t>
      </w:r>
      <w:r w:rsidRPr="00144BD8">
        <w:lastRenderedPageBreak/>
        <w:t xml:space="preserve">proximity to each other </w:t>
      </w:r>
      <w:r w:rsidR="000B0664">
        <w:fldChar w:fldCharType="begin"/>
      </w:r>
      <w:r w:rsidR="000B0664">
        <w:instrText xml:space="preserve"> ADDIN ZOTERO_ITEM CSL_CITATION {"citationID":"C4nkbSI4","properties":{"formattedCitation":"(Cromwell et al., 2021; Shrestha et al., 2022; Zour\\uc0\\u233{} et al., 2014)","plainCitation":"(Cromwell et al., 2021; Shrestha et al., 2022; Zouré et al., 2014)","noteIndex":0},"citationItems":[{"id":1513,"uris":["http://zotero.org/users/2873801/items/CRINFIQL"],"itemData":{"id":1513,"type":"article-journal","abstract":"Recent evidence suggests that, in some foci, elimination of onchocerciasis from Africa may be feasible with mass drug administration (MDA) of ivermectin. To achieve continental elimination of transmission, mapping surveys will need to be conducted across all implementation units (IUs) for which endemicity status is currently unknown. Using boosted regression tree models with optimised hyperparameter selection, we estimated environmental suitability for onchocerciasis at the 5 × 5-km resolution across Africa. In order to classify IUs that include locations that are environmentally suitable, we used receiver operating characteristic (ROC) analysis to identify an optimal threshold for suitability concordant with locations where onchocerciasis has been previously detected. This threshold value was then used to classify IUs (more suitable or less suitable) based on the location within the IU with the largest mean prediction. Mean estimates of environmental suitability suggest large areas across West and Central Africa, as well as focal areas of East Africa, are suitable for onchocerciasis transmission, consistent with the presence of current control and elimination of transmission efforts. The ROC analysis identified a mean environmental suitability index of 0·71 as a threshold to classify based on the location with the largest mean prediction within the IU. Of the IUs considered for mapping surveys, 50·2% exceed this threshold for suitability in at least one 5 × 5-km location. The formidable scale of data collection required to map onchocerciasis endemicity across the African continent presents an opportunity to use spatial data to identify areas likely to be suitable for onchocerciasis transmission. National onchocerciasis elimination programmes may wish to consider prioritising these IUs for mapping surveys as human resources, laboratory capacity, and programmatic schedules may constrain survey implementation, and possibly delaying MDA initiation in areas that would ultimately qualify.","container-title":"PLOS Neglected Tropical Diseases","DOI":"10.1371/journal.pntd.0008824","ISSN":"1935-2735","issue":"7","journalAbbreviation":"PLOS Neglected Tropical Diseases","language":"en","note":"publisher: Public Library of Science","page":"e0008824","source":"PLoS Journals","title":"Predicting the environmental suitability for onchocerciasis in Africa as an aid to elimination planning","volume":"15","author":[{"family":"Cromwell","given":"Elizabeth A."},{"family":"Osborne","given":"Joshua C. P."},{"family":"Unnasch","given":"Thomas R."},{"family":"Basáñez","given":"Maria-Gloria"},{"family":"Gass","given":"Katherine M."},{"family":"Barbre","given":"Kira A."},{"family":"Hill","given":"Elex"},{"family":"Johnson","given":"Kimberly B."},{"family":"Donkers","given":"Katie M."},{"family":"Shirude","given":"Shreya"},{"family":"Schmidt","given":"Chris A."},{"family":"Adekanmbi","given":"Victor"},{"family":"Adetokunboh","given":"Olatunji O."},{"family":"Afarideh","given":"Mohsen"},{"family":"Ahmadpour","given":"Ehsan"},{"family":"Ahmed","given":"Muktar Beshir"},{"family":"Akalu","given":"Temesgen Yihunie"},{"family":"Al-Aly","given":"Ziyad"},{"family":"Alanezi","given":"Fahad Mashhour"},{"family":"Alanzi","given":"Turki M."},{"family":"Alipour","given":"Vahid"},{"family":"Andrei","given":"Catalina Liliana"},{"family":"Ansari","given":"Fereshteh"},{"family":"Ansha","given":"Mustafa Geleto"},{"family":"Anvari","given":"Davood"},{"family":"Appiah","given":"Seth Christopher Yaw"},{"family":"Arabloo","given":"Jalal"},{"family":"Arnold","given":"Benjamin F."},{"family":"Ausloos","given":"Marcel"},{"family":"Ayanore","given":"Martin Amogre"},{"family":"Baig","given":"Atif Amin"},{"family":"Banach","given":"Maciej"},{"family":"Barac","given":"Aleksandra"},{"family":"Bärnighausen","given":"Till Winfried"},{"family":"Bayati","given":"Mohsen"},{"family":"Bhattacharyya","given":"Krittika"},{"family":"Bhutta","given":"Zulfiqar A."},{"family":"Bibi","given":"Sadia"},{"family":"Bijani","given":"Ali"},{"family":"Bohlouli","given":"Somayeh"},{"family":"Bohluli","given":"Mahdi"},{"family":"Brady","given":"Oliver J."},{"family":"Bragazzi","given":"Nicola Luigi"},{"family":"Butt","given":"Zahid A."},{"family":"Carvalho","given":"Felix"},{"family":"Chatterjee","given":"Souranshu"},{"family":"Chattu","given":"Vijay Kumar"},{"family":"Chattu","given":"Soosanna Kumary"},{"family":"Cormier","given":"Natalie Maria"},{"family":"Dahlawi","given":"Saad M. A."},{"family":"Damiani","given":"Giovanni"},{"family":"Daoud","given":"Farah"},{"family":"Darwesh","given":"Aso Mohammad"},{"family":"Daryani","given":"Ahmad"},{"family":"Deribe","given":"Kebede"},{"family":"Dharmaratne","given":"Samath Dhamminda"},{"family":"Diaz","given":"Daniel"},{"family":"Do","given":"Hoa Thi"},{"family":"Zaki","given":"Maysaa El Sayed"},{"family":"Tantawi","given":"Maha El"},{"family":"Elemineh","given":"Demelash Abewa"},{"family":"Faraj","given":"Anwar"},{"family":"Harandi","given":"Majid Fasihi"},{"family":"Fatahi","given":"Yousef"},{"family":"Feigin","given":"Valery L."},{"family":"Fernandes","given":"Eduarda"},{"family":"Foigt","given":"Nataliya A."},{"family":"Foroutan","given":"Masoud"},{"family":"Franklin","given":"Richard Charles"},{"family":"Gubari","given":"Mohammed Ibrahim Mohialdeen"},{"family":"Guido","given":"Davide"},{"family":"Guo","given":"Yuming"},{"family":"Haj-Mirzaian","given":"Arvin"},{"family":"Abdullah","given":"Kanaan Hamagharib"},{"family":"Hamidi","given":"Samer"},{"family":"Herteliu","given":"Claudiu"},{"family":"Hidru","given":"Hagos Degefa","dropping-particle":"de"},{"family":"Higazi","given":"Tarig B."},{"family":"Hossain","given":"Naznin"},{"family":"Hosseinzadeh","given":"Mehdi"},{"family":"Househ","given":"Mowafa"},{"family":"Ilesanmi","given":"Olayinka Stephen"},{"family":"Ilic","given":"Milena D."},{"family":"Ilic","given":"Irena M."},{"family":"Iqbal","given":"Usman"},{"family":"Irvani","given":"Seyed Sina Naghibi"},{"family":"Jha","given":"Ravi Prakash"},{"family":"Joukar","given":"Farahnaz"},{"family":"Jozwiak","given":"Jacek Jerzy"},{"family":"Kabir","given":"Zubair"},{"family":"Kalankesh","given":"Leila R."},{"family":"Kalhor","given":"Rohollah"},{"family":"Matin","given":"Behzad Karami"},{"family":"Karimi","given":"Salah Eddin"},{"family":"Kasaeian","given":"Amir"},{"family":"Kavetskyy","given":"Taras"},{"family":"Kayode","given":"Gbenga A."},{"family":"Karyani","given":"Ali Kazemi"},{"family":"Kelbore","given":"Abraham Getachew"},{"family":"Keramati","given":"Maryam"},{"family":"Khalilov","given":"Rovshan"},{"family":"Khan","given":"Ejaz Ahmad"},{"family":"Khan","given":"Md Nuruzzaman Nuruzzaman"},{"family":"Khatab","given":"Khaled"},{"family":"Khater","given":"Mona M."},{"family":"Kianipour","given":"Neda"},{"family":"Kibret","given":"Kelemu Tilahun"},{"family":"Kim","given":"Yun Jin"},{"family":"Kosen","given":"Soewarta"},{"family":"Krohn","given":"Kris J."},{"family":"Kusuma","given":"Dian"},{"family":"Vecchia","given":"Carlo La"},{"family":"Lansingh","given":"Van Charles"},{"family":"Lee","given":"Paul H."},{"family":"LeGrand","given":"Kate E."},{"family":"Li","given":"Shanshan"},{"family":"Longbottom","given":"Joshua"},{"family":"Razek","given":"Hassan Magdy Abd El"},{"family":"Razek","given":"Muhammed Magdy Abd El"},{"family":"Maleki","given":"Afshin"},{"family":"Mamun","given":"Abdullah A."},{"family":"Manafi","given":"Ali"},{"family":"Manafi","given":"Navid"},{"family":"Mansournia","given":"Mohammad Ali"},{"family":"Martins-Melo","given":"Francisco Rogerlândio"},{"family":"Mazidi","given":"Mohsen"},{"family":"McAlinden","given":"Colm"},{"family":"Meharie","given":"Birhanu Geta"},{"family":"Mendoza","given":"Walter"},{"family":"Mengesha","given":"Endalkachew Worku"},{"family":"Mengistu","given":"Desalegn Tadese"},{"family":"Mereta","given":"Seid Tiku"},{"family":"Mestrovic","given":"Tomislav"},{"family":"Miller","given":"Ted R."},{"family":"Miri","given":"Mohammad"},{"family":"Moghadaszadeh","given":"Masoud"},{"family":"Mohammadian-Hafshejani","given":"Abdollah"},{"family":"Mohammadpourhodki","given":"Reza"},{"family":"Mohammed","given":"Shafiu"},{"family":"Mohammed","given":"Salahuddin"},{"family":"Moradi","given":"Masoud"},{"family":"Moradzadeh","given":"Rahmatollah"},{"family":"Moraga","given":"Paula"},{"family":"Mosser","given":"Jonathan F."},{"family":"Naderi","given":"Mehdi"},{"family":"Nagarajan","given":"Ahamarshan Jayaraman"},{"family":"Naik","given":"Gurudatta"},{"family":"Negoi","given":"Ionut"},{"family":"Nguyen","given":"Cuong Tat"},{"family":"Nguyen","given":"Huong Lan Thi"},{"family":"Nguyen","given":"Trang Huyen"},{"family":"Nikbakhsh","given":"Rajan"},{"family":"Oancea","given":"Bogdan"},{"family":"Olagunju","given":"Tinuke O."},{"family":"Olagunju","given":"Andrew T."},{"family":"Bali","given":"Ahmed Omar"},{"family":"Onwujekwe","given":"Obinna E."},{"family":"Pana","given":"Adrian"},{"family":"Pourjafar","given":"Hadi"},{"family":"Rahim","given":"Fakher"},{"family":"Rahman","given":"Mohammad Hifz Ur"},{"family":"Rathi","given":"Priya"},{"family":"Rawaf","given":"Salman"},{"family":"Rawaf","given":"David Laith"},{"family":"Rawassizadeh","given":"Reza"},{"family":"Resnikoff","given":"Serge"},{"family":"Reta","given":"Melese Abate"},{"family":"Rezapour","given":"Aziz"},{"family":"Rubagotti","given":"Enrico"},{"family":"Rubino","given":"Salvatore"},{"family":"Sadeghi","given":"Ehsan"},{"family":"Saghafipour","given":"Abedin"},{"family":"Sajadi","given":"S. Mohammad"},{"family":"Samy","given":"Abdallah M."},{"family":"Sarmiento-Suárez","given":"Rodrigo"},{"family":"Sawhney","given":"Monika"},{"family":"Schipp","given":"Megan F."},{"family":"Shaheen","given":"Amira A."},{"family":"Shaikh","given":"Masood Ali"},{"family":"Shamsizadeh","given":"Morteza"},{"family":"Sharafi","given":"Kiomars"},{"family":"Sheikh","given":"Aziz"},{"family":"Shetty","given":"B. Suresh Kumar"},{"family":"Shin","given":"Jae Il"},{"family":"Shivakumar","given":"K. M."},{"family":"Simonetti","given":"Biagio"},{"family":"Singh","given":"Jasvinder A."},{"family":"Skiadaresi","given":"Eirini"},{"family":"Soheili","given":"Amin"},{"family":"Soltani","given":"Shahin"},{"family":"Spurlock","given":"Emma Elizabeth"},{"family":"Sufiyan","given":"Mu’awiyyah Babale"},{"family":"Tabuchi","given":"Takahiro"},{"family":"Tapak","given":"Leili"},{"family":"Thompson","given":"Robert L."},{"family":"Thomson","given":"Alan J."},{"family":"Traini","given":"Eugenio"},{"family":"Tran","given":"Bach Xuan"},{"family":"Ullah","given":"Irfan"},{"family":"Ullah","given":"Saif"},{"family":"Uneke","given":"Chigozie Jesse"},{"family":"Unnikrishnan","given":"Bhaskaran"},{"family":"Uthman","given":"Olalekan A."},{"family":"Melchers","given":"Natalie V. S. Vinkeles"},{"family":"Violante","given":"Francesco S."},{"family":"Wolde","given":"Haileab Fekadu"},{"family":"Wonde","given":"Tewodros Eshete"},{"family":"Yamada","given":"Tomohide"},{"family":"Yaya","given":"Sanni"},{"family":"Yazdi-Feyzabadi","given":"Vahid"},{"family":"Yip","given":"Paul"},{"family":"Yonemoto","given":"Naohiro"},{"family":"Yousof","given":"Hebat-Allah Salah A."},{"family":"Yu","given":"Chuanhua"},{"family":"Yu","given":"Yong"},{"family":"Yusefzadeh","given":"Hasan"},{"family":"Zaki","given":"Leila"},{"family":"Zaman","given":"Sojib Bin"},{"family":"Zamanian","given":"Maryam"},{"family":"Zhang","given":"Zhi-Jiang"},{"family":"Zhang","given":"Yunquan"},{"family":"Ziapour","given":"Arash"},{"family":"Hay","given":"Simon I."},{"family":"Pigott","given":"David M."}],"issued":{"date-parts":[["2021",7,28]]}}},{"id":1589,"uris":["http://zotero.org/users/2873801/items/XZGURNKQ"],"itemData":{"id":1589,"type":"article","abstract":"Background\nOnchocerciasis is a neglected tropical and filarial disease transmitted by the bites of blackflies, causing blindness and severe skin lesions. The change in focus for onchocerciasis management from control to elimination requires thorough mapping of pre-control endemicity to identify areas requiring interventions and to monitor progress. Onchocerca volvulus infection prevalence in sub-Saharan Africa is spatially continuous and heterogeneous, and highly endemic areas may contribute to transmission in areas of low endemicity or vice-versa. Ethiopia is one such onchocerciasis-endemic country with heterogeneous O. volvulus infection prevalence, and many districts are still unmapped despite their potential for O. volvulus infection transmission. \nMethodology/Principle findings\nA Bayesian geostatistical model was fitted for retrospective pre-intervention nodule prevalence data collected from 916 unique sites and 35,077 people across Ethiopia. We used multiple environmental, socio-demographic, and climate variables to estimate the pre-intervention prevalence of O. volvulus infection across Ethiopia and to explore their relationship with prevalence. Prevalence was high in southern and northwestern Ethiopia and low in Ethiopia's central and eastern parts. Distance to the nearest river (-0.015, 95% BCI: -0.025 - -0.005), precipitation seasonality (-0.017, 95% BCI: -0.032 - -0.001), and flow accumulation (-0.042, 95% BCI: -0.07 - -0.019) were negatively associated with O. volvulus infection prevalence, while soil moisture (0.0216, 95% BCI: 0.014 - 0.03) was positively associated. \nConclusions/Significance\nInfection distribution was correlated with habitat suitability for vector breeding and associated biting behavior. The modeled pre-intervention prevalence can be used as a guide for determining priority for intervention in regions of Ethiopia that are currently unmapped, most of which have comparatively low infection prevalence.","genre":"preprint","language":"en","note":"DOI: 10.1101/2022.01.10.22269016","publisher":"Epidemiology","source":"DOI.org (Crossref)","title":"Geospatial modeling of pre-intervention prevalence of &lt;i&gt;Onchocerca volvulus&lt;/i&gt; infection in Ethiopia as an aid to onchocerciasis elimination","URL":"http://medrxiv.org/lookup/doi/10.1101/2022.01.10.22269016","author":[{"family":"Shrestha","given":"Himal"},{"family":"McCulloch","given":"Karen"},{"family":"Hedtke","given":"Shannon M"},{"family":"Grant","given":"Warwick N"}],"accessed":{"date-parts":[["2022",1,24]]},"issued":{"date-parts":[["2022",1,11]]}}},{"id":1505,"uris":["http://zotero.org/users/2873801/items/D93F27FR"],"itemData":{"id":1505,"type":"article-journal","container-title":"Parasites &amp; Vectors","DOI":"10.1186/1756-3305-7-326","ISSN":"1756-3305","issue":"1","journalAbbreviation":"Parasites Vectors","language":"en","page":"326","source":"DOI.org (Crossref)","title":"The geographic distribution of onchocerciasis in the 20 participating countries of the African Programme for Onchocerciasis Control: (2) pre-control endemicity levels and estimated number infected","title-short":"The geographic distribution of onchocerciasis in the 20 participating countries of the African Programme for Onchocerciasis Control","volume":"7","author":[{"family":"Zouré","given":"Honorat GM"},{"family":"Noma","given":"Mounkaila"},{"family":"Tekle","given":"Afework H"},{"family":"Amazigo","given":"Uche V"},{"family":"Diggle","given":"Peter J"},{"family":"Giorgi","given":"Emanuele"},{"family":"Remme","given":"Jan HF"}],"issued":{"date-parts":[["2014",12]]}}}],"schema":"https://github.com/citation-style-language/schema/raw/master/csl-citation.json"} </w:instrText>
      </w:r>
      <w:r w:rsidR="000B0664">
        <w:fldChar w:fldCharType="separate"/>
      </w:r>
      <w:r w:rsidR="000B0664" w:rsidRPr="000B0664">
        <w:t>(Cromwell et al., 2021; Shrestha et al., 2022; Zouré et al., 2014)</w:t>
      </w:r>
      <w:r w:rsidR="000B0664">
        <w:fldChar w:fldCharType="end"/>
      </w:r>
      <w:r w:rsidRPr="00144BD8">
        <w:t>. In addition, there is a spatial variation in treatment</w:t>
      </w:r>
      <w:r w:rsidR="009129BB">
        <w:t>,</w:t>
      </w:r>
      <w:r w:rsidRPr="00144BD8">
        <w:t xml:space="preserve"> </w:t>
      </w:r>
      <w:proofErr w:type="gramStart"/>
      <w:r w:rsidRPr="00144BD8">
        <w:t>i.e.</w:t>
      </w:r>
      <w:proofErr w:type="gramEnd"/>
      <w:r w:rsidRPr="00144BD8">
        <w:t xml:space="preserve"> not all communities (particularly </w:t>
      </w:r>
      <w:proofErr w:type="spellStart"/>
      <w:r w:rsidRPr="00144BD8">
        <w:t>hypoendemic</w:t>
      </w:r>
      <w:proofErr w:type="spellEnd"/>
      <w:r w:rsidRPr="00144BD8">
        <w:t xml:space="preserve"> communities) undergo </w:t>
      </w:r>
      <w:proofErr w:type="spellStart"/>
      <w:r w:rsidRPr="00144BD8">
        <w:t>MDAi</w:t>
      </w:r>
      <w:proofErr w:type="spellEnd"/>
      <w:r w:rsidRPr="00144BD8">
        <w:t>. These untreated but low</w:t>
      </w:r>
      <w:r w:rsidR="009129BB">
        <w:t>-</w:t>
      </w:r>
      <w:r w:rsidRPr="00144BD8">
        <w:t xml:space="preserve">endemic communities might act as a source of infection </w:t>
      </w:r>
      <w:r w:rsidR="009129BB">
        <w:t>in</w:t>
      </w:r>
      <w:r w:rsidRPr="00144BD8">
        <w:t xml:space="preserve"> the areas where onchocerciasis is controlled with </w:t>
      </w:r>
      <w:proofErr w:type="spellStart"/>
      <w:r w:rsidRPr="00144BD8">
        <w:t>MDAi</w:t>
      </w:r>
      <w:proofErr w:type="spellEnd"/>
      <w:r w:rsidRPr="00144BD8">
        <w:t>. This cross-transmission is usually facilitated by the migration of either infected human hosts or infected vectors</w:t>
      </w:r>
      <w:r w:rsidR="009129BB">
        <w:t>,</w:t>
      </w:r>
      <w:r w:rsidRPr="00144BD8">
        <w:t xml:space="preserve"> or both</w:t>
      </w:r>
      <w:r w:rsidR="009129BB">
        <w:t>,</w:t>
      </w:r>
      <w:r w:rsidRPr="00144BD8">
        <w:t xml:space="preserve"> as suggested by some modelling studies </w:t>
      </w:r>
      <w:r w:rsidR="004A4AA3">
        <w:fldChar w:fldCharType="begin"/>
      </w:r>
      <w:r w:rsidR="001A65C7">
        <w:instrText xml:space="preserve"> ADDIN ZOTERO_ITEM CSL_CITATION {"citationID":"EDNV6a2E","properties":{"formattedCitation":"(Hedtke et al., 2020; Vos et al., 2021)","plainCitation":"(Hedtke et al., 2020; Vos et al., 2021)","noteIndex":0},"citationItems":[{"id":1005,"uris":["http://zotero.org/users/2873801/items/RRKN3FVI"],"itemData":{"id":1005,"type":"article-journal","container-title":"Frontiers in Genetics","DOI":"10.3389/fgene.2019.01282","ISSN":"1664-8021","journalAbbreviation":"Front. Genet.","page":"1282","source":"DOI.org (Crossref)","title":"Genomic Epidemiology in Filarial Nematodes: Transforming the Basis for Elimination Program Decisions","title-short":"Genomic Epidemiology in Filarial Nematodes","volume":"10","author":[{"family":"Hedtke","given":"Shannon M."},{"family":"Kuesel","given":"Annette C."},{"family":"Crawford","given":"Katie E."},{"family":"Graves","given":"Patricia M."},{"family":"Boussinesq","given":"Michel"},{"family":"Lau","given":"Colleen L."},{"family":"Boakye","given":"Daniel A."},{"family":"Grant","given":"Warwick N."}],"issued":{"date-parts":[["2020",1,9]]}}},{"id":1764,"uris":["http://zotero.org/users/2873801/items/RK39VSV2"],"itemData":{"id":1764,"type":"article-journal","abstract":"Background The existence of locations with low but stable onchocerciasis prevalence is not well understood. An often suggested yet poorly investigated explanation is that the infection spills over from neighbouring locations with higher infection densities. Methodology We adapted the stochastic individual based model ONCHOSIM to enable the simulation of multiple villages, with separate blackfly (intermediate host) and human populations, which are connected through the regular movement of the villagers and/or the flies. With this model we explore the impact of the type, direction and degree of connectedness, and of the impact of localized or full-area mass drug administration (MDA) over a range of connected village settings. Principal findings In settings with annual fly biting rates (ABR) below the threshold needed for stable local transmission, persistence of onchocerciasis prevalence can well be explained by regular human traffic and/or fly movement from locations with higher ABR. Elimination of onchocerciasis will then theoretically be reached by only implementing MDA in the higher prevalence area, although lingering infection in the low prevalence location can trigger resurgence of transmission in the total region when MDA is stopped too soon. Expanding MDA implementation to the lower ABR location can therefore shorten the duration of MDA needed. For example, when prevalence spill-over is due to human traffic, and both locations have about equal populations, then the MDA duration can be shortened by up to three years. If the lower ABR location has twice as many inhabitants, the reduction can even be up to six years, but if spill-over is due to fly movement, the expected reduction is less than a year. Conclusions/Significance Although MDA implementation might not always be necessary in locations with stable low onchocerciasis prevalence, in many circumstances it is recommended to accelerate achieving elimination in the wider area.","container-title":"PLOS Neglected Tropical Diseases","DOI":"10.1371/journal.pntd.0009011","ISSN":"1935-2735","issue":"5","journalAbbreviation":"PLOS Neglected Tropical Diseases","language":"en","note":"publisher: Public Library of Science","page":"e0009011","source":"PLoS Journals","title":"The impact of mass drug administration expansion to low onchocerciasis prevalence settings in case of connected villages","volume":"15","author":[{"family":"Vos","given":"Anneke S.","dropping-particle":"de"},{"family":"Stolk","given":"Wilma A."},{"family":"Coffeng","given":"Luc E."},{"family":"Vlas","given":"Sake J.","dropping-particle":"de"}],"issued":{"date-parts":[["2021",5,12]]}}}],"schema":"https://github.com/citation-style-language/schema/raw/master/csl-citation.json"} </w:instrText>
      </w:r>
      <w:r w:rsidR="004A4AA3">
        <w:fldChar w:fldCharType="separate"/>
      </w:r>
      <w:r w:rsidR="001A65C7" w:rsidRPr="001A65C7">
        <w:t>(Hedtke et al., 2020; Vos et al., 2021)</w:t>
      </w:r>
      <w:r w:rsidR="004A4AA3">
        <w:fldChar w:fldCharType="end"/>
      </w:r>
      <w:r w:rsidRPr="00144BD8">
        <w:t xml:space="preserve">. The migration of the parasites via humans has been linked to recrudescence of onchocerciasis in previously eliminated foci of Burkina Faso </w:t>
      </w:r>
      <w:r w:rsidR="000B5C9F">
        <w:fldChar w:fldCharType="begin"/>
      </w:r>
      <w:r w:rsidR="00EB2840">
        <w:instrText xml:space="preserve"> ADDIN ZOTERO_ITEM CSL_CITATION {"citationID":"4uSTq0Eq","properties":{"formattedCitation":"(Koala et al., 2017; Niki\\uc0\\u232{}ma et al., 2018)","plainCitation":"(Koala et al., 2017; Nikièma et al., 2018)","noteIndex":0},"citationItems":[{"id":1766,"uris":["http://zotero.org/users/2873801/items/RS7R4U95"],"itemData":{"id":1766,"type":"article-journal","container-title":"Acta Tropica","DOI":"10.1016/j.actatropica.2016.11.003","ISSN":"0001706X","journalAbbreviation":"Acta Tropica","language":"en","page":"96-105","source":"DOI.org (Crossref)","title":"Recrudescence of onchocerciasis in the Comoé valley in Southwest Burkina Faso","volume":"166","author":[{"family":"Koala","given":"Lassane"},{"family":"Nikiema","given":"Achille"},{"family":"Post","given":"Rory J."},{"family":"Paré","given":"Alain Brice"},{"family":"Kafando","given":"Claude Montant"},{"family":"Drabo","given":"François"},{"family":"Traoré","given":"Soungalo"}],"issued":{"date-parts":[["2017",2]]}}},{"id":1765,"uris":["http://zotero.org/users/2873801/items/Z7V7L5LT"],"itemData":{"id":1765,"type":"article-journal","container-title":"Acta Tropica","DOI":"10.1016/j.actatropica.2018.05.013","ISSN":"0001706X","journalAbbreviation":"Acta Tropica","language":"en","page":"176-182","source":"DOI.org (Crossref)","title":"Onchocerciasis prevalence, human migration and risks for onchocerciasis elimination in the Upper Mouhoun, Nakambé and Nazinon river basins in Burkina Faso","volume":"185","author":[{"family":"Nikièma","given":"Achille S."},{"family":"Koala","given":"Lassane"},{"family":"Post","given":"Rory J."},{"family":"Paré","given":"Alain B."},{"family":"Kafando","given":"Claude Montant"},{"family":"Drabo","given":"François"},{"family":"Belem","given":"Adrien M.G."},{"family":"Dabiré","given":"Roch K."},{"family":"Traoré","given":"Soungalo"}],"issued":{"date-parts":[["2018",9]]}}}],"schema":"https://github.com/citation-style-language/schema/raw/master/csl-citation.json"} </w:instrText>
      </w:r>
      <w:r w:rsidR="000B5C9F">
        <w:fldChar w:fldCharType="separate"/>
      </w:r>
      <w:r w:rsidR="00EB2840" w:rsidRPr="00EB2840">
        <w:t>(Koala et al., 2017; Nikièma et al., 2018)</w:t>
      </w:r>
      <w:r w:rsidR="000B5C9F">
        <w:fldChar w:fldCharType="end"/>
      </w:r>
      <w:r w:rsidRPr="00144BD8">
        <w:t xml:space="preserve">. Similarly, failure to achieve elimination of onchocerciasis in </w:t>
      </w:r>
      <w:r w:rsidR="00E93BD7">
        <w:t>W</w:t>
      </w:r>
      <w:r w:rsidRPr="00144BD8">
        <w:t xml:space="preserve">est Africa with OCP was attributed to rapid insecticide resistance </w:t>
      </w:r>
      <w:r w:rsidR="00603FBF">
        <w:t>due to high</w:t>
      </w:r>
      <w:r w:rsidRPr="00144BD8">
        <w:t xml:space="preserve"> vector geneflow</w:t>
      </w:r>
      <w:r w:rsidR="001828EC">
        <w:t xml:space="preserve"> </w:t>
      </w:r>
      <w:r w:rsidR="001828EC">
        <w:fldChar w:fldCharType="begin"/>
      </w:r>
      <w:r w:rsidR="001828EC">
        <w:instrText xml:space="preserve"> ADDIN ZOTERO_ITEM CSL_CITATION {"citationID":"JNjNTauo","properties":{"formattedCitation":"(Cupp et al., 2011)","plainCitation":"(Cupp et al., 2011)","noteIndex":0},"citationItems":[{"id":1758,"uris":["http://zotero.org/users/2873801/items/PMJQCGCR"],"itemData":{"id":1758,"type":"article-journal","container-title":"Acta Tropica","DOI":"10.1016/j.actatropica.2010.08.009","ISSN":"0001706X","journalAbbreviation":"Acta Tropica","language":"en","page":"S100-S108","source":"DOI.org (Crossref)","title":"Elimination of human onchocerciasis: History of progress and current feasibility using ivermectin (Mectizan®) monotherapy","title-short":"Elimination of human onchocerciasis","volume":"120","author":[{"family":"Cupp","given":"E.W."},{"family":"Sauerbrey","given":"M."},{"family":"Richards","given":"F."}],"issued":{"date-parts":[["2011",9]]}}}],"schema":"https://github.com/citation-style-language/schema/raw/master/csl-citation.json"} </w:instrText>
      </w:r>
      <w:r w:rsidR="001828EC">
        <w:fldChar w:fldCharType="separate"/>
      </w:r>
      <w:r w:rsidR="001828EC" w:rsidRPr="001828EC">
        <w:t>(Cupp et al., 2011)</w:t>
      </w:r>
      <w:r w:rsidR="001828EC">
        <w:fldChar w:fldCharType="end"/>
      </w:r>
      <w:r w:rsidRPr="00144BD8">
        <w:t>. However, disease control programs have historically focused on government administrative units as the unit of intervention which has led to a situation where trea</w:t>
      </w:r>
      <w:r w:rsidR="00E93BD7">
        <w:t>tmen</w:t>
      </w:r>
      <w:r w:rsidRPr="00144BD8">
        <w:t>t decisions are being made without much consideration o</w:t>
      </w:r>
      <w:r w:rsidR="00E93BD7">
        <w:t>f</w:t>
      </w:r>
      <w:r w:rsidRPr="00144BD8">
        <w:t xml:space="preserve"> where transmission is actually occurring</w:t>
      </w:r>
      <w:r w:rsidR="00E93BD7">
        <w:t>,</w:t>
      </w:r>
      <w:r w:rsidRPr="00144BD8">
        <w:t xml:space="preserve"> </w:t>
      </w:r>
      <w:proofErr w:type="gramStart"/>
      <w:r w:rsidRPr="00144BD8">
        <w:t>i.e.</w:t>
      </w:r>
      <w:proofErr w:type="gramEnd"/>
      <w:r w:rsidRPr="00144BD8">
        <w:t xml:space="preserve"> the transmission zones.</w:t>
      </w:r>
    </w:p>
    <w:p w14:paraId="44155538" w14:textId="57D56164" w:rsidR="00933730" w:rsidRDefault="00933730" w:rsidP="00C82C8B">
      <w:pPr>
        <w:pStyle w:val="BodyText"/>
        <w:jc w:val="both"/>
      </w:pPr>
      <w:r w:rsidRPr="00933730">
        <w:t xml:space="preserve">Transmission zones can be defined as a geographical unit where the disease transmission occurs via locally breeding vectors and forms the basis of biological intervention units </w:t>
      </w:r>
      <w:r w:rsidR="0058528F">
        <w:fldChar w:fldCharType="begin"/>
      </w:r>
      <w:r w:rsidR="00E05198">
        <w:instrText xml:space="preserve"> ADDIN ZOTERO_ITEM CSL_CITATION {"citationID":"tymB1TID","properties":{"formattedCitation":"(African Programme for Onchocerciasis Control &amp; World Health Organization, 2010)","plainCitation":"(African Programme for Onchocerciasis Control &amp; World Health Organization, 2010)","noteIndex":0},"citationItems":[{"id":1767,"uris":["http://zotero.org/users/2873801/items/YY6U3URQ"],"itemData":{"id":1767,"type":"report","publisher":"African Programme for Onchocerciasis Control","title":"Conceptual and operational framework of onchocerciasis elimination with ivermectin treatment","author":[{"family":"African Programme for Onchocerciasis Control","given":""},{"family":"World Health Organization","given":""}],"issued":{"date-parts":[["2010"]]}}}],"schema":"https://github.com/citation-style-language/schema/raw/master/csl-citation.json"} </w:instrText>
      </w:r>
      <w:r w:rsidR="0058528F">
        <w:fldChar w:fldCharType="separate"/>
      </w:r>
      <w:r w:rsidR="00E05198" w:rsidRPr="00E05198">
        <w:t>(African Programme for Onchocerciasis Control &amp; World Health Organization, 2010)</w:t>
      </w:r>
      <w:r w:rsidR="0058528F">
        <w:fldChar w:fldCharType="end"/>
      </w:r>
      <w:r w:rsidRPr="00933730">
        <w:t xml:space="preserve">. It is crucial to understand transmission zones to </w:t>
      </w:r>
      <w:r w:rsidR="00861734">
        <w:t>ensure that the intervention focus</w:t>
      </w:r>
      <w:r w:rsidRPr="00933730">
        <w:t xml:space="preserve"> is at the correct scale. The control of onchocerciasis transmission depends on </w:t>
      </w:r>
      <w:proofErr w:type="spellStart"/>
      <w:r w:rsidR="00861734">
        <w:t>prioritising</w:t>
      </w:r>
      <w:proofErr w:type="spellEnd"/>
      <w:r w:rsidRPr="00933730">
        <w:t xml:space="preserve"> the limited resources to the </w:t>
      </w:r>
      <w:r w:rsidR="00861734">
        <w:t xml:space="preserve">most </w:t>
      </w:r>
      <w:r w:rsidRPr="00933730">
        <w:t>essential areas. The way forward to achie</w:t>
      </w:r>
      <w:r>
        <w:t xml:space="preserve">ving </w:t>
      </w:r>
      <w:r w:rsidRPr="00933730">
        <w:t xml:space="preserve">elimination goals is to align intervention units as close as possible to the natural transmission zones. However, delineating </w:t>
      </w:r>
      <w:r w:rsidR="00861734">
        <w:t>a transmission zone is challenging,</w:t>
      </w:r>
      <w:r w:rsidRPr="00933730">
        <w:t xml:space="preserve"> and several tools have been deployed to understand transmission zones.</w:t>
      </w:r>
    </w:p>
    <w:p w14:paraId="2186E202" w14:textId="2082C76D" w:rsidR="00CB47C7" w:rsidRDefault="00CB47C7" w:rsidP="00C82C8B">
      <w:pPr>
        <w:pStyle w:val="BodyText"/>
        <w:jc w:val="both"/>
      </w:pPr>
      <w:r w:rsidRPr="00CB47C7">
        <w:lastRenderedPageBreak/>
        <w:t xml:space="preserve">We can gain some insights </w:t>
      </w:r>
      <w:r w:rsidR="00861734">
        <w:t>into</w:t>
      </w:r>
      <w:r w:rsidRPr="00CB47C7">
        <w:t xml:space="preserve"> the transmission zones based on prevalence mapping</w:t>
      </w:r>
      <w:r w:rsidR="00861734">
        <w:t>,</w:t>
      </w:r>
      <w:r w:rsidRPr="00CB47C7">
        <w:t xml:space="preserve"> where point prevalence </w:t>
      </w:r>
      <w:r w:rsidR="00861734">
        <w:t xml:space="preserve">data </w:t>
      </w:r>
      <w:r w:rsidRPr="00CB47C7">
        <w:t>are interpolated spatially</w:t>
      </w:r>
      <w:r w:rsidR="00E17293">
        <w:t xml:space="preserve"> </w:t>
      </w:r>
      <w:r w:rsidR="003D370D">
        <w:fldChar w:fldCharType="begin"/>
      </w:r>
      <w:r w:rsidR="00E17293">
        <w:instrText xml:space="preserve"> ADDIN ZOTERO_ITEM CSL_CITATION {"citationID":"OEGQY28a","properties":{"formattedCitation":"(O\\uc0\\u8217{}Hanlon et al., 2016; Zour\\uc0\\u233{} et al., 2014)","plainCitation":"(O’Hanlon et al., 2016; Zouré et al., 2014)","noteIndex":0},"citationItems":[{"id":637,"uris":["http://zotero.org/users/2873801/items/4UDZVXCD"],"itemData":{"id":637,"type":"article-journal","container-title":"PLOS Neglected Tropical Diseases","DOI":"10.1371/journal.pntd.0004328","ISSN":"1935-2735","issue":"1","journalAbbreviation":"PLoS Negl Trop Dis","language":"en","page":"e0004328","source":"DOI.org (Crossref)","title":"Model-Based Geostatistical Mapping of the Prevalence of &lt;i&gt;Onchocerca volvulus&lt;/i&gt; in West Africa","volume":"10","author":[{"family":"O’Hanlon","given":"Simon J."},{"family":"Slater","given":"Hannah C."},{"family":"Cheke","given":"Robert A."},{"family":"Boatin","given":"Boakye A."},{"family":"Coffeng","given":"Luc E."},{"family":"Pion","given":"Sébastien D. S."},{"family":"Boussinesq","given":"Michel"},{"family":"Zouré","given":"Honorat G. M."},{"family":"Stolk","given":"Wilma A."},{"family":"Basáñez","given":"María-Gloria"}],"editor":[{"family":"Soares Magalhaes","given":"Ricardo J."}],"issued":{"date-parts":[["2016",1,15]]}}},{"id":1505,"uris":["http://zotero.org/users/2873801/items/D93F27FR"],"itemData":{"id":1505,"type":"article-journal","container-title":"Parasites &amp; Vectors","DOI":"10.1186/1756-3305-7-326","ISSN":"1756-3305","issue":"1","journalAbbreviation":"Parasites Vectors","language":"en","page":"326","source":"DOI.org (Crossref)","title":"The geographic distribution of onchocerciasis in the 20 participating countries of the African Programme for Onchocerciasis Control: (2) pre-control endemicity levels and estimated number infected","title-short":"The geographic distribution of onchocerciasis in the 20 participating countries of the African Programme for Onchocerciasis Control","volume":"7","author":[{"family":"Zouré","given":"Honorat GM"},{"family":"Noma","given":"Mounkaila"},{"family":"Tekle","given":"Afework H"},{"family":"Amazigo","given":"Uche V"},{"family":"Diggle","given":"Peter J"},{"family":"Giorgi","given":"Emanuele"},{"family":"Remme","given":"Jan HF"}],"issued":{"date-parts":[["2014",12]]}}}],"schema":"https://github.com/citation-style-language/schema/raw/master/csl-citation.json"} </w:instrText>
      </w:r>
      <w:r w:rsidR="003D370D">
        <w:fldChar w:fldCharType="separate"/>
      </w:r>
      <w:r w:rsidR="00E17293" w:rsidRPr="00E17293">
        <w:t>(O’Hanlon et al., 2016; Zouré et al., 2014)</w:t>
      </w:r>
      <w:r w:rsidR="003D370D">
        <w:fldChar w:fldCharType="end"/>
      </w:r>
      <w:r w:rsidRPr="00CB47C7">
        <w:t>. However, this is a static map and ignores the 'innate' connectivity between locations</w:t>
      </w:r>
      <w:r w:rsidR="00B229C4">
        <w:t>; therefore, prevalence map alone is insufficient for distinguishing if the locations belong to</w:t>
      </w:r>
      <w:r w:rsidRPr="00CB47C7">
        <w:t xml:space="preserve"> different transmission zones. The persistence of transmission is usually facilitated by the migration of pathogens which is </w:t>
      </w:r>
      <w:r w:rsidR="00B229C4">
        <w:t>challenging</w:t>
      </w:r>
      <w:r w:rsidRPr="00CB47C7">
        <w:t xml:space="preserve"> to quantify and thus, are rarely incorporated into prevalence mapping. Population genetics ha</w:t>
      </w:r>
      <w:r w:rsidR="00B229C4">
        <w:t>s</w:t>
      </w:r>
      <w:r w:rsidRPr="00CB47C7">
        <w:t xml:space="preserve"> been used to infer the movement of the pathogen where movement can be indirectly measured by </w:t>
      </w:r>
      <w:r w:rsidR="00B229C4">
        <w:t xml:space="preserve">the </w:t>
      </w:r>
      <w:r w:rsidRPr="00CB47C7">
        <w:t>genetic relatedness of samples across locations</w:t>
      </w:r>
      <w:r w:rsidR="00FD30C4">
        <w:t xml:space="preserve"> </w:t>
      </w:r>
      <w:r w:rsidR="008D2354">
        <w:fldChar w:fldCharType="begin"/>
      </w:r>
      <w:r w:rsidR="00910B70">
        <w:instrText xml:space="preserve"> ADDIN ZOTERO_ITEM CSL_CITATION {"citationID":"CH64dfP3","properties":{"formattedCitation":"(Crawford et al., 2019; Hedtke et al., 2020; Small et al., 2019)","plainCitation":"(Crawford et al., 2019; Hedtke et al., 2020; Small et al., 2019)","noteIndex":0},"citationItems":[{"id":1257,"uris":["http://zotero.org/users/2873801/items/R2UMEZM3"],"itemData":{"id":1257,"type":"report","abstract":"Abstract\n          \n            In 2012, the reduction in\n            Onchocerca volvulus\n            infection prevalence through long-term mass ivermectin distribution in African meso- and hyperendemic areas motivated expanding control of onchocerciasis (river blindness) as a public health problem to elimination of parasite transmission. Given the large contiguous hypo-, meso- and hyperendemic areas with an estimated population of 204 million, sustainable elimination requires an understanding of the geographic, and in turn genetic, boundaries of different parasite populations to ensure interventions are only stopped where the risk of re-introduction of the parasite through vector or human migration from areas with ongoing transmission is acceptable. These boundaries, which define the transmission zones of the parasite, may be delineated by characterising the parasite genetic population structure within and between potential zones. We analysed whole mitochondrial genome sequences of 189\n            O. volvulus\n            adults to determine the pattern of genetic similarity across three West African countries: Ghana, Mali, and Côte d’Ivoire. Population structure measures indicate that parasites from the Pru, Daka and Black Volta/Tombe river basins in central Ghana belong to one parasite population, showing that different river basins cannot be assumed to constitute independent transmission zones. This research forms the basis for developing tools for elimination programs to delineate transmission zones, to estimate the risk of parasite re-introduction via vector or human movement when mass ivermectin administration is stopped in one area while transmission is ongoing in others, to identify the origin of infections detected post-treatment cessation, and to investigate whether migration contributes to persisting prevalence levels during interventions.","genre":"preprint","language":"en","note":"DOI: 10.1101/732446","publisher":"Evolutionary Biology","source":"DOI.org (Crossref)","title":"Utility of the &lt;i&gt;Onchocerca volvulus&lt;/i&gt; mitochondrial genome for delineation of parasite transmission zones","URL":"http://biorxiv.org/lookup/doi/10.1101/732446","author":[{"family":"Crawford","given":"Katie E"},{"family":"Hedtke","given":"Shannon M"},{"family":"Doyle","given":"Stephen R"},{"family":"Kuesel","given":"Annette C"},{"family":"Armoo","given":"Samuel"},{"family":"Osei-Atweneboana","given":"Mike"},{"family":"Grant","given":"Warwick N"}],"accessed":{"date-parts":[["2020",8,15]]},"issued":{"date-parts":[["2019",8,12]]}}},{"id":1005,"uris":["http://zotero.org/users/2873801/items/RRKN3FVI"],"itemData":{"id":1005,"type":"article-journal","container-title":"Frontiers in Genetics","DOI":"10.3389/fgene.2019.01282","ISSN":"1664-8021","journalAbbreviation":"Front. Genet.","page":"1282","source":"DOI.org (Crossref)","title":"Genomic Epidemiology in Filarial Nematodes: Transforming the Basis for Elimination Program Decisions","title-short":"Genomic Epidemiology in Filarial Nematodes","volume":"10","author":[{"family":"Hedtke","given":"Shannon M."},{"family":"Kuesel","given":"Annette C."},{"family":"Crawford","given":"Katie E."},{"family":"Graves","given":"Patricia M."},{"family":"Boussinesq","given":"Michel"},{"family":"Lau","given":"Colleen L."},{"family":"Boakye","given":"Daniel A."},{"family":"Grant","given":"Warwick N."}],"issued":{"date-parts":[["2020",1,9]]}}},{"id":1768,"uris":["http://zotero.org/users/2873801/items/CVNDYSFQ"],"itemData":{"id":1768,"type":"article-journal","abstract":"Abstract\n            The human disease lymphatic filariasis causes the debilitating effects of elephantiasis and hydrocele. Lymphatic filariasis currently affects the lives of 90 million people in 52 countries. There are three nematodes that cause lymphatic filariasis, Brugia malayi, Brugia timori, and Wuchereria bancrofti, but 90% of all cases of lymphatic filariasis are caused solely by W. bancrofti (Wb). Here we use population genomics to reconstruct the probable route and timing of migration of Wb strains that currently infect Africa, Haiti, and Papua New Guinea (PNG). We used selective whole genome amplification to sequence 42 whole genomes of single Wb worms from populations in Haiti, Mali, Kenya, and PNG. Our results are consistent with a hypothesis of an Island Southeast Asia or East Asian origin of Wb. Our demographic models support divergence times that correlate with the migration of human populations. We hypothesize that PNG was infected at two separate times, first by the Melanesians and later by the migrating Austronesians. The migrating Austronesians also likely introduced Wb to Madagascar where later migrations spread it to continental Africa. From Africa, Wb spread to the New World during the transatlantic slave trade. Genome scans identified 17 genes that were highly differentiated among Wb populations. Among these are genes associated with human immune suppression, insecticide sensitivity, and proposed drug targets. Identifying the distribution of genetic diversity in Wb populations and selection forces acting on the genome will build a foundation to test future hypotheses and help predict response to current eradication efforts.","container-title":"Molecular Biology and Evolution","DOI":"10.1093/molbev/msz116","ISSN":"0737-4038, 1537-1719","issue":"9","language":"en","page":"1931-1941","source":"DOI.org (Crossref)","title":"Human Migration and the Spread of the Nematode Parasite Wuchereria bancrofti","volume":"36","author":[{"family":"Small","given":"Scott T"},{"family":"Labbé","given":"Frédéric"},{"family":"Coulibaly","given":"Yaya I"},{"family":"Nutman","given":"Thomas B"},{"family":"King","given":"Christopher L"},{"family":"Serre","given":"David"},{"family":"Zimmerman","given":"Peter A"}],"editor":[{"family":"Rogers","given":"Rebekah"}],"issued":{"date-parts":[["2019",9,1]]}}}],"schema":"https://github.com/citation-style-language/schema/raw/master/csl-citation.json"} </w:instrText>
      </w:r>
      <w:r w:rsidR="008D2354">
        <w:fldChar w:fldCharType="separate"/>
      </w:r>
      <w:r w:rsidR="00910B70" w:rsidRPr="00910B70">
        <w:t>(Crawford et al., 2019; Hedtke et al., 2020; Small et al., 2019)</w:t>
      </w:r>
      <w:r w:rsidR="008D2354">
        <w:fldChar w:fldCharType="end"/>
      </w:r>
      <w:r w:rsidRPr="00CB47C7">
        <w:t>. Genetic relatedness gives us an idea about how common the samples are based on the genetic traits they share</w:t>
      </w:r>
      <w:r w:rsidR="00B229C4">
        <w:t>,</w:t>
      </w:r>
      <w:r w:rsidRPr="00CB47C7">
        <w:t xml:space="preserve"> which might be the result of the movement of the fraction of the study population from one location to another.</w:t>
      </w:r>
    </w:p>
    <w:p w14:paraId="1783632F" w14:textId="30321BDF" w:rsidR="00481965" w:rsidRDefault="00481965" w:rsidP="00C82C8B">
      <w:pPr>
        <w:pStyle w:val="BodyText"/>
        <w:jc w:val="both"/>
      </w:pPr>
      <w:r w:rsidRPr="00481965">
        <w:t>Population genetics ha</w:t>
      </w:r>
      <w:r w:rsidR="00B229C4">
        <w:t>s</w:t>
      </w:r>
      <w:r w:rsidRPr="00481965">
        <w:t xml:space="preserve"> been used </w:t>
      </w:r>
      <w:r w:rsidR="00B229C4">
        <w:t>for</w:t>
      </w:r>
      <w:r w:rsidRPr="00481965">
        <w:t xml:space="preserve"> quite a while to study the transmission dynamics of onchocerciasis</w:t>
      </w:r>
      <w:r w:rsidR="00D212FA">
        <w:t xml:space="preserve"> </w:t>
      </w:r>
      <w:r w:rsidR="00910B70">
        <w:fldChar w:fldCharType="begin"/>
      </w:r>
      <w:r w:rsidR="00AC0683">
        <w:instrText xml:space="preserve"> ADDIN ZOTERO_ITEM CSL_CITATION {"citationID":"BjLbgRR3","properties":{"formattedCitation":"(Adler et al., 2010; Agatsuma, 1987; Charalambous et al., 2005; Choi et al., 2016; Doyle et al., 2017; Hedtke et al., 2020)","plainCitation":"(Adler et al., 2010; Agatsuma, 1987; Charalambous et al., 2005; Choi et al., 2016; Doyle et al., 2017; Hedtke et al., 2020)","noteIndex":0},"citationItems":[{"id":1769,"uris":["http://zotero.org/users/2873801/items/AUMGJKQU"],"itemData":{"id":1769,"type":"article-journal","container-title":"Infection, Genetics and Evolution","DOI":"10.1016/j.meegid.2010.07.003","ISSN":"15671348","issue":"7","journalAbbreviation":"Infection, Genetics and Evolution","language":"en","page":"846-865","source":"DOI.org (Crossref)","title":"Evolution, epidemiology, and population genetics of black flies (Diptera: Simuliidae)","title-short":"Evolution, epidemiology, and population genetics of black flies (Diptera","volume":"10","author":[{"family":"Adler","given":"Peter H."},{"family":"Cheke","given":"Robert A."},{"family":"Post","given":"Rory J."}],"issued":{"date-parts":[["2010",10]]}}},{"id":1770,"uris":["http://zotero.org/users/2873801/items/ECRF5YAK"],"itemData":{"id":1770,"type":"article-journal","container-title":"International Journal of Tropical Insect Science","DOI":"10.1017/S1742758400022499","ISSN":"1742-7584, 1742-7592","issue":"4-5-6","journalAbbreviation":"Int. J. Trop. Insect Sci.","language":"en","page":"465-469","source":"DOI.org (Crossref)","title":"Genetic differentiation among natural populations of the vector of onchocerciasis, Simulium ochraceum in Guatemala","volume":"8","author":[{"family":"Agatsuma","given":"Takeshi"}],"issued":{"date-parts":[["1987",12]]}}},{"id":1772,"uris":["http://zotero.org/users/2873801/items/UJQQU5FY"],"itemData":{"id":1772,"type":"article-journal","container-title":"Genetica","DOI":"10.1007/s10709-004-5491-9","ISSN":"0016-6707, 1573-6857","issue":"1","journalAbbreviation":"Genetica","language":"en","page":"41-59","source":"DOI.org (Crossref)","title":"Isolation by distance and a chromosomal cline in the Cayapa cytospecies of Simulium exiguum, the vector of human onchocerciasis in Ecuador","volume":"124","author":[{"family":"Charalambous","given":"M."},{"family":"Lowell","given":"S."},{"family":"Arzube","given":"M."},{"family":"Lowry","given":"C. A."}],"issued":{"date-parts":[["2005",5]]}}},{"id":1771,"uris":["http://zotero.org/users/2873801/items/EHHMCZQG"],"itemData":{"id":1771,"type":"article-journal","abstract":"Ongoing elimination efforts have altered the global distribution of Onchocerca volvulus, the agent of river blindness, and further population restructuring is expected as efforts continue. Therefore, a better understanding of population genetic processes and their effect on biogeography is needed to support elimination goals. We describe O. volvulus genome variation in 27 isolates from the early 1990s (before widespread mass treatment) from four distinct locales: Ecuador, Uganda, the West African forest and the West African savanna. We observed genetic substructuring between Ecuador and West Africa and between the West African forest and savanna bioclimes, with evidence of unidirectional gene flow from savanna to forest strains. We identified forest:savanna-discriminatory genomic regions and report a set of ancestry informative loci that can be used to differentiate between forest, savanna and admixed isolates, which has not previously been possible. We observed mito-nuclear discordance possibly stemming from incomplete lineage sorting. The catalogue of the nuclear, mitochondrial and endosymbiont DNA variants generated in this study will support future basic and translational onchocerciasis research, with particular relevance for ongoing control programmes, and boost efforts to characterize drug, vaccine and diagnostic targets.","container-title":"Nature Microbiology","DOI":"10.1038/nmicrobiol.2016.207","ISSN":"2058-5276","issue":"2","journalAbbreviation":"Nat Microbiol","language":"en","note":"number: 2\npublisher: Nature Publishing Group","page":"1-10","source":"www-nature-com.ez.library.latrobe.edu.au","title":"Genomic diversity in Onchocerca volvulus and its Wolbachia endosymbiont","volume":"2","author":[{"family":"Choi","given":"Young-Jun"},{"family":"Tyagi","given":"Rahul"},{"family":"McNulty","given":"Samantha N."},{"family":"Rosa","given":"Bruce A."},{"family":"Ozersky","given":"Philip"},{"family":"Martin","given":"John"},{"family":"Hallsworth-Pepin","given":"Kymberlie"},{"family":"Unnasch","given":"Thomas R."},{"family":"Norice","given":"Carmelle T."},{"family":"Nutman","given":"Thomas B."},{"family":"Weil","given":"Gary J."},{"family":"Fischer","given":"Peter U."},{"family":"Mitreva","given":"Makedonka"}],"issued":{"date-parts":[["2016",11,21]]}}},{"id":307,"uris":["http://zotero.org/users/2873801/items/CJNKAM2Q"],"itemData":{"id":307,"type":"article-journal","container-title":"PLOS Neglected Tropical Diseases","DOI":"10.1371/journal.pntd.0005816","ISSN":"1935-2735","issue":"7","journalAbbreviation":"PLoS Negl Trop Dis","language":"en","page":"e0005816","source":"DOI.org (Crossref)","title":"Genome-wide analysis of ivermectin response by Onchocerca volvulus reveals that genetic drift and soft selective sweeps contribute to loss of drug sensitivity","volume":"11","author":[{"family":"Doyle","given":"Stephen R."},{"family":"Bourguinat","given":"Catherine"},{"family":"Nana-Djeunga","given":"Hugues C."},{"family":"Kengne-Ouafo","given":"Jonas A."},{"family":"Pion","given":"Sébastien D. S."},{"family":"Bopda","given":"Jean"},{"family":"Kamgno","given":"Joseph"},{"family":"Wanji","given":"Samuel"},{"family":"Che","given":"Hua"},{"family":"Kuesel","given":"Annette C."},{"family":"Walker","given":"Martin"},{"family":"Basáñez","given":"Maria-Gloria"},{"family":"Boakye","given":"Daniel A."},{"family":"Osei-Atweneboana","given":"Mike Y."},{"family":"Boussinesq","given":"Michel"},{"family":"Prichard","given":"Roger K."},{"family":"Grant","given":"Warwick N."}],"editor":[{"family":"Unnasch","given":"Thomas R."}],"issued":{"date-parts":[["2017",7,26]]}}},{"id":1005,"uris":["http://zotero.org/users/2873801/items/RRKN3FVI"],"itemData":{"id":1005,"type":"article-journal","container-title":"Frontiers in Genetics","DOI":"10.3389/fgene.2019.01282","ISSN":"1664-8021","journalAbbreviation":"Front. Genet.","page":"1282","source":"DOI.org (Crossref)","title":"Genomic Epidemiology in Filarial Nematodes: Transforming the Basis for Elimination Program Decisions","title-short":"Genomic Epidemiology in Filarial Nematodes","volume":"10","author":[{"family":"Hedtke","given":"Shannon M."},{"family":"Kuesel","given":"Annette C."},{"family":"Crawford","given":"Katie E."},{"family":"Graves","given":"Patricia M."},{"family":"Boussinesq","given":"Michel"},{"family":"Lau","given":"Colleen L."},{"family":"Boakye","given":"Daniel A."},{"family":"Grant","given":"Warwick N."}],"issued":{"date-parts":[["2020",1,9]]}}}],"schema":"https://github.com/citation-style-language/schema/raw/master/csl-citation.json"} </w:instrText>
      </w:r>
      <w:r w:rsidR="00910B70">
        <w:fldChar w:fldCharType="separate"/>
      </w:r>
      <w:r w:rsidR="00AC0683" w:rsidRPr="00AC0683">
        <w:t>(Adler et al., 2010; Agatsuma, 1987; Charalambous et al., 2005; Choi et al., 2016; Doyle et al., 2017; Hedtke et al., 2020)</w:t>
      </w:r>
      <w:r w:rsidR="00910B70">
        <w:fldChar w:fldCharType="end"/>
      </w:r>
      <w:r w:rsidRPr="00481965">
        <w:t xml:space="preserve">. </w:t>
      </w:r>
      <w:r w:rsidR="005505A9">
        <w:t>Population genetics can be used to</w:t>
      </w:r>
      <w:r w:rsidRPr="00481965">
        <w:t xml:space="preserve"> quantify genetic relatedness </w:t>
      </w:r>
      <w:r w:rsidR="00A31268">
        <w:t>between</w:t>
      </w:r>
      <w:r w:rsidRPr="00481965">
        <w:t xml:space="preserve"> the samples</w:t>
      </w:r>
      <w:r w:rsidR="005505A9">
        <w:t xml:space="preserve">, </w:t>
      </w:r>
      <w:r w:rsidR="005505A9" w:rsidRPr="000A7B8A">
        <w:t>infer demographic history (e</w:t>
      </w:r>
      <w:r w:rsidR="00B229C4">
        <w:t>.</w:t>
      </w:r>
      <w:r w:rsidR="005505A9" w:rsidRPr="000A7B8A">
        <w:t xml:space="preserve">g. host switching), </w:t>
      </w:r>
      <w:r w:rsidR="00B229C4">
        <w:t xml:space="preserve">the </w:t>
      </w:r>
      <w:r w:rsidR="005505A9" w:rsidRPr="000A7B8A">
        <w:t xml:space="preserve">evolution of epidemiologically relevant traits like resistance, identify the origin population of the study samples etc. </w:t>
      </w:r>
      <w:r w:rsidR="001C1A2F">
        <w:fldChar w:fldCharType="begin"/>
      </w:r>
      <w:r w:rsidR="001C1A2F">
        <w:instrText xml:space="preserve"> ADDIN ZOTERO_ITEM CSL_CITATION {"citationID":"tpydiYVV","properties":{"formattedCitation":"(Archie et al., 2009)","plainCitation":"(Archie et al., 2009)","noteIndex":0},"citationItems":[{"id":729,"uris":["http://zotero.org/users/2873801/items/WH3MDCHI"],"itemData":{"id":729,"type":"article-journal","container-title":"Trends in Ecology &amp; Evolution","DOI":"10.1016/j.tree.2008.08.008","ISSN":"01695347","issue":"1","journalAbbreviation":"Trends in Ecology &amp; Evolution","language":"en","page":"21-30","source":"DOI.org (Crossref)","title":"Infecting epidemiology with genetics: a new frontier in disease ecology","title-short":"Infecting epidemiology with genetics","volume":"24","author":[{"family":"Archie","given":"Elizabeth A."},{"family":"Luikart","given":"Gordon"},{"family":"Ezenwa","given":"Vanessa O."}],"issued":{"date-parts":[["2009",1]]}}}],"schema":"https://github.com/citation-style-language/schema/raw/master/csl-citation.json"} </w:instrText>
      </w:r>
      <w:r w:rsidR="001C1A2F">
        <w:fldChar w:fldCharType="separate"/>
      </w:r>
      <w:r w:rsidR="001C1A2F" w:rsidRPr="001C1A2F">
        <w:t>(Archie et al., 2009)</w:t>
      </w:r>
      <w:r w:rsidR="001C1A2F">
        <w:fldChar w:fldCharType="end"/>
      </w:r>
      <w:r w:rsidRPr="00481965">
        <w:t>. However, we are not able to get a complete spatial picture of transmission processes of parasitic diseases with population genetics alone. The dispersal and thus, the geneflow of the parasites and the vectors are a subject of influence by the environmental features of the landscape. Since transmission zone is a spatial concept, population genetics estimates alone are not sufficient to gain insights without incorporating the spatial information and environmental data. Ecological variables can be incorporated into population genetics with the help of landscape genetics approach.</w:t>
      </w:r>
    </w:p>
    <w:p w14:paraId="6A05EC8B" w14:textId="1C0C3179" w:rsidR="00EE12B9" w:rsidRDefault="00EE12B9" w:rsidP="00C82C8B">
      <w:pPr>
        <w:pStyle w:val="BodyText"/>
        <w:jc w:val="both"/>
      </w:pPr>
      <w:r w:rsidRPr="00EE12B9">
        <w:lastRenderedPageBreak/>
        <w:t xml:space="preserve">Landscape genetics combine population genetics, landscape ecology and spatial analytical techniques to explicitly quantify the effects of landscape on evolutionary processes like gene-flow, drift, and selection </w:t>
      </w:r>
      <w:r w:rsidR="00AB4B78">
        <w:fldChar w:fldCharType="begin"/>
      </w:r>
      <w:r w:rsidR="00AB4B78">
        <w:instrText xml:space="preserve"> ADDIN ZOTERO_ITEM CSL_CITATION {"citationID":"FwUmyjfQ","properties":{"formattedCitation":"(Balkenhol, 2016)","plainCitation":"(Balkenhol, 2016)","noteIndex":0},"citationItems":[{"id":1259,"uris":["http://zotero.org/users/2873801/items/PCXVRID5"],"itemData":{"id":1259,"type":"book","call-number":"QH456 .L36 2016","event-place":"Chichester, West Sussex, UK ; Hoboken, NJ, USA","ISBN":"978-1-118-52528-9","number-of-pages":"264","publisher":"Wiley Blackwell","publisher-place":"Chichester, West Sussex, UK ; Hoboken, NJ, USA","source":"Library of Congress ISBN","title":"Landscape genetics: concepts, methods, applications","title-short":"Landscape genetics","editor":[{"family":"Balkenhol","given":"Niko"}],"issued":{"date-parts":[["2016"]]}}}],"schema":"https://github.com/citation-style-language/schema/raw/master/csl-citation.json"} </w:instrText>
      </w:r>
      <w:r w:rsidR="00AB4B78">
        <w:fldChar w:fldCharType="separate"/>
      </w:r>
      <w:r w:rsidR="00AB4B78" w:rsidRPr="00AB4B78">
        <w:t>(Balkenhol, 2016)</w:t>
      </w:r>
      <w:r w:rsidR="00AB4B78">
        <w:fldChar w:fldCharType="end"/>
      </w:r>
      <w:r w:rsidRPr="00EE12B9">
        <w:t>. These techniques have traditionally been used in the field of species conservation, but ha</w:t>
      </w:r>
      <w:r w:rsidR="00264A0F">
        <w:t>ve</w:t>
      </w:r>
      <w:r w:rsidRPr="00EE12B9">
        <w:t xml:space="preserve"> several potential implications </w:t>
      </w:r>
      <w:r w:rsidR="00264A0F">
        <w:t>for</w:t>
      </w:r>
      <w:r w:rsidRPr="00EE12B9">
        <w:t xml:space="preserve"> understanding the epidemiology of diseases and their control and elimination </w:t>
      </w:r>
      <w:r w:rsidR="00557FBB">
        <w:fldChar w:fldCharType="begin"/>
      </w:r>
      <w:r w:rsidR="00557FBB">
        <w:instrText xml:space="preserve"> ADDIN ZOTERO_ITEM CSL_CITATION {"citationID":"XHACt3UK","properties":{"formattedCitation":"(Hemming-Schroeder et al., 2020; Lo et al., 2017; Saarman et al., 2018; Schwabl et al., 2017)","plainCitation":"(Hemming-Schroeder et al., 2020; Lo et al., 2017; Saarman et al., 2018; Schwabl et al., 2017)","noteIndex":0},"citationItems":[{"id":1413,"uris":["http://zotero.org/users/2873801/items/ILLWCH8D"],"itemData":{"id":1413,"type":"article-journal","abstract":"Abstract\n            \n              Anopheles gambiae\n              and\n              An. arabiensis\n              are major malaria vectors in sub-Saharan Africa. Knowledge of how geographical factors drive the dispersal and gene flow of malaria vectors can help in combatting insecticide resistance spread and planning new vector control interventions. Here, we used a landscape genetics approach to investigate population relatedness and genetic connectivity of\n              An. gambiae\n              and\n              An. arabiensis\n              across Kenya and determined the changes in mosquito population genetic diversity after 20 years of intensive malaria control efforts. We found a significant reduction in genetic diversity in\n              An. gambiae\n              , but not in\n              An. arabiensis\n              as compared to prior to the 20-year period in western Kenya. Significant population structure among populations was found for both species. The most important ecological driver for dispersal and gene flow of\n              An. gambiae\n              and\n              An. arabiensis\n              was tree cover and cropland, respectively. These findings highlight that human induced environmental modifications may enhance genetic connectivity of malaria vectors.","container-title":"Scientific Reports","DOI":"10.1038/s41598-020-76248-2","ISSN":"2045-2322","issue":"1","journalAbbreviation":"Sci Rep","language":"en","page":"19946","source":"DOI.org (Crossref)","title":"Ecological drivers of genetic connectivity for African malaria vectors Anopheles gambiae and An. arabiensis","volume":"10","author":[{"family":"Hemming-Schroeder","given":"Elizabeth"},{"family":"Zhong","given":"Daibin"},{"family":"Machani","given":"Maxwell"},{"family":"Nguyen","given":"Hoan"},{"family":"Thong","given":"Sarah"},{"family":"Kahindi","given":"Samuel"},{"family":"Mbogo","given":"Charles"},{"family":"Atieli","given":"Harrysone"},{"family":"Githeko","given":"Andrew"},{"family":"Lehmann","given":"Tovi"},{"family":"Kazura","given":"James W."},{"family":"Yan","given":"Guiyun"}],"issued":{"date-parts":[["2020",12]]}}},{"id":1457,"uris":["http://zotero.org/users/2873801/items/89DCTZQA"],"itemData":{"id":1457,"type":"article-journal","container-title":"PLOS Neglected Tropical Diseases","DOI":"10.1371/journal.pntd.0005806","ISSN":"1935-2735","issue":"7","journalAbbreviation":"PLoS Negl Trop Dis","language":"en","page":"e0005806","source":"DOI.org (Crossref)","title":"Transmission dynamics of co-endemic Plasmodium vivax and P. falciparum in Ethiopia and prevalence of antimalarial resistant genotypes","volume":"11","author":[{"family":"Lo","given":"Eugenia"},{"family":"Hemming-Schroeder","given":"Elizabeth"},{"family":"Yewhalaw","given":"Delenasaw"},{"family":"Nguyen","given":"Jennifer"},{"family":"Kebede","given":"Estifanos"},{"family":"Zemene","given":"Endalew"},{"family":"Getachew","given":"Sisay"},{"family":"Tushune","given":"Kora"},{"family":"Zhong","given":"Daibin"},{"family":"Zhou","given":"Guofa"},{"family":"Petros","given":"Beyene"},{"family":"Yan","given":"Guiyun"}],"editor":[{"family":"Ferreira","given":"Marcelo U."}],"issued":{"date-parts":[["2017",7,26]]}}},{"id":1137,"uris":["http://zotero.org/users/2873801/items/VBFDX844"],"itemData":{"id":1137,"type":"article-journal","container-title":"Ecology and Evolution","DOI":"10.1002/ece3.4050","ISSN":"20457758","issue":"11","journalAbbreviation":"Ecol Evol","language":"en","page":"5336-5354","source":"DOI.org (Crossref)","title":"A</w:instrText>
      </w:r>
      <w:r w:rsidR="00557FBB" w:rsidRPr="00185A9A">
        <w:rPr>
          <w:lang w:val="de-DE"/>
        </w:rPr>
        <w:instrText xml:space="preserve"> spatial genetics approach to inform vector control of tsetse flies ( &lt;i&gt;Glossina fuscipes fuscipes&lt;/i&gt; ) in Northern Uganda","volume":"8","author":[{"family":"Saarman","given":"Norah"},{"family":"Burak","given":"Mary"},{"family":"Opiro","given":"Robert"},{"family":"Hyseni","given":"Chaz"},{"family":"Echodu","given":"Richard"},{"family":"Dion","given":"Kirstin"},{"family":"Opiyo","given":"Elizabeth A."},{"family":"Dunn","given":"Augustine W."},{"family":"Amatulli","given":"Giuseppe"},{"family":"Aksoy","given":"Serap"},{"family":"Caccone","given":"Adalgisa"}],"issued":{"date-parts":[["2018",6]]}}},{"id":731,"uris":["http://zotero.org/users/2873801/items/F52KGSHZ"],"itemData":{"id":731,"type":"article-journal","container-title":"Trends in Parasitology","DOI":"10.1016/j.pt.2016.10.008","ISSN":"14714922","issue":"4","journalAbbreviation":"Trends in Parasitology","language":"en","page":"264-275","source":"DOI.org (Crossref)","title":"Prediction and Prevention of Parasitic Diseases Using a Landscape Genomics Framework","volume":"33","author":[{"family":"Schwabl","given":"Philipp"},{"family":"Llewellyn","given":"Martin S."},{"family":"Landguth","given":"Erin L."},{"family":"Andersson","given":"Björn"},{"family":"Kitron","given":"Uriel"},{"family":"Costales","given":"Jaime A."},{"family":"Ocaña","given":"Sofía"},{"family":"Grijalva","given":"Mario J."}],"issued":{"date-parts":[["2017",4]]}}}],"schema":"https://github.com/citation-style-language/schema/raw/master/csl-citation.json"} </w:instrText>
      </w:r>
      <w:r w:rsidR="00557FBB">
        <w:fldChar w:fldCharType="separate"/>
      </w:r>
      <w:r w:rsidR="00557FBB" w:rsidRPr="00185A9A">
        <w:rPr>
          <w:lang w:val="de-DE"/>
        </w:rPr>
        <w:t>(Hemming-Schroeder et al., 2020; Lo et al., 2017; Saarman et al., 2018; Schwabl et al., 2017)</w:t>
      </w:r>
      <w:r w:rsidR="00557FBB">
        <w:fldChar w:fldCharType="end"/>
      </w:r>
      <w:r w:rsidRPr="00185A9A">
        <w:rPr>
          <w:lang w:val="de-DE"/>
        </w:rPr>
        <w:t xml:space="preserve">. </w:t>
      </w:r>
      <w:r w:rsidRPr="00EE12B9">
        <w:t xml:space="preserve">With landscape genetics, we </w:t>
      </w:r>
      <w:proofErr w:type="gramStart"/>
      <w:r w:rsidRPr="00EE12B9">
        <w:t>are able to</w:t>
      </w:r>
      <w:proofErr w:type="gramEnd"/>
      <w:r w:rsidRPr="00EE12B9">
        <w:t xml:space="preserve"> add a spatial dimension to the utility of genetic data in understanding the disease processes</w:t>
      </w:r>
      <w:r w:rsidR="00264A0F">
        <w:t>,</w:t>
      </w:r>
      <w:r w:rsidRPr="00EE12B9">
        <w:t xml:space="preserve"> which is well suited to understand</w:t>
      </w:r>
      <w:r w:rsidR="00264A0F">
        <w:t>ing</w:t>
      </w:r>
      <w:r w:rsidRPr="00EE12B9">
        <w:t xml:space="preserve"> onchocerciasis transmission zones. Spatial information can be added in the form of sample </w:t>
      </w:r>
      <w:r w:rsidR="00C176F8">
        <w:t xml:space="preserve">geographic </w:t>
      </w:r>
      <w:r w:rsidRPr="00EE12B9">
        <w:t>coordinates, remote sensing satellite data of different environmental and climate variables such as elevation, slope, distance to the water bodies, mean annual temperature, mean annual precipitation etc. This allows us to understand how the physical environment influences the population genetic structure of the parasite and the vectors.</w:t>
      </w:r>
    </w:p>
    <w:p w14:paraId="19883F78" w14:textId="67246CE2" w:rsidR="00EE12B9" w:rsidRDefault="00EE12B9" w:rsidP="00EE12B9">
      <w:pPr>
        <w:pStyle w:val="BodyText"/>
        <w:jc w:val="both"/>
      </w:pPr>
      <w:r>
        <w:t>Landscape genetics involve</w:t>
      </w:r>
      <w:r w:rsidR="00264A0F">
        <w:t>s</w:t>
      </w:r>
      <w:r>
        <w:t xml:space="preserve"> </w:t>
      </w:r>
      <w:r w:rsidR="00264A0F">
        <w:t xml:space="preserve">a </w:t>
      </w:r>
      <w:r>
        <w:t>series of steps on how it could be used to infer transmission zones</w:t>
      </w:r>
      <w:r w:rsidR="00DB4033">
        <w:t xml:space="preserve"> </w:t>
      </w:r>
      <w:r w:rsidR="00C176F8">
        <w:fldChar w:fldCharType="begin"/>
      </w:r>
      <w:r w:rsidR="00C176F8">
        <w:instrText xml:space="preserve"> ADDIN ZOTERO_ITEM CSL_CITATION {"citationID":"7wWPt6kN","properties":{"formattedCitation":"(Schwabl et al., 2017)","plainCitation":"(Schwabl et al., 2017)","noteIndex":0},"citationItems":[{"id":731,"uris":["http://zotero.org/users/2873801/items/F52KGSHZ"],"itemData":{"id":731,"type":"article-journal","container-title":"Trends in Parasitology","DOI":"10.1016/j.pt.2016.10.008","ISSN":"14714922","issue":"4","journalAbbreviation":"Trends in Parasitology","language":"en","page":"264-275","source":"DOI.org (Crossref)","title":"Prediction and Prevention of Parasitic Diseases Using a Landscape Genomics Framework","volume":"33","author":[{"family":"Schwabl","given":"Philipp"},{"family":"Llewellyn","given":"Martin S."},{"family":"Landguth","given":"Erin L."},{"family":"Andersson","given":"Björn"},{"family":"Kitron","given":"Uriel"},{"family":"Costales","given":"Jaime A."},{"family":"Ocaña","given":"Sofía"},{"family":"Grijalva","given":"Mario J."}],"issued":{"date-parts":[["2017",4]]}}}],"schema":"https://github.com/citation-style-language/schema/raw/master/csl-citation.json"} </w:instrText>
      </w:r>
      <w:r w:rsidR="00C176F8">
        <w:fldChar w:fldCharType="separate"/>
      </w:r>
      <w:r w:rsidR="00C176F8" w:rsidRPr="00C176F8">
        <w:t>(Schwabl et al., 2017)</w:t>
      </w:r>
      <w:r w:rsidR="00C176F8">
        <w:fldChar w:fldCharType="end"/>
      </w:r>
      <w:r>
        <w:t xml:space="preserve">. First, we need to measure the spatial pattern of genetic differentiation of the parasite and the vector population. Second, we can use those parameters of genetic differentiation to see which environmental features might govern the spatial pattern of genetic differentiation. Third, we can transform the most important environmental maps to resistance surface maps based on the genetic connectivity </w:t>
      </w:r>
      <w:proofErr w:type="spellStart"/>
      <w:r>
        <w:t>optimisation</w:t>
      </w:r>
      <w:proofErr w:type="spellEnd"/>
      <w:r>
        <w:t xml:space="preserve"> algorithms. Resistance surface maps quantify the resistance of environmental features to a geneflow of the study population</w:t>
      </w:r>
      <w:r w:rsidR="003B3FA9">
        <w:t xml:space="preserve"> </w:t>
      </w:r>
      <w:r w:rsidR="00DB4033">
        <w:fldChar w:fldCharType="begin"/>
      </w:r>
      <w:r w:rsidR="00DB4033">
        <w:instrText xml:space="preserve"> ADDIN ZOTERO_ITEM CSL_CITATION {"citationID":"jBpWJ6Lt","properties":{"formattedCitation":"(Hemming-Schroeder et al., 2018; Peterman, 2018)","plainCitation":"(Hemming-Schroeder et al., 2018; Peterman, 2018)","noteIndex":0},"citationItems":[{"id":1491,"uris":["http://zotero.org/users/2873801/items/QGJR89LZ"],"itemData":{"id":1491,"type":"article-journal","abstract":"Landscape genetics aims to quantify the effect of landscape on gene flow. Broadly, the approach involves measuring genetic variation, quantifying landscape heterogeneity, and statistically testing the link between both genetic variation and landscape heterogeneity. This approach has been widely used by conservation biologists, for example to identify barriers restricting movement in threatened populations. More recently, landscape genetics has been used to study the epidemiology of infectious diseases, such as chronic wasting disease, raccoon rabies, and malaria. This method can be useful in identifying potential hotspot areas of disease movement for targeted public health interventions and containment of disease and drug resistance. However, vector-borne disease epidemiology is particularly complex, as it is affected by the movement of both the vector and human or vertebrate host. This feature could potentially inhibit the ability to detect the effect of landscape on gene flow, since the ecology of vectors and hosts are likely different and potentially conflicting. Here, we provide a summary of the latest innovations in the field of landscape genetics with a focus on those that could help increase the power to detect landscape effects in vector-borne human disease studies. We also provide a recommended framework for studying vector-borne diseases using a landscape genetics approach. Landscape genetics has the potential to be a powerful tool for the field of vector-borne disease epidemiology but has so far been underutilized. The provided synthesis of tools and considerations for conducting a landscape genetics study of a vector-borne disease aim to bridge the gap between the two disciplines.","container-title":"Frontiers in Ecology and Evolution","DOI":"10.3389/fevo.2018.00021","ISSN":"2296-701X","page":"21","source":"Frontiers","title":"Landscape Genetics: A Toolbox for Studying Vector-Borne Diseases","title-short":"Landscape Genetics","volume":"6","author":[{"family":"Hemming-Schroeder","given":"Elizabeth"},{"family":"Lo","given":"Eugenia"},{"family":"Salazar","given":"Cynthia"},{"family":"Puente","given":"Sandie"},{"family":"Yan","given":"Guiyun"}],"issued":{"date-parts":[["2018"]]}}},{"id":1303,"uris":["http://zotero.org/users/2873801/items/B8IATGAT"],"itemData":{"id":1303,"type":"article-journal","container-title":"Methods in Ecology and Evolution","DOI":"10.1111/2041-210X.12984","ISSN":"2041-210X, 2041-210X","issue":"6","journalAbbreviation":"Methods Ecol Evol","language":"en","page":"1638-1647","source":"DOI.org (Crossref)","title":"ResistanceGA: An R package for the optimization of resistance surfaces using genetic algorithms","title-short":"ResistanceGA","volume":"9","author":[{"family":"Peterman","given":"William E."}],"editor":[{"family":"Jarman","given":"Simon"}],"issued":{"date-parts":[["2018",6]]}}}],"schema":"https://github.com/citation-style-language/schema/raw/master/csl-citation.json"} </w:instrText>
      </w:r>
      <w:r w:rsidR="00DB4033">
        <w:fldChar w:fldCharType="separate"/>
      </w:r>
      <w:r w:rsidR="00DB4033" w:rsidRPr="00DB4033">
        <w:t>(Hemming-Schroeder et al., 2018; Peterman, 2018)</w:t>
      </w:r>
      <w:r w:rsidR="00DB4033">
        <w:fldChar w:fldCharType="end"/>
      </w:r>
      <w:r>
        <w:t>.  Resistance maps can be used to simulate the pattern of gene</w:t>
      </w:r>
      <w:r w:rsidR="00264A0F">
        <w:t xml:space="preserve"> </w:t>
      </w:r>
      <w:r>
        <w:t>flow, which gives us an idea about the migration routes of the parasites and the vectors and thus, the transmission zones</w:t>
      </w:r>
      <w:r w:rsidR="003B3FA9">
        <w:t xml:space="preserve"> </w:t>
      </w:r>
      <w:r w:rsidR="003B3FA9">
        <w:fldChar w:fldCharType="begin"/>
      </w:r>
      <w:r w:rsidR="003B3FA9">
        <w:instrText xml:space="preserve"> ADDIN ZOTERO_ITEM CSL_CITATION {"citationID":"Y5d9mxj1","properties":{"formattedCitation":"(B. H. McRae et al., 2008)","plainCitation":"(B. H. McRae et al., 2008)","noteIndex":0},"citationItems":[{"id":1313,"uris":["http://zotero.org/users/2873801/items/44RR66ZJ"],"itemData":{"id":1313,"type":"article-journal","container-title":"Ecology","DOI":"10.1890/07-1861.1","ISSN":"0012-9658","issue":"10","journalAbbreviation":"Ecology","language":"en","page":"2712-2724","source":"DOI.org (Crossref)","title":"USING CIRCUIT THEORY TO MODEL CONNECTIVITY IN ECOLOGY, EVOLUTION, AND CONSERVATION","volume":"89","author":[{"family":"McRae","given":"Brad H."},{"family":"Dickson","given":"Brett G."},{"family":"Keitt","given":"Timothy H."},{"family":"Shah","given":"Viral B."}],"issued":{"date-parts":[["2008",10]]}}}],"schema":"https://github.com/citation-style-language/schema/raw/master/csl-citation.json"} </w:instrText>
      </w:r>
      <w:r w:rsidR="003B3FA9">
        <w:fldChar w:fldCharType="separate"/>
      </w:r>
      <w:r w:rsidR="003B3FA9" w:rsidRPr="003B3FA9">
        <w:t>(B. H. McRae et al., 2008)</w:t>
      </w:r>
      <w:r w:rsidR="003B3FA9">
        <w:fldChar w:fldCharType="end"/>
      </w:r>
      <w:r>
        <w:t>.</w:t>
      </w:r>
    </w:p>
    <w:p w14:paraId="2B011C4B" w14:textId="3769C1B1" w:rsidR="00EE12B9" w:rsidRDefault="00EE12B9" w:rsidP="00EE12B9">
      <w:pPr>
        <w:pStyle w:val="BodyText"/>
        <w:jc w:val="both"/>
      </w:pPr>
      <w:r>
        <w:lastRenderedPageBreak/>
        <w:t xml:space="preserve">We have implemented this technique to infer about onchocerciasis transmission in the transition ecological region of Ghana where there is persistence of onchocerciasis transmission despite onchocerciasis interventions for almost half a century. Onchocerciasis control started as a vector control in the transition region of Ghana as early as 1974 </w:t>
      </w:r>
      <w:r w:rsidR="000B0E7C">
        <w:fldChar w:fldCharType="begin"/>
      </w:r>
      <w:r w:rsidR="000B0E7C">
        <w:instrText xml:space="preserve"> ADDIN ZOTERO_ITEM CSL_CITATION {"citationID":"l2JuivV5","properties":{"formattedCitation":"(Walsh et al., 1979)","plainCitation":"(Walsh et al., 1979)","noteIndex":0},"citationItems":[{"id":1773,"uris":["http://zotero.org/users/2873801/items/C73PE2VA"],"itemData":{"id":1773,"type":"article-journal","container-title":"Tropenmed Parasitol","issue":"3","page":"328–344","title":"Entomological aspects of the first five years of the Onchocerciasis Control Programme in the Volta River Basin","volume":"30","author":[{"family":"Walsh","given":"JF"},{"family":"Davies","given":"JB"},{"family":"Le Berre","given":"René"},{"literal":"others"}],"issued":{"date-parts":[["1979"]]}}}],"schema":"https://github.com/citation-style-language/schema/raw/master/csl-citation.json"} </w:instrText>
      </w:r>
      <w:r w:rsidR="000B0E7C">
        <w:fldChar w:fldCharType="separate"/>
      </w:r>
      <w:r w:rsidR="000B0E7C" w:rsidRPr="000B0E7C">
        <w:t>(Walsh et al., 1979)</w:t>
      </w:r>
      <w:r w:rsidR="000B0E7C">
        <w:fldChar w:fldCharType="end"/>
      </w:r>
      <w:r w:rsidR="00264A0F">
        <w:t>,</w:t>
      </w:r>
      <w:r w:rsidR="000B0E7C">
        <w:t xml:space="preserve"> </w:t>
      </w:r>
      <w:r>
        <w:t xml:space="preserve">and ivermectin </w:t>
      </w:r>
      <w:r w:rsidR="00264A0F">
        <w:t>has been</w:t>
      </w:r>
      <w:r>
        <w:t xml:space="preserve"> distributed for more than </w:t>
      </w:r>
      <w:r w:rsidR="009A7C46">
        <w:t xml:space="preserve">three </w:t>
      </w:r>
      <w:r>
        <w:t>decades</w:t>
      </w:r>
      <w:r w:rsidR="002E17AE">
        <w:t xml:space="preserve"> </w:t>
      </w:r>
      <w:r w:rsidR="008A6822">
        <w:fldChar w:fldCharType="begin"/>
      </w:r>
      <w:r w:rsidR="008A6822">
        <w:instrText xml:space="preserve"> ADDIN ZOTERO_ITEM CSL_CITATION {"citationID":"YFNweghw","properties":{"formattedCitation":"(Alley et al., 1994)","plainCitation":"(Alley et al., 1994)","noteIndex":0},"citationItems":[{"id":1605,"uris":["http://zotero.org/users/2873801/items/XMTJJU5P"],"itemData":{"id":1605,"type":"article-journal","container-title":"Transactions of the Royal Society of Tropical Medicine and Hygiene","DOI":"10.1016/0035-9203(94)90172-4","ISSN":"00359203","issue":"5","journalAbbreviation":"Transactions of the Royal Society of Tropical Medicine and Hygiene","language":"en","page":"581-584","source":"DOI.org (Crossref)","title":"The impact of five years of annual ivermectin treatment on skin microfilarial loads in the onchocerciasis focus of Asubende, Ghana","volume":"88","author":[{"family":"Alley","given":"E.S."},{"family":"Plaisier","given":"A.P."},{"family":"Boatin","given":"B.A."},{"family":"Dadzie","given":"K.Y."},{"family":"Remme","given":"J."},{"family":"Zerbo","given":"G."},{"family":"Samba","given":"E.M."}],"issued":{"date-parts":[["1994",9]]}}}],"schema":"https://github.com/citation-style-language/schema/raw/master/csl-citation.json"} </w:instrText>
      </w:r>
      <w:r w:rsidR="008A6822">
        <w:fldChar w:fldCharType="separate"/>
      </w:r>
      <w:r w:rsidR="008A6822" w:rsidRPr="008A6822">
        <w:t>(Alley et al., 1994)</w:t>
      </w:r>
      <w:r w:rsidR="008A6822">
        <w:fldChar w:fldCharType="end"/>
      </w:r>
      <w:r>
        <w:t>. The region comprises three river basins viz. Black Volta/</w:t>
      </w:r>
      <w:proofErr w:type="spellStart"/>
      <w:r>
        <w:t>Tombe</w:t>
      </w:r>
      <w:proofErr w:type="spellEnd"/>
      <w:r>
        <w:t xml:space="preserve">, </w:t>
      </w:r>
      <w:proofErr w:type="spellStart"/>
      <w:r>
        <w:t>Pru</w:t>
      </w:r>
      <w:proofErr w:type="spellEnd"/>
      <w:r>
        <w:t xml:space="preserve"> and the </w:t>
      </w:r>
      <w:proofErr w:type="spellStart"/>
      <w:r>
        <w:t>Daka</w:t>
      </w:r>
      <w:proofErr w:type="spellEnd"/>
      <w:r>
        <w:t xml:space="preserve"> river basins which were considered transmission zones. Initial population genetics analysis of the parasite samples from these river</w:t>
      </w:r>
      <w:r w:rsidR="00264A0F">
        <w:t>s</w:t>
      </w:r>
      <w:r>
        <w:t xml:space="preserve"> suggested </w:t>
      </w:r>
      <w:r w:rsidR="00264A0F">
        <w:t xml:space="preserve">a </w:t>
      </w:r>
      <w:r>
        <w:t>lack of isolation by distance</w:t>
      </w:r>
      <w:r w:rsidR="00264A0F">
        <w:t xml:space="preserve"> (IBD)</w:t>
      </w:r>
      <w:r>
        <w:t xml:space="preserve"> i.e. they were genetically homogeneous </w:t>
      </w:r>
      <w:r w:rsidR="002E17AE">
        <w:fldChar w:fldCharType="begin"/>
      </w:r>
      <w:r w:rsidR="002E17AE">
        <w:instrText xml:space="preserve"> ADDIN ZOTERO_ITEM CSL_CITATION {"citationID":"dS4fonKG","properties":{"formattedCitation":"(Crawford et al., 2019)","plainCitation":"(Crawford et al., 2019)","noteIndex":0},"citationItems":[{"id":1257,"uris":["http://zotero.org/users/2873801/items/R2UMEZM3"],"itemData":{"id":1257,"type":"report","abstract":"Abstract\n          \n            In 2012, the reduction in\n            Onchocerca volvulus\n            infection prevalence through long-term mass ivermectin distribution in African meso- and hyperendemic areas motivated expanding control of onchocerciasis (river blindness) as a public health problem to elimination of parasite transmission. Given the large contiguous hypo-, meso- and hyperendemic areas with an estimated population of 204 million, sustainable elimination requires an understanding of the geographic, and in turn genetic, boundaries of different parasite populations to ensure interventions are only stopped where the risk of re-introduction of the parasite through vector or human migration from areas with ongoing transmission is acceptable. These boundaries, which define the transmission zones of the parasite, may be delineated by characterising the parasite genetic population structure within and between potential zones. We analysed whole mitochondrial genome sequences of 189\n            O. volvulus\n            adults to determine the pattern of genetic similarity across three West African countries: Ghana, Mali, and Côte d’Ivoire. Population structure measures indicate that parasites from the Pru, Daka and Black Volta/Tombe river basins in central Ghana belong to one parasite population, showing that different river basins cannot be assumed to constitute independent transmission zones. This research forms the basis for developing tools for elimination programs to delineate transmission zones, to estimate the risk of parasite re-introduction via vector or human movement when mass ivermectin administration is stopped in one area while transmission is ongoing in others, to identify the origin of infections detected post-treatment cessation, and to investigate whether migration contributes to persisting prevalence levels during interventions.","genre":"preprint","language":"en","note":"DOI: 10.1101/732446","publisher":"Evolutionary Biology","source":"DOI.org (Crossref)","title":"Utility of the &lt;i&gt;Onchocerca volvulus&lt;/i&gt; mitochondrial genome for delineation of parasite transmission zones","URL":"http://biorxiv.org/lookup/doi/10.1101/732446","author":[{"family":"Crawford","given":"Katie E"},{"family":"Hedtke","given":"Shannon M"},{"family":"Doyle","given":"Stephen R"},{"family":"Kuesel","given":"Annette C"},{"family":"Armoo","given":"Samuel"},{"family":"Osei-Atweneboana","given":"Mike"},{"family":"Grant","given":"Warwick N"}],"accessed":{"date-parts":[["2020",8,15]]},"issued":{"date-parts":[["2019",8,12]]}}}],"schema":"https://github.com/citation-style-language/schema/raw/master/csl-citation.json"} </w:instrText>
      </w:r>
      <w:r w:rsidR="002E17AE">
        <w:fldChar w:fldCharType="separate"/>
      </w:r>
      <w:r w:rsidR="002E17AE" w:rsidRPr="002E17AE">
        <w:t>(Crawford et al., 2019)</w:t>
      </w:r>
      <w:r w:rsidR="002E17AE">
        <w:fldChar w:fldCharType="end"/>
      </w:r>
      <w:r>
        <w:t>. This suggests cross</w:t>
      </w:r>
      <w:r w:rsidR="00264A0F">
        <w:t>-</w:t>
      </w:r>
      <w:r>
        <w:t xml:space="preserve">transmission of onchocerciasis across river basins, the initially proposed transmission </w:t>
      </w:r>
      <w:proofErr w:type="gramStart"/>
      <w:r>
        <w:t>zones</w:t>
      </w:r>
      <w:proofErr w:type="gramEnd"/>
      <w:r>
        <w:t xml:space="preserve"> and a likely reason for the persistence of onchocerciasis. Not only </w:t>
      </w:r>
      <w:r w:rsidR="005D3027">
        <w:t>were the samples collected at a greater distance similar, but some locations</w:t>
      </w:r>
      <w:r>
        <w:t xml:space="preserve"> were geographically nearer but genetically isolated. This remains unexplained</w:t>
      </w:r>
      <w:r w:rsidR="005D3027">
        <w:t>,</w:t>
      </w:r>
      <w:r>
        <w:t xml:space="preserve"> and </w:t>
      </w:r>
      <w:r w:rsidR="005D3027">
        <w:t>environmental factors might likely</w:t>
      </w:r>
      <w:r>
        <w:t xml:space="preserve"> play a role in resulting </w:t>
      </w:r>
      <w:r w:rsidR="005B1C67">
        <w:t>to</w:t>
      </w:r>
      <w:r w:rsidR="005D3027">
        <w:t xml:space="preserve"> </w:t>
      </w:r>
      <w:r>
        <w:t>such patterns.</w:t>
      </w:r>
    </w:p>
    <w:p w14:paraId="1F5D9329" w14:textId="5ADA0C03" w:rsidR="00EE12B9" w:rsidRDefault="00EE12B9" w:rsidP="00EE12B9">
      <w:pPr>
        <w:pStyle w:val="BodyText"/>
        <w:jc w:val="both"/>
      </w:pPr>
      <w:r>
        <w:t>We have incorporated environmental data to the parasite genetic data a</w:t>
      </w:r>
      <w:r w:rsidR="005B1C67">
        <w:t>nd</w:t>
      </w:r>
      <w:r>
        <w:t xml:space="preserve"> additional vector samples sequenced from the transition e</w:t>
      </w:r>
      <w:r w:rsidR="005B1C67">
        <w:t>co</w:t>
      </w:r>
      <w:r>
        <w:t xml:space="preserve">logical regions with an objective to: </w:t>
      </w:r>
      <w:proofErr w:type="spellStart"/>
      <w:r>
        <w:t>i</w:t>
      </w:r>
      <w:proofErr w:type="spellEnd"/>
      <w:r>
        <w:t xml:space="preserve">. </w:t>
      </w:r>
      <w:proofErr w:type="gramStart"/>
      <w:r>
        <w:t>determine</w:t>
      </w:r>
      <w:proofErr w:type="gramEnd"/>
      <w:r>
        <w:t xml:space="preserve"> ecological factors affecting the spatial variation in the parasite and the vector population genetic estimates; ii. infer patterns and routes of gene-flow for the parasite and the vector populations. The underlying hypothesis is that the genetic relatedness between parasites and vectors in different geographical locations allows us to quantify gene flow. </w:t>
      </w:r>
      <w:r w:rsidR="005B1C67">
        <w:t>For gene flow between these locations,</w:t>
      </w:r>
      <w:r>
        <w:t xml:space="preserve"> there should be the movement of parasites and the vectors in space which can be inferred with the help of resistance surface maps. This will help us </w:t>
      </w:r>
      <w:r w:rsidR="005B1C67">
        <w:t>not necessarily to</w:t>
      </w:r>
      <w:r>
        <w:t xml:space="preserve"> delineate transmission zones but infer about them. Further, we have compared the resistance surface maps </w:t>
      </w:r>
      <w:r>
        <w:lastRenderedPageBreak/>
        <w:t>with the baseline microfilarial prevalence maps and discussed the immediate implications of the pipeline developed to aid elimination goals.</w:t>
      </w:r>
    </w:p>
    <w:p w14:paraId="07D93C69" w14:textId="6E0D871E" w:rsidR="005C6AB1" w:rsidRPr="005D37E6" w:rsidRDefault="00014307" w:rsidP="00C63E9B">
      <w:pPr>
        <w:pStyle w:val="Heading2"/>
        <w:spacing w:line="480" w:lineRule="auto"/>
        <w:jc w:val="both"/>
      </w:pPr>
      <w:r w:rsidRPr="00532647">
        <w:t>Methods</w:t>
      </w:r>
    </w:p>
    <w:p w14:paraId="07D93C6A" w14:textId="045414E4" w:rsidR="005C6AB1" w:rsidRDefault="00177306" w:rsidP="00C63E9B">
      <w:pPr>
        <w:pStyle w:val="Heading3"/>
        <w:spacing w:line="480" w:lineRule="auto"/>
        <w:jc w:val="both"/>
      </w:pPr>
      <w:bookmarkStart w:id="2" w:name="data-sources"/>
      <w:r w:rsidRPr="00177306">
        <w:t>Sampling locations</w:t>
      </w:r>
    </w:p>
    <w:p w14:paraId="1A0C40B4" w14:textId="51ED5F64" w:rsidR="000A71EE" w:rsidRDefault="000A71EE" w:rsidP="00C63E9B">
      <w:pPr>
        <w:pStyle w:val="BodyText"/>
        <w:jc w:val="both"/>
      </w:pPr>
      <w:r>
        <w:t xml:space="preserve">A total of 163 </w:t>
      </w:r>
      <w:r w:rsidRPr="000A71EE">
        <w:rPr>
          <w:i/>
          <w:iCs/>
        </w:rPr>
        <w:t>Onchocerca volvulus</w:t>
      </w:r>
      <w:r>
        <w:t xml:space="preserve"> samples were </w:t>
      </w:r>
      <w:proofErr w:type="spellStart"/>
      <w:r>
        <w:t>analysed</w:t>
      </w:r>
      <w:proofErr w:type="spellEnd"/>
      <w:r w:rsidR="00EC12B6">
        <w:t>,</w:t>
      </w:r>
      <w:r>
        <w:t xml:space="preserve"> isolated from 97 individuals living with onchocerciasis belonging to 15 communities in the ecological transition region of Ghana. Adjacently, 93 vector samples were sequenced from four different locations </w:t>
      </w:r>
      <w:r w:rsidR="002763DC">
        <w:t>in</w:t>
      </w:r>
      <w:r>
        <w:t xml:space="preserve"> the same region. The sampling locations belonged to the historically classified three river basins on the transition region of Ghana</w:t>
      </w:r>
      <w:r w:rsidR="002763DC">
        <w:t>,</w:t>
      </w:r>
      <w:r>
        <w:t xml:space="preserve"> viz. Black Volta, </w:t>
      </w:r>
      <w:proofErr w:type="spellStart"/>
      <w:r>
        <w:t>Pru</w:t>
      </w:r>
      <w:proofErr w:type="spellEnd"/>
      <w:r>
        <w:t xml:space="preserve"> and </w:t>
      </w:r>
      <w:proofErr w:type="spellStart"/>
      <w:r>
        <w:t>Daka</w:t>
      </w:r>
      <w:proofErr w:type="spellEnd"/>
      <w:r>
        <w:t>. The sampling locations for the vector population were chosen as the representative communities for their respective river basins</w:t>
      </w:r>
      <w:r w:rsidR="0050561A">
        <w:t xml:space="preserve"> </w:t>
      </w:r>
      <w:r w:rsidR="0091182D">
        <w:fldChar w:fldCharType="begin"/>
      </w:r>
      <w:r w:rsidR="00565805">
        <w:instrText xml:space="preserve"> ADDIN ZOTERO_ITEM CSL_CITATION {"citationID":"cSIUP32o","properties":{"formattedCitation":"(Gyan, 2020)","plainCitation":"(Gyan, 2020)","noteIndex":0},"citationItems":[{"id":1599,"uris":["http://zotero.org/users/2873801/items/W9MIYEFP"],"itemData":{"id":1599,"type":"thesis","abstract":"A thesis submitted in total fulfilment of the requirements for the degree of Doctor of Philosophy to the School of Life Sciences, College of Health Sciences and Engineering, La Trobe University, Victoria, Australia.&lt;br&gt;&lt;br&gt;","note":"dimensions: 8155032 Bytes\npublisher: La Trobe","source":"DOI.org (Datacite)","title":"Analysis of Population Structure of Simulium damnosum sensu lato In the Ecological Transition Zone of Central Ghana","URL":"https://opal.latrobe.edu.au/articles/thesis/Analysis_of_Population_Structure_of_Simulium_damnosum_sensu_lato_In_the_Ecological_Transition_Zone_of_Central_Ghana/13180607","author":[{"family":"Gyan","given":"Ernest Tawiah"}],"accessed":{"date-parts":[["2022",3,20]]},"issued":{"date-parts":[["2020"]]}}}],"schema":"https://github.com/citation-style-language/schema/raw/master/csl-citation.json"} </w:instrText>
      </w:r>
      <w:r w:rsidR="0091182D">
        <w:fldChar w:fldCharType="separate"/>
      </w:r>
      <w:r w:rsidR="0091182D" w:rsidRPr="0091182D">
        <w:t>(Gyan, 2020)</w:t>
      </w:r>
      <w:r w:rsidR="0091182D">
        <w:fldChar w:fldCharType="end"/>
      </w:r>
      <w:r>
        <w:t xml:space="preserve">. Most of the parasite samples were collected in </w:t>
      </w:r>
      <w:r w:rsidR="002763DC">
        <w:t>2010–2012 (Crawford et al., 2019) whereas most of the vector samples were collected</w:t>
      </w:r>
      <w:r>
        <w:t xml:space="preserve"> </w:t>
      </w:r>
      <w:r w:rsidR="00175686">
        <w:t xml:space="preserve">from </w:t>
      </w:r>
      <w:r>
        <w:t>2013</w:t>
      </w:r>
      <w:r w:rsidR="00175686">
        <w:t>–</w:t>
      </w:r>
      <w:r>
        <w:t>2015</w:t>
      </w:r>
      <w:r w:rsidR="006768EA">
        <w:t xml:space="preserve"> </w:t>
      </w:r>
      <w:r>
        <w:t xml:space="preserve">by </w:t>
      </w:r>
      <w:r w:rsidR="00D27CFC" w:rsidRPr="00D27CFC">
        <w:t>Osei-</w:t>
      </w:r>
      <w:proofErr w:type="spellStart"/>
      <w:r w:rsidR="00D27CFC" w:rsidRPr="00D27CFC">
        <w:t>Atweneboana</w:t>
      </w:r>
      <w:r w:rsidR="00D27CFC">
        <w:t>’s</w:t>
      </w:r>
      <w:proofErr w:type="spellEnd"/>
      <w:r w:rsidR="00D27CFC" w:rsidRPr="00D27CFC">
        <w:t xml:space="preserve"> </w:t>
      </w:r>
      <w:r>
        <w:t>grou</w:t>
      </w:r>
      <w:r w:rsidR="006768EA">
        <w:t>p</w:t>
      </w:r>
      <w:r w:rsidR="00D27CFC">
        <w:t xml:space="preserve"> </w:t>
      </w:r>
      <w:r w:rsidR="00D27CFC">
        <w:fldChar w:fldCharType="begin"/>
      </w:r>
      <w:r w:rsidR="00565805">
        <w:instrText xml:space="preserve"> ADDIN ZOTERO_ITEM CSL_CITATION {"citationID":"9qIHAzfb","properties":{"formattedCitation":"(Gyan, 2020)","plainCitation":"(Gyan, 2020)","noteIndex":0},"citationItems":[{"id":1599,"uris":["http://zotero.org/users/2873801/items/W9MIYEFP"],"itemData":{"id":1599,"type":"thesis","abstract":"A thesis submitted in total fulfilment of the requirements for the degree of Doctor of Philosophy to the School of Life Sciences, College of Health Sciences and Engineering, La Trobe University, Victoria, Australia.&lt;br&gt;&lt;br&gt;","note":"dimensions: 8155032 Bytes\npublisher: La Trobe","source":"DOI.org (Datacite)","title":"Analysis of Population Structure of Simulium damnosum sensu lato In the Ecological Transition Zone of Central Ghana","URL":"https://opal.latrobe.edu.au/articles/thesis/Analysis_of_Population_Structure_of_Simulium_damnosum_sensu_lato_In_the_Ecological_Transition_Zone_of_Central_Ghana/13180607","author":[{"family":"Gyan","given":"Ernest Tawiah"}],"accessed":{"date-parts":[["2022",3,20]]},"issued":{"date-parts":[["2020"]]}}}],"schema":"https://github.com/citation-style-language/schema/raw/master/csl-citation.json"} </w:instrText>
      </w:r>
      <w:r w:rsidR="00D27CFC">
        <w:fldChar w:fldCharType="separate"/>
      </w:r>
      <w:r w:rsidR="00D27CFC" w:rsidRPr="00D27CFC">
        <w:t>(Gyan, 2020)</w:t>
      </w:r>
      <w:r w:rsidR="00D27CFC">
        <w:fldChar w:fldCharType="end"/>
      </w:r>
      <w:r>
        <w:t>.</w:t>
      </w:r>
      <w:r w:rsidR="00D05D9A">
        <w:t xml:space="preserve"> </w:t>
      </w:r>
      <w:r w:rsidR="00D05D9A" w:rsidRPr="00D05D9A">
        <w:t xml:space="preserve">Ethics approvals for sampling parasites from people is reported in </w:t>
      </w:r>
      <w:r w:rsidR="00725B67">
        <w:fldChar w:fldCharType="begin"/>
      </w:r>
      <w:r w:rsidR="00565805">
        <w:instrText xml:space="preserve"> ADDIN ZOTERO_ITEM CSL_CITATION {"citationID":"saU2FiGk","properties":{"formattedCitation":"(Crawford et al., 2019)","plainCitation":"(Crawford et al., 2019)","dontUpdate":true,"noteIndex":0},"citationItems":[{"id":1257,"uris":["http://zotero.org/users/2873801/items/R2UMEZM3"],"itemData":{"id":1257,"type":"report","abstract":"Abstract\n          \n            In 2012, the reduction in\n            Onchocerca volvulus\n            infection prevalence through long-term mass ivermectin distribution in African meso- and hyperendemic areas motivated expanding control of onchocerciasis (river blindness) as a public health problem to elimination of parasite transmission. Given the large contiguous hypo-, meso- and hyperendemic areas with an estimated population of 204 million, sustainable elimination requires an understanding of the geographic, and in turn genetic, boundaries of different parasite populations to ensure interventions are only stopped where the risk of re-introduction of the parasite through vector or human migration from areas with ongoing transmission is acceptable. These boundaries, which define the transmission zones of the parasite, may be delineated by characterising the parasite genetic population structure within and between potential zones. We analysed whole mitochondrial genome sequences of 189\n            O. volvulus\n            adults to determine the pattern of genetic similarity across three West African countries: Ghana, Mali, and Côte d’Ivoire. Population structure measures indicate that parasites from the Pru, Daka and Black Volta/Tombe river basins in central Ghana belong to one parasite population, showing that different river basins cannot be assumed to constitute independent transmission zones. This research forms the basis for developing tools for elimination programs to delineate transmission zones, to estimate the risk of parasite re-introduction via vector or human movement when mass ivermectin administration is stopped in one area while transmission is ongoing in others, to identify the origin of infections detected post-treatment cessation, and to investigate whether migration contributes to persisting prevalence levels during interventions.","genre":"preprint","language":"en","note":"DOI: 10.1101/732446","publisher":"Evolutionary Biology","source":"DOI.org (Crossref)","title":"Utility of the &lt;i&gt;Onchocerca volvulus&lt;/i&gt; mitochondrial genome for delineation of parasite transmission zones","URL":"http://biorxiv.org/lookup/doi/10.1101/732446","author":[{"family":"Crawford","given":"Katie E"},{"family":"Hedtke","given":"Shannon M"},{"family":"Doyle","given":"Stephen R"},{"family":"Kuesel","given":"Annette C"},{"family":"Armoo","given":"Samuel"},{"family":"Osei-Atweneboana","given":"Mike"},{"family":"Grant","given":"Warwick N"}],"accessed":{"date-parts":[["2020",8,15]]},"issued":{"date-parts":[["2019",8,12]]}}}],"schema":"https://github.com/citation-style-language/schema/raw/master/csl-citation.json"} </w:instrText>
      </w:r>
      <w:r w:rsidR="00725B67">
        <w:fldChar w:fldCharType="separate"/>
      </w:r>
      <w:r w:rsidR="00725B67" w:rsidRPr="00725B67">
        <w:t xml:space="preserve">Crawford et al. </w:t>
      </w:r>
      <w:r w:rsidR="00725B67">
        <w:t>(</w:t>
      </w:r>
      <w:r w:rsidR="00725B67" w:rsidRPr="00725B67">
        <w:t>2019)</w:t>
      </w:r>
      <w:r w:rsidR="00725B67">
        <w:fldChar w:fldCharType="end"/>
      </w:r>
      <w:r w:rsidR="00D05D9A" w:rsidRPr="00D05D9A">
        <w:t>.</w:t>
      </w:r>
    </w:p>
    <w:p w14:paraId="1C7F00FE" w14:textId="167D1247" w:rsidR="000A71EE" w:rsidRDefault="000A71EE" w:rsidP="00C63E9B">
      <w:pPr>
        <w:pStyle w:val="BodyText"/>
        <w:jc w:val="both"/>
      </w:pPr>
      <w:r>
        <w:t xml:space="preserve">A bounding box formed based on the convex hull boundary </w:t>
      </w:r>
      <w:r w:rsidR="0076019B">
        <w:t xml:space="preserve">with a buffer of </w:t>
      </w:r>
      <w:r w:rsidR="00EC17EB">
        <w:t xml:space="preserve">35 km </w:t>
      </w:r>
      <w:r>
        <w:t>around the sampling locations was used for the landscape analysis.</w:t>
      </w:r>
      <w:r w:rsidR="00105E8A">
        <w:t xml:space="preserve"> The dimension for the bounding box was </w:t>
      </w:r>
      <w:r>
        <w:t>293.68</w:t>
      </w:r>
      <w:r w:rsidR="00105E8A">
        <w:t>×</w:t>
      </w:r>
      <w:r>
        <w:t>129.38 km (an area of 37,995.59 km</w:t>
      </w:r>
      <w:r w:rsidR="00192219">
        <w:rPr>
          <w:vertAlign w:val="superscript"/>
        </w:rPr>
        <w:t>2</w:t>
      </w:r>
      <w:r>
        <w:t>). Geographic coordinates for all the communities were used to calculate the pairwise geographic distance between the communities (</w:t>
      </w:r>
      <w:r w:rsidRPr="00B740ED">
        <w:t>Table 1</w:t>
      </w:r>
      <w:r>
        <w:t xml:space="preserve">). </w:t>
      </w:r>
      <w:r w:rsidR="0014380B">
        <w:t xml:space="preserve">We merged the </w:t>
      </w:r>
      <w:r>
        <w:t xml:space="preserve">communities near each other </w:t>
      </w:r>
      <w:r w:rsidR="00DA4CFC">
        <w:t>(</w:t>
      </w:r>
      <w:r>
        <w:t>less than 5 km</w:t>
      </w:r>
      <w:r w:rsidR="00DA4CFC">
        <w:t>)</w:t>
      </w:r>
      <w:r>
        <w:t xml:space="preserve"> </w:t>
      </w:r>
      <w:r w:rsidR="004D2837">
        <w:t xml:space="preserve">and </w:t>
      </w:r>
      <w:r w:rsidR="001603B2">
        <w:t>used</w:t>
      </w:r>
      <w:r w:rsidR="004D2837">
        <w:t xml:space="preserve"> the centroid of the geo</w:t>
      </w:r>
      <w:r w:rsidR="00BA3B21">
        <w:t xml:space="preserve">spatial coordinates of the communities in closed </w:t>
      </w:r>
      <w:r w:rsidR="00072464">
        <w:t>proximity</w:t>
      </w:r>
      <w:r w:rsidR="00F55DF8">
        <w:t xml:space="preserve"> for the merged communit</w:t>
      </w:r>
      <w:r w:rsidR="001603B2">
        <w:t>ies</w:t>
      </w:r>
      <w:r>
        <w:t>. This brought the number of parasite sampling locations down to 11 but increased the sample size per communit</w:t>
      </w:r>
      <w:r w:rsidR="007456D0">
        <w:t>y</w:t>
      </w:r>
      <w:r w:rsidR="00F55DF8">
        <w:t xml:space="preserve"> (Figure</w:t>
      </w:r>
      <w:r w:rsidR="008938BD">
        <w:t xml:space="preserve"> 1</w:t>
      </w:r>
      <w:r w:rsidR="00F55DF8">
        <w:t>)</w:t>
      </w:r>
      <w:r>
        <w:t>.</w:t>
      </w:r>
      <w:r w:rsidR="00F55DF8">
        <w:t xml:space="preserve"> </w:t>
      </w:r>
      <w:r>
        <w:t xml:space="preserve"> </w:t>
      </w:r>
    </w:p>
    <w:p w14:paraId="52935643" w14:textId="5F646DA5" w:rsidR="000A71EE" w:rsidRDefault="000A71EE" w:rsidP="00C63E9B">
      <w:pPr>
        <w:pStyle w:val="BodyText"/>
        <w:jc w:val="both"/>
      </w:pPr>
      <w:r>
        <w:lastRenderedPageBreak/>
        <w:t>There is a mixed ecology of the Savannah ecotype on the north and the forest ecotype in the south</w:t>
      </w:r>
      <w:r w:rsidR="009F0333">
        <w:t xml:space="preserve"> and thus, called the transitional ecological region of Ghana</w:t>
      </w:r>
      <w:r w:rsidR="00F674B3">
        <w:fldChar w:fldCharType="begin"/>
      </w:r>
      <w:r w:rsidR="00565805">
        <w:instrText xml:space="preserve"> ADDIN ZOTERO_ITEM CSL_CITATION {"citationID":"ujCR7STh","properties":{"formattedCitation":"(Gyan, 2020; Klutse et al., 2014)","plainCitation":"(Gyan, 2020; Klutse et al., 2014)","dontUpdate":true,"noteIndex":0},"citationItems":[{"id":1599,"uris":["http://zotero.org/users/2873801/items/W9MIYEFP"],"itemData":{"id":1599,"type":"thesis","abstract":"A thesis submitted in total fulfilment of the requirements for the degree of Doctor of Philosophy to the School of Life Sciences, College of Health Sciences and Engineering, La Trobe University, Victoria, Australia.&lt;br&gt;&lt;br&gt;","note":"dimensions: 8155032 Bytes\npublisher: La Trobe","source":"DOI.org (Datacite)","title":"Analysis of Population Structure of Simulium damnosum sensu lato In the Ecological Transition Zone of Central Ghana","URL":"https://opal.latrobe.edu.au/articles/thesis/Analysis_of_Population_Structure_of_Simulium_damnosum_sensu_lato_In_the_Ecological_Transition_Zone_of_Central_Ghana/13180607","author":[{"family":"Gyan","given":"Ernest Tawiah"}],"accessed":{"date-parts":[["2022",3,20]]},"issued":{"date-parts":[["2020"]]}}},{"id":1600,"uris":["http://zotero.org/users/2873801/items/Z5DGYYPN"],"itemData":{"id":1600,"type":"article-journal","abstract":"Climate change is projected to impact human health, particularly incidence of water related and\nvector borne diseases, such as malaria. A better understanding of the relationship between rainfall\npatterns and malaria cases is thus required for effective climate change adaptation strategies\ninvolving planning and implementation of appropriate disease control interventions. We analyzed\nclimatic data and reported cases of malaria spanning a period of eight years (2001 to 2008) from\ntwo ecological zones in Ghana (Ejura and Winneba in the transition and coastal savannah zones\nrespectively) to determine the association between malaria cases, and temperature and rainfall\npatterns and the potential effects of climate change on malaria epidemiological trends. Monthly\npeaks of malaria caseloads lagged behind monthly rainfall peaks. Correlation between malaria\ncaseloads and rainfall intensity, and minimum temperature were generally weak at both sites. Lag\ncorrelations of up to four months yielded better agreement between the variables, especially at\nEjura where a two-month lag between malaria caseloads and rainfall was significantly high but\nnegatively correlated (r = −0.72; p value &lt; 0.05). Mean monthly maximum temperature and\nmonthly malaria caseloads at Ejura showed a strong negative correlation at zero month lag (r =\n−0.70, p value &lt; 0.05), with a similar, but weaker relationship at Winneba, (r = −0.51). On the other\nhand, a positive significant correlation (r = 0.68, p value &lt; 0.05) between malaria caseloads and\nmaximum temperature was observed for Ejura at a four-month lag, while Winneba showed a\nstrong correlation (r = 0.70; p value &lt; 0.05) between the parameters at a two-month lag. The results\nsuggest maximum temperature as a better predictor of malaria trends than minimum temperature\nor precipitation, particularly in the transition zone. Climate change effects on malaria\ncaseloads seem multi-factorial. For effective malaria control, interventions could be synchronized","container-title":"Open Journal of Ecology","DOI":"10.4236/oje.2014.412065","journalAbbreviation":"Open Journal of Ecology","page":"764-775","source":"ResearchGate","title":"Assessment of Patterns of Climate Variables and Malaria Cases in Two Ecological Zones of Ghana","volume":"4","author":[{"family":"Klutse","given":"Nana Ama Browne"},{"family":"Owusu","given":"Kwadwo"},{"family":"Ntiamoa-Baidu","given":"Yaa"}],"issued":{"date-parts":[["2014",9,1]]}}}],"schema":"https://github.com/citation-style-language/schema/raw/master/csl-citation.json"} </w:instrText>
      </w:r>
      <w:r w:rsidR="00F674B3">
        <w:fldChar w:fldCharType="separate"/>
      </w:r>
      <w:r w:rsidR="00DB1C37">
        <w:t xml:space="preserve"> </w:t>
      </w:r>
      <w:r w:rsidR="00DB1C37" w:rsidRPr="00DB1C37">
        <w:t>(Gyan, 2020; Klutse et al., 2014)</w:t>
      </w:r>
      <w:r w:rsidR="00F674B3">
        <w:fldChar w:fldCharType="end"/>
      </w:r>
      <w:r>
        <w:t xml:space="preserve">. There is the presence of the </w:t>
      </w:r>
      <w:r w:rsidR="00C92346">
        <w:t>Volta Lake</w:t>
      </w:r>
      <w:r>
        <w:t xml:space="preserve"> between the </w:t>
      </w:r>
      <w:proofErr w:type="spellStart"/>
      <w:r>
        <w:t>Pru</w:t>
      </w:r>
      <w:proofErr w:type="spellEnd"/>
      <w:r>
        <w:t xml:space="preserve"> and the </w:t>
      </w:r>
      <w:proofErr w:type="spellStart"/>
      <w:r>
        <w:t>Daka</w:t>
      </w:r>
      <w:proofErr w:type="spellEnd"/>
      <w:r>
        <w:t xml:space="preserve"> river basin and Bui national park on the west. The elevation range</w:t>
      </w:r>
      <w:r w:rsidR="00CA5D61">
        <w:t>s</w:t>
      </w:r>
      <w:r>
        <w:t xml:space="preserve"> from 70</w:t>
      </w:r>
      <w:r w:rsidR="00FC1340">
        <w:t>–</w:t>
      </w:r>
      <w:r>
        <w:t>525 m from the sea level, and mean annual temperature and mean annual precipitation range</w:t>
      </w:r>
      <w:r w:rsidR="00CA5D61">
        <w:t>s</w:t>
      </w:r>
      <w:r>
        <w:t xml:space="preserve"> from 24</w:t>
      </w:r>
      <w:r w:rsidR="00C970EC">
        <w:t>–</w:t>
      </w:r>
      <w:r>
        <w:t>29</w:t>
      </w:r>
      <w:r w:rsidR="00FC1340">
        <w:t>°</w:t>
      </w:r>
      <w:r>
        <w:t>C and 1077</w:t>
      </w:r>
      <w:r w:rsidR="00C970EC">
        <w:t>–</w:t>
      </w:r>
      <w:r>
        <w:t>1355 mm</w:t>
      </w:r>
      <w:r w:rsidR="00561085">
        <w:t>,</w:t>
      </w:r>
      <w:r>
        <w:t xml:space="preserve"> respectively</w:t>
      </w:r>
      <w:r w:rsidR="000A1A34">
        <w:t xml:space="preserve"> </w:t>
      </w:r>
      <w:r w:rsidR="00B25CC4">
        <w:fldChar w:fldCharType="begin"/>
      </w:r>
      <w:r w:rsidR="00565805">
        <w:instrText xml:space="preserve"> ADDIN ZOTERO_ITEM CSL_CITATION {"citationID":"STX8WkdN","properties":{"formattedCitation":"(Farr et al., 2007; Fick &amp; Hijmans, 2017)","plainCitation":"(Farr et al., 2007; Fick &amp; Hijmans, 2017)","noteIndex":0},"citationItems":[{"id":1553,"uris":["http://zotero.org/users/2873801/items/MNIJJ3E3"],"itemData":{"id":1553,"type":"article-journal","abstract":"The Shuttle Radar Topography Mission produced the most complete, highest-resolution digital elevation model of the Earth. The project was a joint endeavor of NASA, the National Geospatial-Intelligence Agency, and the German and Italian Space Agencies and flew in February 2000. It used dual radar antennas to acquire interferometric radar data, processed to digital topographic data at 1 arc sec resolution. Details of the development, flight operations, data processing, and products are provided for users of this revolutionary data set.","container-title":"Reviews of Geophysics","DOI":"10.1029/2005RG000183","ISSN":"1944-9208","issue":"2","language":"en","note":"_eprint: https://onlinelibrary.wiley.com/doi/pdf/10.1029/2005RG000183","source":"Wiley Online Library","title":"The Shuttle Radar Topography Mission","URL":"https://onlinelibrary.wiley.com/doi/abs/10.1029/2005RG000183","volume":"45","author":[{"family":"Farr","given":"Tom G."},{"family":"Rosen","given":"Paul A."},{"family":"Caro","given":"Edward"},{"family":"Crippen","given":"Robert"},{"family":"Duren","given":"Riley"},{"family":"Hensley","given":"Scott"},{"family":"Kobrick","given":"Michael"},{"family":"Paller","given":"Mimi"},{"family":"Rodriguez","given":"Ernesto"},{"family":"Roth","given":"Ladislav"},{"family":"Seal","given":"David"},{"family":"Shaffer","given":"Scott"},{"family":"Shimada","given":"Joanne"},{"family":"Umland","given":"Jeffrey"},{"family":"Werner","given":"Marian"},{"family":"Oskin","given":"Michael"},{"family":"Burbank","given":"Douglas"},{"family":"Alsdorf","given":"Douglas"}],"accessed":{"date-parts":[["2021",10,21]]},"issued":{"date-parts":[["2007"]]}}},{"id":1524,"uris":["http://zotero.org/users/2873801/items/68X8TTA2"],"itemData":{"id":1524,"type":"article-journal","abstract":"We created a new dataset of spatially interpolated monthly climate data for global land areas at a very high spatial resolution (approximately 1 km2). We included monthly temperature (minimum, maximum and average), precipitation, solar radiation, vapour pressure and wind speed, aggregated across a target temporal range of 1970–2000, using data from between 9000 and 60 000 weather stations. Weather station data were interpolated using thin-plate splines with covariates including elevation, distance to the coast and three satellite-derived covariates: maximum and minimum land surface temperature as well as cloud cover, obtained with the MODIS satellite platform. Interpolation was done for 23 regions of varying size depending on station density. Satellite data improved prediction accuracy for temperature variables 5–15% (0.07–0.17 °C), particularly for areas with a low station density, although prediction error remained high in such regions for all climate variables. Contributions of satellite covariates were mostly negligible for the other variables, although their importance varied by region. In contrast to the common approach to use a single model formulation for the entire world, we constructed the final product by selecting the best performing model for each region and variable. Global cross-validation correlations were ≥ 0.99 for temperature and humidity, 0.86 for precipitation and 0.76 for wind speed. The fact that most of our climate surface estimates were only marginally improved by use of satellite covariates highlights the importance having a dense, high-quality network of climate station data.","container-title":"International Journal of Climatology","DOI":"10.1002/joc.5086","ISSN":"1097-0088","issue":"12","language":"en","note":"_eprint: https://onlinelibrary.wiley.com/doi/pdf/10.1002/joc.5086","page":"4302-4315","source":"Wiley Online Library","title":"WorldClim 2: new 1-km spatial resolution climate surfaces for global land areas","title-short":"WorldClim 2","volume":"37","author":[{"family":"Fick","given":"Stephen E."},{"family":"Hijmans","given":"Robert J."}],"issued":{"date-parts":[["2017"]]}}}],"schema":"https://github.com/citation-style-language/schema/raw/master/csl-citation.json"} </w:instrText>
      </w:r>
      <w:r w:rsidR="00B25CC4">
        <w:fldChar w:fldCharType="separate"/>
      </w:r>
      <w:r w:rsidR="00B25CC4" w:rsidRPr="00B25CC4">
        <w:t>(Farr et al., 2007; Fick &amp; Hijmans, 2017)</w:t>
      </w:r>
      <w:r w:rsidR="00B25CC4">
        <w:fldChar w:fldCharType="end"/>
      </w:r>
      <w:r>
        <w:t xml:space="preserve">. </w:t>
      </w:r>
      <w:r w:rsidR="00B3159B">
        <w:t>We chose t</w:t>
      </w:r>
      <w:r>
        <w:t>his area for the study as there is ongoing persistence of onchocerciasis transmission despite decades of control efforts</w:t>
      </w:r>
      <w:r w:rsidR="00C369AD">
        <w:t xml:space="preserve"> </w:t>
      </w:r>
      <w:r w:rsidR="007C570E">
        <w:fldChar w:fldCharType="begin"/>
      </w:r>
      <w:r w:rsidR="00565805">
        <w:instrText xml:space="preserve"> ADDIN ZOTERO_ITEM CSL_CITATION {"citationID":"bykZMdyD","properties":{"formattedCitation":"(Osei-Atweneboana et al., 2007; Otabil et al., 2019; Yam\\uc0\\u233{}ogo, 2008)","plainCitation":"(Osei-Atweneboana et al., 2007; Otabil et al., 2019; Yaméogo, 2008)","noteIndex":0},"citationItems":[{"id":1455,"uris":["http://zotero.org/users/2873801/items/Z8Q3Z6FB"],"itemData":{"id":1455,"type":"article-journal","container-title":"The Lancet","DOI":"10.1016/S0140-6736(07)60942-8","ISSN":"01406736","issue":"9578","journalAbbreviation":"The Lancet","language":"en","page":"2021-2029","source":"DOI.org (Crossref)","title":"Prevalence and intensity of &lt;i&gt;Onchocerca volvulus&lt;/i&gt; infection and efficacy of ivermectin in endemic communities in Ghana: a two-phase epidemiological study","title-short":"Prevalence and intensity of Onchocerca volvulus infection and efficacy of ivermectin in endemic communities in Ghana","volume":"369","author":[{"family":"Osei-Atweneboana","given":"Mike Y"},{"family":"Eng","given":"Jeffrey KL"},{"family":"Boakye","given":"Daniel A"},{"family":"Gyapong","given":"John O"},{"family":"Prichard","given":"Roger K"}],"issued":{"date-parts":[["2007",6]]}}},{"id":1603,"uris":["http://zotero.org/users/2873801/items/YFBNFLYS"],"itemData":{"id":1603,"type":"article-journal","container-title":"BMC Infectious Diseases","DOI":"10.1186/s12879-019-4076-2","ISSN":"1471-2334","issue":"1","journalAbbreviation":"BMC Infect Dis","language":"en","page":"431","source":"DOI.org (Crossref)","title":"Prevalence of onchocerciasis and associated clinical manifestations in selected hypoendemic communities in Ghana following long-term administration of ivermectin","volume":"19","author":[{"family":"Otabil","given":"Kenneth Bentum"},{"family":"Gyasi","given":"Samuel Fosu"},{"family":"Awuah","given":"Esi"},{"family":"Obeng-Ofori","given":"Daniels"},{"family":"Atta-Nyarko","given":"Robert Junior"},{"family":"Andoh","given":"Dominic"},{"family":"Conduah","given":"Beatrice"},{"family":"Agbenyikey","given":"Lawrence"},{"family":"Aseidu","given":"Philip"},{"family":"Ankrah","given":"Comfort Blessing"},{"family":"Nuhu","given":"Abdul Razak"},{"family":"Schallig","given":"H. D. F. H."}],"issued":{"date-parts":[["2019",12]]}}},{"id":1602,"uris":["http://zotero.org/users/2873801/items/UNITNGH2"],"itemData":{"id":1602,"type":"article-journal","container-title":"Annals of Tropical Medicine &amp; Parasitology","DOI":"10.1179/136485908X337445","ISSN":"0003-4983, 1364-8594","issue":"sup1","journalAbbreviation":"Annals of Tropical Medicine &amp; Parasitology","language":"en","page":"23-24","source":"DOI.org (Crossref)","title":"Special Intervention Zones","volume":"102","author":[{"family":"Yaméogo","given":"L."}],"issued":{"date-parts":[["2008",9]]}}}],"schema":"https://github.com/citation-style-language/schema/raw/master/csl-citation.json"} </w:instrText>
      </w:r>
      <w:r w:rsidR="007C570E">
        <w:fldChar w:fldCharType="separate"/>
      </w:r>
      <w:r w:rsidR="00C369AD" w:rsidRPr="00C369AD">
        <w:t>(Osei-Atweneboana et al., 2007; Otabil et al., 2019; Yaméogo, 2008)</w:t>
      </w:r>
      <w:r w:rsidR="007C570E">
        <w:fldChar w:fldCharType="end"/>
      </w:r>
      <w:r>
        <w:t>. The onchocerciasis control program has been running for almost half a century now in the transition region of Ghana</w:t>
      </w:r>
      <w:r w:rsidR="00B3159B">
        <w:t>,</w:t>
      </w:r>
      <w:r>
        <w:t xml:space="preserve"> with vector control initiat</w:t>
      </w:r>
      <w:r w:rsidR="00B3159B">
        <w:t>ed</w:t>
      </w:r>
      <w:r>
        <w:t xml:space="preserve"> in 1974 as a part of </w:t>
      </w:r>
      <w:r w:rsidR="00B3159B">
        <w:t xml:space="preserve">the </w:t>
      </w:r>
      <w:r>
        <w:t>Onchocerciasis Control Program (OCP)</w:t>
      </w:r>
      <w:r w:rsidR="00E56E31">
        <w:t xml:space="preserve"> </w:t>
      </w:r>
      <w:r w:rsidR="00556635">
        <w:fldChar w:fldCharType="begin"/>
      </w:r>
      <w:r w:rsidR="00565805">
        <w:instrText xml:space="preserve"> ADDIN ZOTERO_ITEM CSL_CITATION {"citationID":"cu3atUaC","properties":{"formattedCitation":"(Biritwum et al., 2021)","plainCitation":"(Biritwum et al., 2021)","noteIndex":0},"citationItems":[{"id":1604,"uris":["http://zotero.org/users/2873801/items/9YAZQBHS"],"itemData":{"id":1604,"type":"article-journal","abstract":"The control of onchocerciasis in Ghana started in 1974 under the auspices of the Onchocerciasis Control Programme (OCP). Between 1974 and 2002, a combination of approaches including vector control, mobile community ivermectin treatment, and community-directed treatment with ivermectin (CDTI) were employed. From 1997, CDTI became the main control strategy employed by the Ghana OCP (GOCP). This review was undertaken to assess the impact of the control interventions on onchocerciasis in Ghana between 1974 and 2016, since which time the focus has changed from control to elimination.","container-title":"Parasites &amp; Vectors","DOI":"10.1186/s13071-020-04507-2","ISSN":"1756-3305","issue":"1","journalAbbreviation":"Parasites &amp; Vectors","page":"3","source":"BioMed Central","title":"Onchocerciasis control in Ghana (1974–2016)","volume":"14","author":[{"family":"Biritwum","given":"Nana-Kwadwo"},{"family":"Souza","given":"Dziedzom K.","non-dropping-particle":"de"},{"family":"Asiedu","given":"Odame"},{"family":"Marfo","given":"Benjamin"},{"family":"Amazigo","given":"Uche Veronica"},{"family":"Gyapong","given":"John Owusu"}],"issued":{"date-parts":[["2021",1,2]]}}}],"schema":"https://github.com/citation-style-language/schema/raw/master/csl-citation.json"} </w:instrText>
      </w:r>
      <w:r w:rsidR="00556635">
        <w:fldChar w:fldCharType="separate"/>
      </w:r>
      <w:r w:rsidR="00556635" w:rsidRPr="00556635">
        <w:t>(Biritwum et al., 2021)</w:t>
      </w:r>
      <w:r w:rsidR="00556635">
        <w:fldChar w:fldCharType="end"/>
      </w:r>
      <w:r>
        <w:t xml:space="preserve">. The use of ivermectin to control </w:t>
      </w:r>
      <w:r w:rsidR="007D2F98">
        <w:t>onchocerciasis</w:t>
      </w:r>
      <w:r>
        <w:t xml:space="preserve"> in Ghana </w:t>
      </w:r>
      <w:r w:rsidR="007342EE">
        <w:t xml:space="preserve">commenced </w:t>
      </w:r>
      <w:r>
        <w:t xml:space="preserve">in the </w:t>
      </w:r>
      <w:proofErr w:type="spellStart"/>
      <w:r>
        <w:t>Pru</w:t>
      </w:r>
      <w:proofErr w:type="spellEnd"/>
      <w:r>
        <w:t xml:space="preserve"> and Black Volta </w:t>
      </w:r>
      <w:r w:rsidR="007342EE">
        <w:t>in</w:t>
      </w:r>
      <w:r>
        <w:t xml:space="preserve"> 1987 </w:t>
      </w:r>
      <w:r w:rsidR="001367A4">
        <w:fldChar w:fldCharType="begin"/>
      </w:r>
      <w:r w:rsidR="00565805">
        <w:instrText xml:space="preserve"> ADDIN ZOTERO_ITEM CSL_CITATION {"citationID":"QPlxSPfe","properties":{"formattedCitation":"(Biritwum et al., 2021; Borsboom et al., 2003)","plainCitation":"(Biritwum et al., 2021; Borsboom et al., 2003)","noteIndex":0},"citationItems":[{"id":1604,"uris":["http://zotero.org/users/2873801/items/9YAZQBHS"],"itemData":{"id":1604,"type":"article-journal","abstract":"The control of onchocerciasis in Ghana started in 1974 under the auspices of the Onchocerciasis Control Programme (OCP). Between 1974 and 2002, a combination of approaches including vector control, mobile community ivermectin treatment, and community-directed treatment with ivermectin (CDTI) were employed. From 1997, CDTI became the main control strategy employed by the Ghana OCP (GOCP). This review was undertaken to assess the impact of the control interventions on onchocerciasis in Ghana between 1974 and 2016, since which time the focus has changed from control to elimination.","container-title":"Parasites &amp; Vectors","DOI":"10.1186/s13071-020-04507-2","ISSN":"1756-3305","issue":"1","journalAbbreviation":"Parasites &amp; Vectors","page":"3","source":"BioMed Central","title":"Onchocerciasis control in Ghana (1974–2016)","volume":"14","author":[{"family":"Biritwum","given":"Nana-Kwadwo"},{"family":"Souza","given":"Dziedzom K.","non-dropping-particle":"de"},{"family":"Asiedu","given":"Odame"},{"family":"Marfo","given":"Benjamin"},{"family":"Amazigo","given":"Uche Veronica"},{"family":"Gyapong","given":"John Owusu"}],"issued":{"date-parts":[["2021",1,2]]}}},{"id":1606,"uris":["http://zotero.org/users/2873801/items/IDAL8BK7"],"itemData":{"id":1606,"type":"article-journal","abstract":"BACKGROUND: The Onchocerciasis Control Program (OCP) in West Africa has been closed down at the end of 2002. All subsequent control will be transferred to the participating countries and will almost entirely be based on periodic mass treatment with ivermectin. This makes the question whether elimination of infection or eradication of onchocerciasis can be achieved using this strategy of critical importance. This study was undertaken to explore this issue. METHODS: An empirical approach was adopted in which a comprehensive analysis was undertaken of available data on the impact of more than a decade of ivermectin treatment on onchocerciasis infection and transmission. Relevant entomological and epidemiological data from 14 river basins in the OCP and one basin in Cameroon were reviewed. Areas were distinguished by frequency of treatment (6-monthly or annually), endemicity level and additional control measures such as vector control. Assessment of results were in terms of epidemiological and entomological parameters, and as a measure of inputs, therapeutic and geographical coverage rates were used. RESULTS: In all of the river basins studied, ivermectin treatment sharply reduced prevalence and intensity of infection. Significant transmission, however, is still ongoing in some basins after 10-12 years of ivermectin treatment. In other basins, transmission may have been interrupted, but this needs to be confirmed by in-depth evaluations. In one mesoendemic basin, where 20 rounds of four-monthly treatment reduced prevalence of infection to levels as low as 2-3%, there was significant recrudescence of infection within a few years after interruption of treatment. CONCLUSIONS: Ivermectin treatment has been very successful in eliminating onchocerciasis as a public health problem. However, the results presented in this paper make it almost certain that repeated ivermectin mass treatment will not lead to the elimination of transmission of onchocerciasis from West Africa. Data on 6-monthly treatments are not sufficient to draw definitive conclusions.","container-title":"Filaria Journal","DOI":"10.1186/1475-2883-2-8","ISSN":"1475-2883","issue":"1","journalAbbreviation":"Filaria J","language":"eng","note":"PMID: 12769825\nPMCID: PMC156613","page":"8","source":"PubMed","title":"Impact of ivermectin on onchocerciasis transmission: assessing the empirical evidence that repeated ivermectin mass treatments may lead to elimination/eradication in West-Africa","title-short":"Impact of ivermectin on onchocerciasis transmission","volume":"2","author":[{"family":"Borsboom","given":"Gerard JJM"},{"family":"Boatin","given":"Boakye A."},{"family":"Nagelkerke","given":"Nico JD"},{"family":"Agoua","given":"Hyacinthe"},{"family":"Akpoboua","given":"Komlan LB"},{"family":"Alley","given":"E. William Soumbey"},{"family":"Bissan","given":"Yeriba"},{"family":"Renz","given":"Alfons"},{"family":"Yameogo","given":"Laurent"},{"family":"Remme","given":"Jan HF"},{"family":"Habbema","given":"J. Dik F."}],"issued":{"date-parts":[["2003",3,24]]}}}],"schema":"https://github.com/citation-style-language/schema/raw/master/csl-citation.json"} </w:instrText>
      </w:r>
      <w:r w:rsidR="001367A4">
        <w:fldChar w:fldCharType="separate"/>
      </w:r>
      <w:r w:rsidR="008C3F3D" w:rsidRPr="008C3F3D">
        <w:t>(Biritwum et al., 2021; Borsboom et al., 2003)</w:t>
      </w:r>
      <w:r w:rsidR="001367A4">
        <w:fldChar w:fldCharType="end"/>
      </w:r>
      <w:r>
        <w:t xml:space="preserve">. </w:t>
      </w:r>
      <w:proofErr w:type="spellStart"/>
      <w:r>
        <w:t>Asubende</w:t>
      </w:r>
      <w:proofErr w:type="spellEnd"/>
      <w:r>
        <w:t xml:space="preserve"> (ASU) was among the first communities to receive ivermectin during the early clinical trials of ivermectin </w:t>
      </w:r>
      <w:r w:rsidR="00F00445">
        <w:fldChar w:fldCharType="begin"/>
      </w:r>
      <w:r w:rsidR="00565805">
        <w:instrText xml:space="preserve"> ADDIN ZOTERO_ITEM CSL_CITATION {"citationID":"xQA5LSxS","properties":{"formattedCitation":"(Alley et al., 1994)","plainCitation":"(Alley et al., 1994)","noteIndex":0},"citationItems":[{"id":1605,"uris":["http://zotero.org/users/2873801/items/XMTJJU5P"],"itemData":{"id":1605,"type":"article-journal","container-title":"Transactions of the Royal Society of Tropical Medicine and Hygiene","DOI":"10.1016/0035-9203(94)90172-4","ISSN":"00359203","issue":"5","journalAbbreviation":"Transactions of the Royal Society of Tropical Medicine and Hygiene","language":"en","page":"581-584","source":"DOI.org (Crossref)","title":"The impact of five years of annual ivermectin treatment on skin microfilarial loads in the onchocerciasis focus of Asubende, Ghana","volume":"88","author":[{"family":"Alley","given":"E.S."},{"family":"Plaisier","given":"A.P."},{"family":"Boatin","given":"B.A."},{"family":"Dadzie","given":"K.Y."},{"family":"Remme","given":"J."},{"family":"Zerbo","given":"G."},{"family":"Samba","given":"E.M."}],"issued":{"date-parts":[["1994",9]]}}}],"schema":"https://github.com/citation-style-language/schema/raw/master/csl-citation.json"} </w:instrText>
      </w:r>
      <w:r w:rsidR="00F00445">
        <w:fldChar w:fldCharType="separate"/>
      </w:r>
      <w:r w:rsidR="00F00445" w:rsidRPr="00F00445">
        <w:t>(Alley et al., 1994)</w:t>
      </w:r>
      <w:r w:rsidR="00F00445">
        <w:fldChar w:fldCharType="end"/>
      </w:r>
      <w:r>
        <w:t>. Consequently, there ha</w:t>
      </w:r>
      <w:r w:rsidR="00D9298C">
        <w:t>ve</w:t>
      </w:r>
      <w:r>
        <w:t xml:space="preserve"> also been reports of suboptimal response in these areas </w:t>
      </w:r>
      <w:r w:rsidR="00F00445">
        <w:fldChar w:fldCharType="begin"/>
      </w:r>
      <w:r w:rsidR="00565805">
        <w:instrText xml:space="preserve"> ADDIN ZOTERO_ITEM CSL_CITATION {"citationID":"nuzDcBe7","properties":{"formattedCitation":"(Awadzi, Attah, et al., 2004; Awadzi, Boakye, et al., 2004; Osei-Atweneboana et al., 2011)","plainCitation":"(Awadzi, Attah, et al., 2004; Awadzi, Boakye, et al., 2004; Osei-Atweneboana et al., 2011)","noteIndex":0},"citationItems":[{"id":767,"uris":["http://zotero.org/users/2873801/items/V8R98WRR"],"itemData":{"id":767,"type":"article-journal","container-title":"Annals of Tropical Medicine &amp; Parasitology","DOI":"10.1179/000349804225003442","ISSN":"0003-4983, 1364-8594","issue":"4","journalAbbreviation":"Annals of Tropical Medicine &amp; Parasitology","language":"en","page":"359-370","source":"DOI.org (Crossref)","title":"Thirty-month follow-up of sub-optimal responders to multiple treatments with ivermectin, in two onchocerciasis-endemic foci in Ghana","volume":"98","author":[{"family":"Awadzi","given":"K."},{"family":"Attah","given":"S.K."},{"family":"Addy","given":"E.T."},{"family":"Opoku","given":"N.O."},{"family":"Quartey","given":"B.T."},{"family":"Lazdins-Helds","given":"J.K."},{"family":"Ahmed","given":"K."},{"family":"Boatin","given":"B.A."},{"family":"Boakye","given":"D.A."},{"family":"Edwards","given":"G."}],"issued":{"date-parts":[["2004",6]]}}},{"id":765,"uris":["http://zotero.org/users/2873801/items/YL6GKARP"],"itemData":{"id":765,"type":"article-journal","container-title":"Annals of Tropical Medicine &amp; Parasitology","DOI":"10.1179/000349804225003253","ISSN":"0003-4983, 1364-8594","issue":"3","journalAbbreviation":"Annals of Tropical Medicine &amp; Parasitology","language":"en","page":"231-249","source":"DOI.org (Crossref)","title":"An investigation of persistent microfilaridermias despite multiple treatments with ivermectin, in two onchocerciasis-endemic foci in Ghana","volume":"98","author":[{"family":"Awadzi","given":"K."},{"family":"Boakye","given":"D. A."},{"family":"Edwards","given":"G."},{"family":"Opoku","given":"N. O."},{"family":"Attah","given":"S. K."},{"family":"Osei-Atweneboana","given":"M. Y."},{"family":"Lazdins-Helds","given":"J. K."},{"family":"Ardrey","given":"A. E."},{"family":"Addy","given":"E. T."},{"family":"Quartey","given":"B. T."},{"family":"Ahmed","given":"K."},{"family":"Boatin","given":"B. A."},{"family":"Soumbey-Alley","given":"E. W."}],"issued":{"date-parts":[["2004",4]]}}},{"id":769,"uris":["http://zotero.org/users/2873801/items/BPLN4XGV"],"itemData":{"id":769,"type":"article-journal","container-title":"PLoS Neglected Tropical Diseases","DOI":"10.1371/journal.pntd.0000998","ISSN":"1935-2735","issue":"3","journalAbbreviation":"PLoS Negl Trop Dis","language":"en","page":"e998","source":"DOI.org (Crossref)","title":"Phenotypic Evidence of Emerging Ivermectin Resistance in Onchocerca volvulus","volume":"5","author":[{"family":"Osei-Atweneboana","given":"Mike Y."},{"family":"Awadzi","given":"Kwablah"},{"family":"Attah","given":"Simon K."},{"family":"Boakye","given":"Daniel A."},{"family":"Gyapong","given":"John O."},{"family":"Prichard","given":"Roger K."}],"editor":[{"family":"Lustigman","given":"Sara"}],"issued":{"date-parts":[["2011",3,29]]}}}],"schema":"https://github.com/citation-style-language/schema/raw/master/csl-citation.json"} </w:instrText>
      </w:r>
      <w:r w:rsidR="00F00445">
        <w:fldChar w:fldCharType="separate"/>
      </w:r>
      <w:r w:rsidR="00F00445" w:rsidRPr="00F00445">
        <w:t>(Awadzi, Attah, et al., 2004; Awadzi, Boakye, et al., 2004; Osei-Atweneboana et al., 2011)</w:t>
      </w:r>
      <w:r w:rsidR="00F00445">
        <w:fldChar w:fldCharType="end"/>
      </w:r>
      <w:r>
        <w:t>.</w:t>
      </w:r>
    </w:p>
    <w:p w14:paraId="11B876F4" w14:textId="614963D0" w:rsidR="005D4D08" w:rsidRDefault="004D6C0B" w:rsidP="00D9563B">
      <w:pPr>
        <w:pStyle w:val="BodyText"/>
        <w:spacing w:line="360" w:lineRule="auto"/>
        <w:jc w:val="center"/>
      </w:pPr>
      <w:r>
        <w:rPr>
          <w:noProof/>
        </w:rPr>
        <w:lastRenderedPageBreak/>
        <w:drawing>
          <wp:inline distT="0" distB="0" distL="0" distR="0" wp14:anchorId="510423C2" wp14:editId="729A9996">
            <wp:extent cx="5943600" cy="4525010"/>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525010"/>
                    </a:xfrm>
                    <a:prstGeom prst="rect">
                      <a:avLst/>
                    </a:prstGeom>
                    <a:noFill/>
                    <a:ln>
                      <a:noFill/>
                    </a:ln>
                  </pic:spPr>
                </pic:pic>
              </a:graphicData>
            </a:graphic>
          </wp:inline>
        </w:drawing>
      </w:r>
    </w:p>
    <w:p w14:paraId="418D3ACA" w14:textId="73E4F0D6" w:rsidR="00ED3DFE" w:rsidRDefault="00FF2C56" w:rsidP="00D9563B">
      <w:pPr>
        <w:pStyle w:val="Legend"/>
      </w:pPr>
      <w:r w:rsidRPr="008558DB">
        <w:rPr>
          <w:b/>
          <w:bCs w:val="0"/>
        </w:rPr>
        <w:t xml:space="preserve">Figure 1. </w:t>
      </w:r>
      <w:r w:rsidR="00D9298C">
        <w:rPr>
          <w:b/>
          <w:bCs w:val="0"/>
        </w:rPr>
        <w:t>The s</w:t>
      </w:r>
      <w:r w:rsidRPr="008558DB">
        <w:rPr>
          <w:b/>
          <w:bCs w:val="0"/>
        </w:rPr>
        <w:t xml:space="preserve">patial context of the sampling locations of the </w:t>
      </w:r>
      <w:r w:rsidRPr="008558DB">
        <w:rPr>
          <w:b/>
          <w:bCs w:val="0"/>
          <w:i/>
          <w:iCs/>
        </w:rPr>
        <w:t>Onchocerca volvulus</w:t>
      </w:r>
      <w:r w:rsidRPr="008558DB">
        <w:rPr>
          <w:b/>
          <w:bCs w:val="0"/>
        </w:rPr>
        <w:t xml:space="preserve"> and </w:t>
      </w:r>
      <w:r w:rsidRPr="008558DB">
        <w:rPr>
          <w:b/>
          <w:bCs w:val="0"/>
          <w:i/>
          <w:iCs/>
        </w:rPr>
        <w:t xml:space="preserve">Simulium </w:t>
      </w:r>
      <w:proofErr w:type="spellStart"/>
      <w:r w:rsidRPr="008558DB">
        <w:rPr>
          <w:b/>
          <w:bCs w:val="0"/>
          <w:i/>
          <w:iCs/>
        </w:rPr>
        <w:t>damnosum</w:t>
      </w:r>
      <w:proofErr w:type="spellEnd"/>
      <w:r w:rsidRPr="008558DB">
        <w:rPr>
          <w:b/>
          <w:bCs w:val="0"/>
        </w:rPr>
        <w:t xml:space="preserve"> in the transition region of Ghana.</w:t>
      </w:r>
      <w:r w:rsidRPr="00FF2C56">
        <w:t xml:space="preserve"> Geographic coordinates are represented as </w:t>
      </w:r>
      <w:r w:rsidR="006448CF">
        <w:t xml:space="preserve">the </w:t>
      </w:r>
      <w:r w:rsidRPr="00FF2C56">
        <w:t>circle for parasites and square for vectors</w:t>
      </w:r>
      <w:r w:rsidR="006448CF">
        <w:t>,</w:t>
      </w:r>
      <w:r w:rsidRPr="00FF2C56">
        <w:t xml:space="preserve"> and their sizes correspond to the number of parasite samples from the respective locations. The communities are represented with community codes. The river lines and the administrative borders are shown along with the water</w:t>
      </w:r>
      <w:r w:rsidR="006448CF">
        <w:t xml:space="preserve"> </w:t>
      </w:r>
      <w:r w:rsidRPr="00FF2C56">
        <w:t>body</w:t>
      </w:r>
      <w:r w:rsidR="006448CF">
        <w:t>,</w:t>
      </w:r>
      <w:r w:rsidRPr="00FF2C56">
        <w:t xml:space="preserve"> which is Lake Volta. The inset map shows the map of Africa and Ghana with the bounding box for our study area. More information about sampling locations and the number of samples are present in </w:t>
      </w:r>
      <w:r w:rsidRPr="008938BD">
        <w:rPr>
          <w:bCs w:val="0"/>
        </w:rPr>
        <w:t xml:space="preserve">Table </w:t>
      </w:r>
      <w:r w:rsidR="008938BD">
        <w:rPr>
          <w:bCs w:val="0"/>
        </w:rPr>
        <w:t>1</w:t>
      </w:r>
      <w:r w:rsidRPr="00FF2C56">
        <w:t>.</w:t>
      </w:r>
    </w:p>
    <w:p w14:paraId="7E961908" w14:textId="3499F4EC" w:rsidR="00A414DA" w:rsidRDefault="00FB0CCE" w:rsidP="00C63E9B">
      <w:pPr>
        <w:pStyle w:val="Heading3"/>
        <w:spacing w:line="480" w:lineRule="auto"/>
        <w:jc w:val="both"/>
      </w:pPr>
      <w:commentRangeStart w:id="3"/>
      <w:r w:rsidRPr="00FB0CCE">
        <w:t>Genetic data</w:t>
      </w:r>
      <w:commentRangeEnd w:id="3"/>
      <w:r w:rsidR="00BF584E">
        <w:rPr>
          <w:rStyle w:val="CommentReference"/>
          <w:rFonts w:asciiTheme="minorHAnsi" w:eastAsiaTheme="minorHAnsi" w:hAnsiTheme="minorHAnsi" w:cstheme="minorBidi"/>
          <w:b w:val="0"/>
          <w:bCs w:val="0"/>
        </w:rPr>
        <w:commentReference w:id="3"/>
      </w:r>
    </w:p>
    <w:p w14:paraId="1155D8BB" w14:textId="43D32180" w:rsidR="00FB0CCE" w:rsidRDefault="00D20761" w:rsidP="00C63E9B">
      <w:pPr>
        <w:pStyle w:val="BodyText"/>
        <w:jc w:val="both"/>
      </w:pPr>
      <w:r w:rsidRPr="0075369B">
        <w:t xml:space="preserve">The details on the genetic data </w:t>
      </w:r>
      <w:r w:rsidR="00676322">
        <w:t>generation</w:t>
      </w:r>
      <w:r>
        <w:t xml:space="preserve"> </w:t>
      </w:r>
      <w:r w:rsidRPr="0075369B">
        <w:t xml:space="preserve">and the </w:t>
      </w:r>
      <w:r w:rsidR="00676322">
        <w:t xml:space="preserve">parasite </w:t>
      </w:r>
      <w:r w:rsidRPr="0075369B">
        <w:t>samples are available in Crawford et al (2019).</w:t>
      </w:r>
      <w:r>
        <w:t xml:space="preserve"> For bioinformatics, t</w:t>
      </w:r>
      <w:r w:rsidR="0075369B" w:rsidRPr="0075369B">
        <w:t xml:space="preserve">he raw sequence reads were trimmed using the </w:t>
      </w:r>
      <w:proofErr w:type="spellStart"/>
      <w:r w:rsidR="0075369B" w:rsidRPr="00B072CA">
        <w:rPr>
          <w:i/>
          <w:iCs/>
        </w:rPr>
        <w:t>Trimmomatic</w:t>
      </w:r>
      <w:proofErr w:type="spellEnd"/>
      <w:r w:rsidR="0096652C">
        <w:t xml:space="preserve"> </w:t>
      </w:r>
      <w:r w:rsidR="0096652C">
        <w:fldChar w:fldCharType="begin"/>
      </w:r>
      <w:r w:rsidR="00565805">
        <w:instrText xml:space="preserve"> ADDIN ZOTERO_ITEM CSL_CITATION {"citationID":"RAjDjqwP","properties":{"formattedCitation":"(Bolger et al., 2014)","plainCitation":"(Bolger et al., 2014)","noteIndex":0},"citationItems":[{"id":1608,"uris":["http://zotero.org/users/2873801/items/Y7HA99J8"],"itemData":{"id":1608,"type":"article-journal","abstract":"Motivation: Although many next-generation sequencing (NGS) read preprocessing tools already existed, we could not find any tool or combination of tools that met our requirements in terms of flexibility, correct handling of paired-end data and high performance. We have developed Trimmomatic as a more flexible and efficient preprocessing tool, which could correctly handle paired-end data., Results: The value of NGS read preprocessing is demonstrated for both reference-based and reference-free tasks. Trimmomatic is shown to produce output that is at least competitive with, and in many cases superior to, that produced by other tools, in all scenarios tested., Availability and implementation: Trimmomatic is licensed under GPL V3. It is cross-platform (Java 1.5+ required) and available at http://www.usadellab.org/cms/index.php?page=trimmomatic, Contact:\nusadel@bio1.rwth-aachen.de, Supplementary information:\nSupplementary data are available at Bioinformatics online.","container-title":"Bioinformatics","DOI":"10.1093/bioinformatics/btu170","ISSN":"1367-4803","issue":"15","journalAbbreviation":"Bioinformatics","note":"PMID: 24695404\nPMCID: PMC4103590","page":"2114-2120","source":"PubMed Central","title":"Trimmomatic: a flexible trimmer for Illumina sequence data","title-short":"Trimmomatic","volume":"30","author":[{"family":"Bolger","given":"Anthony M."},{"family":"Lohse","given":"Marc"},{"family":"Usadel","given":"Bjoern"}],"issued":{"date-parts":[["2014",8,1]]}}}],"schema":"https://github.com/citation-style-language/schema/raw/master/csl-citation.json"} </w:instrText>
      </w:r>
      <w:r w:rsidR="0096652C">
        <w:fldChar w:fldCharType="separate"/>
      </w:r>
      <w:r w:rsidR="0096652C" w:rsidRPr="0096652C">
        <w:t>(Bolger et al., 2014)</w:t>
      </w:r>
      <w:r w:rsidR="0096652C">
        <w:fldChar w:fldCharType="end"/>
      </w:r>
      <w:r w:rsidR="009027BB">
        <w:t xml:space="preserve"> </w:t>
      </w:r>
      <w:r w:rsidR="0075369B" w:rsidRPr="0075369B">
        <w:t xml:space="preserve">and then mapped to the </w:t>
      </w:r>
      <w:r w:rsidR="0075369B" w:rsidRPr="0075369B">
        <w:rPr>
          <w:i/>
          <w:iCs/>
        </w:rPr>
        <w:t>O. volvulus</w:t>
      </w:r>
      <w:r w:rsidR="0075369B" w:rsidRPr="0075369B">
        <w:t xml:space="preserve"> (NC_001861) mitochondrial reference </w:t>
      </w:r>
      <w:r w:rsidR="0075369B" w:rsidRPr="0075369B">
        <w:lastRenderedPageBreak/>
        <w:t>genome for the parasite</w:t>
      </w:r>
      <w:r w:rsidR="00471B39">
        <w:t>s</w:t>
      </w:r>
      <w:r w:rsidR="0075369B" w:rsidRPr="0075369B">
        <w:t xml:space="preserve"> and to </w:t>
      </w:r>
      <w:r w:rsidR="00974B33">
        <w:t xml:space="preserve">custom </w:t>
      </w:r>
      <w:r w:rsidR="0075369B" w:rsidRPr="0075369B">
        <w:t xml:space="preserve">the </w:t>
      </w:r>
      <w:r w:rsidR="0075369B" w:rsidRPr="0075369B">
        <w:rPr>
          <w:i/>
          <w:iCs/>
        </w:rPr>
        <w:t xml:space="preserve">S. </w:t>
      </w:r>
      <w:proofErr w:type="spellStart"/>
      <w:r w:rsidR="0075369B" w:rsidRPr="0075369B">
        <w:rPr>
          <w:i/>
          <w:iCs/>
        </w:rPr>
        <w:t>damnosum</w:t>
      </w:r>
      <w:proofErr w:type="spellEnd"/>
      <w:r w:rsidR="0075369B" w:rsidRPr="0075369B">
        <w:t xml:space="preserve"> mitochondrial reference genome</w:t>
      </w:r>
      <w:r w:rsidR="00974B33">
        <w:t xml:space="preserve"> (assembled by SMH)</w:t>
      </w:r>
      <w:r w:rsidR="0075369B" w:rsidRPr="0075369B">
        <w:t xml:space="preserve"> for the vector</w:t>
      </w:r>
      <w:r w:rsidR="00471B39">
        <w:t>s</w:t>
      </w:r>
      <w:r w:rsidR="0075369B" w:rsidRPr="0075369B">
        <w:t xml:space="preserve"> using </w:t>
      </w:r>
      <w:r w:rsidR="0075369B" w:rsidRPr="00B072CA">
        <w:rPr>
          <w:i/>
          <w:iCs/>
        </w:rPr>
        <w:t>BWA-MEM</w:t>
      </w:r>
      <w:r w:rsidR="0075369B" w:rsidRPr="0075369B">
        <w:t xml:space="preserve"> </w:t>
      </w:r>
      <w:r w:rsidR="00307730">
        <w:fldChar w:fldCharType="begin"/>
      </w:r>
      <w:r w:rsidR="00565805">
        <w:instrText xml:space="preserve"> ADDIN ZOTERO_ITEM CSL_CITATION {"citationID":"1mQYYz8m","properties":{"formattedCitation":"(Li, 2013)","plainCitation":"(Li, 2013)","noteIndex":0},"citationItems":[{"id":1610,"uris":["http://zotero.org/users/2873801/items/RZVAHV53"],"itemData":{"id":1610,"type":"article-journal","abstract":"Summary: BWA-MEM is a new alignment algorithm for aligning sequence reads or long query sequences against a large reference genome such as human. It automatically chooses between local and end-to-end alignments, supports paired-end reads and performs chimeric alignment. The algorithm is robust to sequencing errors and applicable to a wide range of sequence lengths from 70bp to a few megabases. For mapping 100bp sequences, BWA-MEM shows better performance than several state-of-art read aligners to date. Availability and implementation: BWA-MEM is implemented as a component of BWA, which is available at http://github.com/lh3/bwa. Contact: hengli@broadinstitute.org","container-title":"arXiv:1303.3997 [q-bio]","note":"arXiv: 1303.3997","source":"arXiv.org","title":"Aligning sequence reads, clone sequences and assembly contigs with BWA-MEM","URL":"http://arxiv.org/abs/1303.3997","author":[{"family":"Li","given":"Heng"}],"accessed":{"date-parts":[["2022",3,20]]},"issued":{"date-parts":[["2013",5,26]]}}}],"schema":"https://github.com/citation-style-language/schema/raw/master/csl-citation.json"} </w:instrText>
      </w:r>
      <w:r w:rsidR="00307730">
        <w:fldChar w:fldCharType="separate"/>
      </w:r>
      <w:r w:rsidR="00307730" w:rsidRPr="00307730">
        <w:t>(Li, 2013)</w:t>
      </w:r>
      <w:r w:rsidR="00307730">
        <w:fldChar w:fldCharType="end"/>
      </w:r>
      <w:r w:rsidR="0075369B" w:rsidRPr="0075369B">
        <w:t xml:space="preserve">. The mapping files were sorted and converted to </w:t>
      </w:r>
      <w:r w:rsidR="00B072CA" w:rsidRPr="00B072CA">
        <w:rPr>
          <w:i/>
          <w:iCs/>
        </w:rPr>
        <w:t>.</w:t>
      </w:r>
      <w:r w:rsidR="0075369B" w:rsidRPr="00B072CA">
        <w:rPr>
          <w:i/>
          <w:iCs/>
        </w:rPr>
        <w:t>bam</w:t>
      </w:r>
      <w:r w:rsidR="0075369B" w:rsidRPr="0075369B">
        <w:t xml:space="preserve"> files using the </w:t>
      </w:r>
      <w:proofErr w:type="spellStart"/>
      <w:r w:rsidR="0075369B" w:rsidRPr="00B072CA">
        <w:rPr>
          <w:i/>
          <w:iCs/>
        </w:rPr>
        <w:t>SAMtools</w:t>
      </w:r>
      <w:proofErr w:type="spellEnd"/>
      <w:r w:rsidR="0075369B" w:rsidRPr="0075369B">
        <w:t xml:space="preserve"> </w:t>
      </w:r>
      <w:r w:rsidR="00DC51C9">
        <w:fldChar w:fldCharType="begin"/>
      </w:r>
      <w:r w:rsidR="00565805">
        <w:instrText xml:space="preserve"> ADDIN ZOTERO_ITEM CSL_CITATION {"citationID":"A1DewfgQ","properties":{"formattedCitation":"(Li et al., 2009)","plainCitation":"(Li et al., 2009)","noteIndex":0},"citationItems":[{"id":1612,"uris":["http://zotero.org/users/2873801/items/RQILUJBM"],"itemData":{"id":1612,"type":"article-journal","abstract":"Summary: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SAMtools implements various utilities for post-processing alignments in the SAM format, such as indexing, variant caller and alignment viewer, and thus provides universal tools for processing read alignments.Availability:http://samtools.sourceforge.netContact:rd@sanger.ac.uk","container-title":"Bioinformatics","DOI":"10.1093/bioinformatics/btp352","ISSN":"1367-4803","issue":"16","journalAbbreviation":"Bioinformatics","page":"2078-2079","source":"Silverchair","title":"The Sequence Alignment/Map format and SAMtools","volume":"25","author":[{"family":"Li","given":"Heng"},{"family":"Handsaker","given":"Bob"},{"family":"Wysoker","given":"Alec"},{"family":"Fennell","given":"Tim"},{"family":"Ruan","given":"Jue"},{"family":"Homer","given":"Nils"},{"family":"Marth","given":"Gabor"},{"family":"Abecasis","given":"Goncalo"},{"family":"Durbin","given":"Richard"},{"literal":"1000 Genome Project Data Processing Subgroup"}],"issued":{"date-parts":[["2009",8,15]]}}}],"schema":"https://github.com/citation-style-language/schema/raw/master/csl-citation.json"} </w:instrText>
      </w:r>
      <w:r w:rsidR="00DC51C9">
        <w:fldChar w:fldCharType="separate"/>
      </w:r>
      <w:r w:rsidR="00DC51C9" w:rsidRPr="00DC51C9">
        <w:t>(Li et al., 2009)</w:t>
      </w:r>
      <w:r w:rsidR="00DC51C9">
        <w:fldChar w:fldCharType="end"/>
      </w:r>
      <w:r w:rsidR="00676322">
        <w:t>,</w:t>
      </w:r>
      <w:r w:rsidR="0062431E">
        <w:t xml:space="preserve"> </w:t>
      </w:r>
      <w:r w:rsidR="0075369B" w:rsidRPr="0075369B">
        <w:t xml:space="preserve">and variants were called using </w:t>
      </w:r>
      <w:r w:rsidR="0075369B" w:rsidRPr="00B072CA">
        <w:rPr>
          <w:i/>
          <w:iCs/>
        </w:rPr>
        <w:t xml:space="preserve">GATK </w:t>
      </w:r>
      <w:proofErr w:type="spellStart"/>
      <w:r w:rsidR="0075369B" w:rsidRPr="00B072CA">
        <w:rPr>
          <w:i/>
          <w:iCs/>
        </w:rPr>
        <w:t>UnifiedGenotyper</w:t>
      </w:r>
      <w:proofErr w:type="spellEnd"/>
      <w:r w:rsidR="0075369B" w:rsidRPr="0075369B">
        <w:t xml:space="preserve"> </w:t>
      </w:r>
      <w:r w:rsidR="007829CB">
        <w:fldChar w:fldCharType="begin"/>
      </w:r>
      <w:r w:rsidR="00565805">
        <w:instrText xml:space="preserve"> ADDIN ZOTERO_ITEM CSL_CITATION {"citationID":"B7X0uacN","properties":{"formattedCitation":"(McKenna et al., 2010)","plainCitation":"(McKenna et al., 2010)","noteIndex":0},"citationItems":[{"id":1613,"uris":["http://zotero.org/users/2873801/items/MTK4UXM2"],"itemData":{"id":1613,"type":"article-journal","abstract":"Next-generation DNA sequencing (NGS) projects, such as the 1000 Genomes Project, are already revolutionizing our understanding of genetic variation among individuals. However, the massive data sets generated by NGS—the 1000 Genome pilot alone includes nearly five terabases—make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Atlas.","container-title":"Genome Research","DOI":"10.1101/gr.107524.110","ISSN":"1088-9051, 1549-5469","issue":"9","journalAbbreviation":"Genome Res.","language":"en","note":"Company: Cold Spring Harbor Laboratory Press\nDistributor: Cold Spring Harbor Laboratory Press\nInstitution: Cold Spring Harbor Laboratory Press\nLabel: Cold Spring Harbor Laboratory Press\npublisher: Cold Spring Harbor Lab\nPMID: 20644199","page":"1297-1303","source":"genome.cshlp.org","title":"The Genome Analysis Toolkit: A MapReduce framework for analyzing next-generation DNA sequencing data","title-short":"The Genome Analysis Toolkit","volume":"20","author":[{"family":"McKenna","given":"Aaron"},{"family":"Hanna","given":"Matthew"},{"family":"Banks","given":"Eric"},{"family":"Sivachenko","given":"Andrey"},{"family":"Cibulskis","given":"Kristian"},{"family":"Kernytsky","given":"Andrew"},{"family":"Garimella","given":"Kiran"},{"family":"Altshuler","given":"David"},{"family":"Gabriel","given":"Stacey"},{"family":"Daly","given":"Mark"},{"family":"DePristo","given":"Mark A."}],"issued":{"date-parts":[["2010",1,9]]}}}],"schema":"https://github.com/citation-style-language/schema/raw/master/csl-citation.json"} </w:instrText>
      </w:r>
      <w:r w:rsidR="007829CB">
        <w:fldChar w:fldCharType="separate"/>
      </w:r>
      <w:r w:rsidR="007829CB" w:rsidRPr="007829CB">
        <w:t>(McKenna et al., 2010)</w:t>
      </w:r>
      <w:r w:rsidR="007829CB">
        <w:fldChar w:fldCharType="end"/>
      </w:r>
      <w:r w:rsidR="00272276">
        <w:t xml:space="preserve"> </w:t>
      </w:r>
      <w:r w:rsidR="00BD246C">
        <w:t xml:space="preserve">and </w:t>
      </w:r>
      <w:r w:rsidR="00CB4ED4">
        <w:t xml:space="preserve">more recent </w:t>
      </w:r>
      <w:r w:rsidR="00BD246C" w:rsidRPr="2F826991">
        <w:rPr>
          <w:i/>
          <w:iCs/>
        </w:rPr>
        <w:t xml:space="preserve">GATK </w:t>
      </w:r>
      <w:proofErr w:type="spellStart"/>
      <w:r w:rsidR="00BD246C" w:rsidRPr="2F826991">
        <w:rPr>
          <w:i/>
          <w:iCs/>
        </w:rPr>
        <w:t>HaplotypeCaller</w:t>
      </w:r>
      <w:proofErr w:type="spellEnd"/>
      <w:r w:rsidR="00BD246C">
        <w:t xml:space="preserve"> </w:t>
      </w:r>
      <w:r>
        <w:fldChar w:fldCharType="begin"/>
      </w:r>
      <w:r>
        <w:instrText xml:space="preserve"> ADDIN ZOTERO_ITEM CSL_CITATION {"citationID":"uSG9j3CB","properties":{"formattedCitation":"(Poplin et al., 2017)","plainCitation":"(Poplin et al., 2017)","noteIndex":0},"citationItems":[{"id":1648,"uris":["http://zotero.org/users/2873801/items/5U32IMU7"],"itemData":{"id":1648,"type":"report","abstract":"Abstract\n          Comprehensive disease gene discovery in both common and rare diseases will require the efficient and accurate detection of all classes of genetic variation across tens to hundreds of thousands of human samples. We describe here a novel assembly-based approach to variant calling, the GATK HaplotypeCaller (HC) and Reference Confidence Model (RCM), that determines genotype likelihoods independently per-sample but performs joint calling across all samples within a project simultaneously. We show by calling over 90,000 samples from the Exome Aggregation Consortium (ExAC) that, in contrast to other algorithms, the HC-RCM scales efficiently to very large sample sizes without loss in accuracy; and that the accuracy of indel variant calling is superior in comparison to other algorithms. More importantly, the HC-RCM produces a fully squared-off matrix of genotypes across all samples at every genomic position being investigated. The HC-RCM is a novel, scalable, assembly-based algorithm with abundant applications for population genetics and clinical studies.","genre":"preprint","language":"en","note":"DOI: 10.1101/201178","publisher":"Genomics","source":"DOI.org (Crossref)","title":"Scaling accurate genetic variant discovery to tens of thousands of samples","URL":"http://biorxiv.org/lookup/doi/10.1101/201178","author":[{"family":"Poplin","given":"Ryan"},{"family":"Ruano-Rubio","given":"Valentin"},{"family":"DePristo","given":"Mark A."},{"family":"Fennell","given":"Tim J."},{"family":"Carneiro","given":"Mauricio O."},{"family":"Van der Auwera","given":"Geraldine A."},{"family":"Kling","given":"David E."},{"family":"Gauthier","given":"Laura D."},{"family":"Levy-Moonshine","given":"Ami"},{"family":"Roazen","given":"David"},{"family":"Shakir","given":"Khalid"},{"family":"Thibault","given":"Joel"},{"family":"Chandran","given":"Sheila"},{"family":"Whelan","given":"Chris"},{"family":"Lek","given":"Monkol"},{"family":"Gabriel","given":"Stacey"},{"family":"Daly","given":"Mark J"},{"family":"Neale","given":"Ben"},{"family":"MacArthur","given":"Daniel G."},{"family":"Banks","given":"Eric"}],"accessed":{"date-parts":[["2022",3,22]]},"issued":{"date-parts":[["2017",11,14]]}}}],"schema":"https://github.com/citation-style-language/schema/raw/master/csl-citation.json"} </w:instrText>
      </w:r>
      <w:r>
        <w:fldChar w:fldCharType="separate"/>
      </w:r>
      <w:r w:rsidR="0066755D">
        <w:t>(Poplin et al., 2017)</w:t>
      </w:r>
      <w:r>
        <w:fldChar w:fldCharType="end"/>
      </w:r>
      <w:r w:rsidR="00816CF9">
        <w:t xml:space="preserve"> </w:t>
      </w:r>
      <w:r w:rsidR="00BD246C">
        <w:t xml:space="preserve">for the parasite and the vector data respectively, </w:t>
      </w:r>
      <w:r w:rsidR="0075369B">
        <w:t>and</w:t>
      </w:r>
      <w:r w:rsidR="00BD246C">
        <w:t xml:space="preserve"> also</w:t>
      </w:r>
      <w:r w:rsidR="0075369B">
        <w:t xml:space="preserve"> </w:t>
      </w:r>
      <w:r w:rsidR="00BD246C">
        <w:t xml:space="preserve">using </w:t>
      </w:r>
      <w:proofErr w:type="spellStart"/>
      <w:r w:rsidR="0075369B" w:rsidRPr="2F826991">
        <w:rPr>
          <w:i/>
          <w:iCs/>
        </w:rPr>
        <w:t>freebayes</w:t>
      </w:r>
      <w:proofErr w:type="spellEnd"/>
      <w:r w:rsidR="0075369B">
        <w:t xml:space="preserve"> </w:t>
      </w:r>
      <w:r>
        <w:fldChar w:fldCharType="begin"/>
      </w:r>
      <w:r>
        <w:instrText xml:space="preserve"> ADDIN ZOTERO_ITEM CSL_CITATION {"citationID":"AQ6whlfx","properties":{"formattedCitation":"(Garrison &amp; Marth, 2012)","plainCitation":"(Garrison &amp; Marth, 2012)","noteIndex":0},"citationItems":[{"id":1615,"uris":["http://zotero.org/users/2873801/items/SAYRHFUC"],"itemData":{"id":1615,"type":"article-journal","abstract":"The direct detection of haplotypes from short-read DNA sequencing data requires changes to existing small-variant detection methods. Here, we develop a Bayesian statistical framework which is capable of modeling multiallelic loci in sets of individuals with non-uniform copy number. We then describe our implementation of this framework in a haplotype-based variant detector, FreeBayes.","container-title":"arXiv:1207.3907 [q-bio]","note":"arXiv: 1207.3907","source":"arXiv.org","title":"Haplotype-based variant detection from short-read sequencing","URL":"http://arxiv.org/abs/1207.3907","author":[{"family":"Garrison","given":"Erik"},{"family":"Marth","given":"Gabor"}],"accessed":{"date-parts":[["2022",3,20]]},"issued":{"date-parts":[["2012",7,20]]}}}],"schema":"https://github.com/citation-style-language/schema/raw/master/csl-citation.json"} </w:instrText>
      </w:r>
      <w:r>
        <w:fldChar w:fldCharType="separate"/>
      </w:r>
      <w:r w:rsidR="00612B29">
        <w:t>(Garrison &amp; Marth, 2012)</w:t>
      </w:r>
      <w:r>
        <w:fldChar w:fldCharType="end"/>
      </w:r>
      <w:r w:rsidR="0075369B">
        <w:t>. We filtered the variants with indels, missing regions, and non</w:t>
      </w:r>
      <w:r w:rsidR="002005D8">
        <w:t>-</w:t>
      </w:r>
      <w:r w:rsidR="0075369B" w:rsidRPr="0075369B">
        <w:t xml:space="preserve">bi-allelic sites using </w:t>
      </w:r>
      <w:proofErr w:type="spellStart"/>
      <w:r w:rsidR="0075369B" w:rsidRPr="00B072CA">
        <w:rPr>
          <w:i/>
          <w:iCs/>
        </w:rPr>
        <w:t>VCFtools</w:t>
      </w:r>
      <w:proofErr w:type="spellEnd"/>
      <w:r w:rsidR="00EA796B">
        <w:t xml:space="preserve"> </w:t>
      </w:r>
      <w:r w:rsidR="00EA796B">
        <w:fldChar w:fldCharType="begin"/>
      </w:r>
      <w:r w:rsidR="00565805">
        <w:instrText xml:space="preserve"> ADDIN ZOTERO_ITEM CSL_CITATION {"citationID":"kzoSQTd7","properties":{"formattedCitation":"(Danecek et al., 2011)","plainCitation":"(Danecek et al., 2011)","noteIndex":0},"citationItems":[{"id":1618,"uris":["http://zotero.org/users/2873801/items/VJB689XH"],"itemData":{"id":1618,"type":"article-journal","container-title":"Bioinformatics","DOI":"10.1093/bioinformatics/btr330","ISSN":"1367-4803, 1460-2059","issue":"15","journalAbbreviation":"Bioinformatics","language":"en","page":"2156-2158","source":"DOI.org (Crossref)","title":"The variant call format and VCFtools","volume":"27","author":[{"family":"Danecek","given":"P."},{"family":"Auton","given":"A."},{"family":"Abecasis","given":"G."},{"family":"Albers","given":"C. A."},{"family":"Banks","given":"E."},{"family":"DePristo","given":"M. A."},{"family":"Handsaker","given":"R. E."},{"family":"Lunter","given":"G."},{"family":"Marth","given":"G. T."},{"family":"Sherry","given":"S. T."},{"family":"McVean","given":"G."},{"family":"Durbin","given":"R."},{"literal":"1000 Genomes Project Analysis Group"}],"issued":{"date-parts":[["2011",8,1]]}}}],"schema":"https://github.com/citation-style-language/schema/raw/master/csl-citation.json"} </w:instrText>
      </w:r>
      <w:r w:rsidR="00EA796B">
        <w:fldChar w:fldCharType="separate"/>
      </w:r>
      <w:r w:rsidR="00EA796B" w:rsidRPr="00EA796B">
        <w:t>(Danecek et al., 2011)</w:t>
      </w:r>
      <w:r w:rsidR="00EA796B">
        <w:fldChar w:fldCharType="end"/>
      </w:r>
      <w:r w:rsidR="0075369B" w:rsidRPr="0075369B">
        <w:t xml:space="preserve">. Finally, mitochondrial SNP data </w:t>
      </w:r>
      <w:r w:rsidR="001F7885">
        <w:t xml:space="preserve">with </w:t>
      </w:r>
      <w:r w:rsidR="001F7885" w:rsidRPr="0075369B">
        <w:t>189 SNPs each</w:t>
      </w:r>
      <w:r w:rsidR="001F7885">
        <w:t xml:space="preserve"> from </w:t>
      </w:r>
      <w:r w:rsidR="0075369B" w:rsidRPr="0075369B">
        <w:t xml:space="preserve">163 </w:t>
      </w:r>
      <w:r w:rsidR="0075369B" w:rsidRPr="00B072CA">
        <w:rPr>
          <w:i/>
          <w:iCs/>
        </w:rPr>
        <w:t>O. volvulus</w:t>
      </w:r>
      <w:r w:rsidR="0075369B" w:rsidRPr="0075369B">
        <w:t xml:space="preserve"> samples</w:t>
      </w:r>
      <w:r w:rsidR="007C3B80">
        <w:t xml:space="preserve"> and </w:t>
      </w:r>
      <w:r w:rsidR="007C3B80" w:rsidRPr="0075369B">
        <w:t>632 SNPs</w:t>
      </w:r>
      <w:r w:rsidR="007C3B80">
        <w:t xml:space="preserve"> each </w:t>
      </w:r>
      <w:r w:rsidRPr="0075369B">
        <w:t xml:space="preserve">93 </w:t>
      </w:r>
      <w:r w:rsidRPr="00B072CA">
        <w:rPr>
          <w:i/>
          <w:iCs/>
        </w:rPr>
        <w:t>S</w:t>
      </w:r>
      <w:r>
        <w:rPr>
          <w:i/>
          <w:iCs/>
        </w:rPr>
        <w:t>.</w:t>
      </w:r>
      <w:r w:rsidRPr="00B072CA">
        <w:rPr>
          <w:i/>
          <w:iCs/>
        </w:rPr>
        <w:t xml:space="preserve"> </w:t>
      </w:r>
      <w:proofErr w:type="spellStart"/>
      <w:r w:rsidRPr="00B072CA">
        <w:rPr>
          <w:i/>
          <w:iCs/>
        </w:rPr>
        <w:t>damnosum</w:t>
      </w:r>
      <w:proofErr w:type="spellEnd"/>
      <w:r w:rsidRPr="0075369B">
        <w:t xml:space="preserve"> </w:t>
      </w:r>
      <w:r w:rsidR="0075369B" w:rsidRPr="0075369B">
        <w:t>w</w:t>
      </w:r>
      <w:r>
        <w:t>ere</w:t>
      </w:r>
      <w:r w:rsidR="0075369B" w:rsidRPr="0075369B">
        <w:t xml:space="preserve"> used for the landscape genetics analysis. </w:t>
      </w:r>
    </w:p>
    <w:p w14:paraId="395CECE6" w14:textId="1F42618B" w:rsidR="00D20761" w:rsidRDefault="00CB2537" w:rsidP="00C63E9B">
      <w:pPr>
        <w:pStyle w:val="Heading3"/>
        <w:spacing w:line="480" w:lineRule="auto"/>
      </w:pPr>
      <w:r w:rsidRPr="00CB2537">
        <w:t>Prevalence data</w:t>
      </w:r>
    </w:p>
    <w:p w14:paraId="045BEB21" w14:textId="10F5C767" w:rsidR="0029455E" w:rsidRDefault="009350B9" w:rsidP="00C63E9B">
      <w:pPr>
        <w:pStyle w:val="BodyText"/>
        <w:jc w:val="both"/>
      </w:pPr>
      <w:r w:rsidRPr="009350B9">
        <w:t xml:space="preserve">Prevalence data based on the skin microfilarial test were obtained from the </w:t>
      </w:r>
      <w:r w:rsidR="00D02A45" w:rsidRPr="00D02A45">
        <w:t xml:space="preserve">Expanded Special Project for Elimination </w:t>
      </w:r>
      <w:r w:rsidR="00992942">
        <w:t xml:space="preserve">of </w:t>
      </w:r>
      <w:r w:rsidR="00D02A45" w:rsidRPr="00D02A45">
        <w:t>Neglected</w:t>
      </w:r>
      <w:r w:rsidR="00992942">
        <w:t xml:space="preserve"> tropical diseases </w:t>
      </w:r>
      <w:r w:rsidR="00D02A45">
        <w:t>(</w:t>
      </w:r>
      <w:r w:rsidRPr="009350B9">
        <w:t>ESPEN</w:t>
      </w:r>
      <w:r w:rsidR="00D02A45">
        <w:t>)</w:t>
      </w:r>
      <w:r w:rsidRPr="009350B9">
        <w:t xml:space="preserve"> database </w:t>
      </w:r>
      <w:r w:rsidR="00C64062">
        <w:fldChar w:fldCharType="begin"/>
      </w:r>
      <w:r w:rsidR="00565805">
        <w:instrText xml:space="preserve"> ADDIN ZOTERO_ITEM CSL_CITATION {"citationID":"TyPktn2C","properties":{"formattedCitation":"(ESPEN, 2020)","plainCitation":"(ESPEN, 2020)","noteIndex":0},"citationItems":[{"id":1441,"uris":["http://zotero.org/users/2873801/items/JVI8HE74"],"itemData":{"id":1441,"type":"report","genre":"Data","publisher":"ESPEN","title":"Site level onchocerciasis prevalence data","URL":"https://espen.afro.who.int/diseases/onchocerciasis","author":[{"family":"ESPEN","given":""}],"issued":{"date-parts":[["2020"]]}}}],"schema":"https://github.com/citation-style-language/schema/raw/master/csl-citation.json"} </w:instrText>
      </w:r>
      <w:r w:rsidR="00C64062">
        <w:fldChar w:fldCharType="separate"/>
      </w:r>
      <w:r w:rsidR="00C64062" w:rsidRPr="00C64062">
        <w:t>(ESPEN, 2020)</w:t>
      </w:r>
      <w:r w:rsidR="00C64062">
        <w:fldChar w:fldCharType="end"/>
      </w:r>
      <w:r w:rsidRPr="009350B9">
        <w:t xml:space="preserve">. Prevalence data collected for the </w:t>
      </w:r>
      <w:r w:rsidR="00294BE2">
        <w:t xml:space="preserve">initial </w:t>
      </w:r>
      <w:r w:rsidRPr="009350B9">
        <w:t>mapping of the disease</w:t>
      </w:r>
      <w:r w:rsidR="00992942">
        <w:t>,</w:t>
      </w:r>
      <w:r w:rsidRPr="009350B9">
        <w:t xml:space="preserve"> </w:t>
      </w:r>
      <w:proofErr w:type="gramStart"/>
      <w:r w:rsidRPr="009350B9">
        <w:t>i.e.</w:t>
      </w:r>
      <w:proofErr w:type="gramEnd"/>
      <w:r w:rsidRPr="009350B9">
        <w:t xml:space="preserve"> before </w:t>
      </w:r>
      <w:r w:rsidR="00992942">
        <w:t>the</w:t>
      </w:r>
      <w:r w:rsidRPr="009350B9">
        <w:t xml:space="preserve"> intervention</w:t>
      </w:r>
      <w:r w:rsidR="00ED3F65">
        <w:t>,</w:t>
      </w:r>
      <w:r w:rsidRPr="009350B9">
        <w:t xml:space="preserve"> were used to create a baseline prevalence map. Most of the</w:t>
      </w:r>
      <w:r w:rsidR="00C33FD8">
        <w:t>m</w:t>
      </w:r>
      <w:r w:rsidRPr="009350B9">
        <w:t xml:space="preserve"> were collected before 2001. Prevalence data that fell within the </w:t>
      </w:r>
      <w:r w:rsidR="00C33FD8">
        <w:t xml:space="preserve">study </w:t>
      </w:r>
      <w:r w:rsidR="00C253C8">
        <w:t xml:space="preserve">area </w:t>
      </w:r>
      <w:r w:rsidR="00C33FD8">
        <w:t xml:space="preserve">bounding box </w:t>
      </w:r>
      <w:r w:rsidRPr="009350B9">
        <w:t xml:space="preserve">was used </w:t>
      </w:r>
      <w:r w:rsidR="00294BE2">
        <w:t xml:space="preserve">to </w:t>
      </w:r>
      <w:proofErr w:type="spellStart"/>
      <w:r w:rsidR="00294BE2">
        <w:t>analyse</w:t>
      </w:r>
      <w:proofErr w:type="spellEnd"/>
      <w:r w:rsidRPr="009350B9">
        <w:t xml:space="preserve"> and </w:t>
      </w:r>
      <w:r w:rsidR="00294BE2">
        <w:t>interpolate</w:t>
      </w:r>
      <w:r w:rsidRPr="009350B9">
        <w:t xml:space="preserve"> the prevalence values</w:t>
      </w:r>
      <w:r w:rsidR="00C253C8">
        <w:t>, accounting</w:t>
      </w:r>
      <w:r w:rsidR="00617BE3">
        <w:t xml:space="preserve"> for</w:t>
      </w:r>
      <w:r w:rsidR="00C253C8">
        <w:t xml:space="preserve"> spatial</w:t>
      </w:r>
      <w:r w:rsidR="00473390">
        <w:t xml:space="preserve"> correlation and</w:t>
      </w:r>
      <w:r w:rsidRPr="009350B9">
        <w:t xml:space="preserve"> the environmental variables. Prevalence data with duplicate observations were removed</w:t>
      </w:r>
      <w:r w:rsidR="00294BE2">
        <w:t>,</w:t>
      </w:r>
      <w:r w:rsidRPr="009350B9">
        <w:t xml:space="preserve"> and </w:t>
      </w:r>
      <w:r w:rsidR="00075C3F" w:rsidRPr="009350B9">
        <w:t>those</w:t>
      </w:r>
      <w:r w:rsidRPr="009350B9">
        <w:t xml:space="preserve"> data collected at different </w:t>
      </w:r>
      <w:r w:rsidR="00400BD9">
        <w:t>years</w:t>
      </w:r>
      <w:r w:rsidR="00816CF9" w:rsidRPr="009350B9">
        <w:t>,</w:t>
      </w:r>
      <w:r w:rsidRPr="009350B9">
        <w:t xml:space="preserve"> but the same location w</w:t>
      </w:r>
      <w:r w:rsidR="00400BD9">
        <w:t>as</w:t>
      </w:r>
      <w:r w:rsidRPr="009350B9">
        <w:t xml:space="preserve"> merged</w:t>
      </w:r>
      <w:r w:rsidR="00400BD9">
        <w:t>,</w:t>
      </w:r>
      <w:r w:rsidRPr="009350B9">
        <w:t xml:space="preserve"> and the average prevalence w</w:t>
      </w:r>
      <w:r w:rsidR="00400BD9">
        <w:t>as</w:t>
      </w:r>
      <w:r w:rsidRPr="009350B9">
        <w:t xml:space="preserve"> used. There were 47 </w:t>
      </w:r>
      <w:r w:rsidR="00473390">
        <w:t xml:space="preserve">unique </w:t>
      </w:r>
      <w:r w:rsidRPr="009350B9">
        <w:t xml:space="preserve">locations </w:t>
      </w:r>
      <w:r w:rsidR="00473390">
        <w:t xml:space="preserve">with prevalence data </w:t>
      </w:r>
      <w:r w:rsidRPr="009350B9">
        <w:t>that fell within the area</w:t>
      </w:r>
      <w:r w:rsidR="0029455E">
        <w:t xml:space="preserve"> and was used for the geospatial mapping of prevalence.</w:t>
      </w:r>
    </w:p>
    <w:p w14:paraId="33579709" w14:textId="23B7CD7A" w:rsidR="00AC5C84" w:rsidRDefault="00AC5C84" w:rsidP="00C63E9B">
      <w:pPr>
        <w:pStyle w:val="Heading3"/>
        <w:spacing w:line="480" w:lineRule="auto"/>
      </w:pPr>
      <w:r w:rsidRPr="00AC5C84">
        <w:lastRenderedPageBreak/>
        <w:t>Environmental data</w:t>
      </w:r>
    </w:p>
    <w:p w14:paraId="5D528AD3" w14:textId="2B66C5F3" w:rsidR="00AC5C84" w:rsidRDefault="00205A1C" w:rsidP="00C63E9B">
      <w:pPr>
        <w:pStyle w:val="BodyText"/>
        <w:jc w:val="both"/>
      </w:pPr>
      <w:r>
        <w:t>There is an inherent subjectivity to the ecological requirements of vector and parasite distribution. We tried to reduce this by including all the environmental variables relevant to vector breeding sites, parasite distribution and disease ecology.</w:t>
      </w:r>
      <w:r w:rsidR="00EC3474">
        <w:t xml:space="preserve"> </w:t>
      </w:r>
      <w:r w:rsidR="005C6584" w:rsidRPr="005C6584">
        <w:t>We compiled</w:t>
      </w:r>
      <w:r w:rsidR="00BD30BD">
        <w:t xml:space="preserve"> </w:t>
      </w:r>
      <w:r w:rsidR="00EC3474">
        <w:t xml:space="preserve">different </w:t>
      </w:r>
      <w:r w:rsidR="005C6584" w:rsidRPr="005C6584">
        <w:t xml:space="preserve">continuous environmental </w:t>
      </w:r>
      <w:proofErr w:type="spellStart"/>
      <w:r w:rsidR="005C6584" w:rsidRPr="005C6584">
        <w:t>rasters</w:t>
      </w:r>
      <w:proofErr w:type="spellEnd"/>
      <w:r w:rsidR="005C6584" w:rsidRPr="005C6584">
        <w:t xml:space="preserve"> which were ecologically relevant to the onchocerciasis based on the published literature,</w:t>
      </w:r>
      <w:r w:rsidR="00404D0D">
        <w:t xml:space="preserve"> both</w:t>
      </w:r>
      <w:r w:rsidR="005C6584" w:rsidRPr="005C6584">
        <w:t xml:space="preserve"> </w:t>
      </w:r>
      <w:r w:rsidR="005C6584" w:rsidRPr="00DC6A1B">
        <w:t>field experiments</w:t>
      </w:r>
      <w:r w:rsidR="00640414">
        <w:t xml:space="preserve"> </w:t>
      </w:r>
      <w:r w:rsidR="00F50455">
        <w:fldChar w:fldCharType="begin"/>
      </w:r>
      <w:r w:rsidR="00565805">
        <w:instrText xml:space="preserve"> ADDIN ZOTERO_ITEM CSL_CITATION {"citationID":"w7Bq1fki","properties":{"formattedCitation":"(Cheke et al., 2017; Opoku, 2006)","plainCitation":"(Cheke et al., 2017; Opoku, 2006)","noteIndex":0},"citationItems":[{"id":1329,"uris":["http://zotero.org/users/2873801/items/HYNGZF9D"],"itemData":{"id":1329,"type":"article-journal","container-title":"Acta Tropica","DOI":"10.1016/j.actatropica.2016.12.022","ISSN":"0001706X","journalAbbreviation":"Acta Tropica","language":"en","page":"148-156","source":"DOI.org (Crossref)","title":"Ecological characteristics of &lt;i&gt;Simulium&lt;/i&gt; breeding sites in West Africa","volume":"167","author":[{"family":"Cheke","given":"Robert A."},{"family":"Young","given":"Stephen"},{"family":"Garms","given":"Rolf"}],"issued":{"date-parts":[["2017",3]]}}},{"id":1530,"uris":["http://zotero.org/users/2873801/items/28N4NJXU"],"itemData":{"id":1530,"type":"article-journal","abstract":"Field studies on the ecology and biting activity of blackflies (Simuliidae), as well as an assessment of the prevalence status of Onchocerciasis diseases were conducted in a rural forest area of Ghana. It was observed that the blackfly vector Simulium damnosum s.l was the most abundant and widely distributed of the species encountered. The pH and flow rate of the breeding sites were significant factors influencing the distribution of the flies. The pattern of biting exhibited by S. damnosum s.l was bi-modal with morning and late afternoon peak activity. The savanna forms of the S. damnosum s.l were found to occur in the area representing 0.0–0.26% of the catch. The disease is endemic with the prevalence rate ranging between 0.0001 and 12.9% in the district and the frontline communities having infection rates exceeding 60%.","container-title":"West African Journal of Applied Ecology","DOI":"10.4314/wajae.v9i1.45689","ISSN":"0855-4307","issue":"1","language":"en","note":"number: 1","source":"www.ajol.info","title":"The ecology and biting activity of blackflies (Simuliidae) and the prevalence of onchocerciasis in an agricultural community in Ghana","URL":"https://www.ajol.info/index.php/wajae/article/view/45689","volume":"9","author":[{"family":"Opoku","given":"A. A."}],"accessed":{"date-parts":[["2021",9,24]]},"issued":{"date-parts":[["2006"]]}}}],"schema":"https://github.com/citation-style-language/schema/raw/master/csl-citation.json"} </w:instrText>
      </w:r>
      <w:r w:rsidR="00F50455">
        <w:fldChar w:fldCharType="separate"/>
      </w:r>
      <w:r w:rsidR="00F50455" w:rsidRPr="00F50455">
        <w:t>(Cheke et al., 2017; Opoku, 2006)</w:t>
      </w:r>
      <w:r w:rsidR="00F50455">
        <w:fldChar w:fldCharType="end"/>
      </w:r>
      <w:r w:rsidR="005C6584" w:rsidRPr="005C6584">
        <w:t xml:space="preserve"> and geospatial </w:t>
      </w:r>
      <w:r w:rsidR="001976E9">
        <w:t xml:space="preserve">modelling </w:t>
      </w:r>
      <w:r w:rsidR="005C6584" w:rsidRPr="005C6584">
        <w:t xml:space="preserve">studies </w:t>
      </w:r>
      <w:r w:rsidR="00F829DF">
        <w:fldChar w:fldCharType="begin"/>
      </w:r>
      <w:r w:rsidR="00F53D44">
        <w:instrText xml:space="preserve"> ADDIN ZOTERO_ITEM CSL_CITATION {"citationID":"9bL59kor","properties":{"formattedCitation":"(Barro &amp; Oyana, 2012; Cheke et al., 2015; Cromwell et al., 2021; O\\uc0\\u8217{}Hanlon et al., 2016; Shrestha et al., 2022)","plainCitation":"(Barro &amp; Oyana, 2012; Cheke et al., 2015; Cromwell et al., 2021; O’Hanlon et al., 2016; Shrestha et al., 2022)","noteIndex":0},"citationItems":[{"id":1013,"uris":["http://zotero.org/users/2873801/items/MZ75EFL8"],"itemData":{"id":1013,"type":"article-journal","container-title":"Spatial and Spatio-temporal Epidemiology","DOI":"10.1016/j.sste.2012.08.001","ISSN":"18775845","issue":"4","journalAbbreviation":"Spatial and Spatio-temporal Epidemiology","language":"en","page":"273-285","source":"DOI.org (Crossref)","title":"Predictive and epidemiologic modeling of the spatial risk of human onchocerciasis using biophysical factors: A case study of Ghana and Burundi","title-short":"Predictive and epidemiologic modeling of the spatial risk of human onchocerciasis using biophysical factors","volume":"3","author":[{"family":"Barro","given":"Alassane S."},{"family":"Oyana","given":"Tonny J."}],"issued":{"date-parts":[["2012",12]]}}},{"id":1522,"uris":["http://zotero.org/users/2873801/items/JJJC3T28"],"itemData":{"id":1522,"type":"article-journal","abstract":"Development times of eggs, larvae and pupae of vectors of onchocerciasis (\n              Simulium\n              spp.) and of\n              Onchocerca volvulus\n              larvae within the adult females of the vectors decrease with increasing temperature. At and above 25°C, the parasite could reach its infective stage in less than 7 days when vectors could transmit after only two gonotrophic cycles. After incorporating exponential functions for vector development into a novel blackfly population model, it was predicted that fly numbers in Liberia and Ghana would peak at air temperatures of 29°C and 34°C, about 3°C and 7°C above current monthly averages, respectively; parous rates of forest flies (Liberia) would peak at 29°C and of savannah flies (Ghana) at 30°C. Small temperature increases (less than 2°C) might lead to changes in geographical distributions of different vector taxa. When the new model was linked to an existing framework for the population dynamics of onchocerciasis in humans and vectors, transmission rates and worm loads were projected to increase with temperature to at least 33°C. By contrast, analyses of field data on forest flies in Liberia and savannah flies in Ghana, in relation to regional climate change predictions, suggested, on the basis of simple regressions, that 13–41% decreases in fly numbers would be expected between the present and before 2040. Further research is needed to reconcile these conflicting conclusions.","container-title":"Philosophical Transactions of the Royal Society B: Biological Sciences","DOI":"10.1098/rstb.2013.0559","ISSN":"0962-8436, 1471-2970","issue":"1665","journalAbbreviation":"Phil. Trans. R. Soc. B","language":"en","page":"20130559","source":"DOI.org (Crossref)","title":"Potential effects of warmer worms and vectors on onchocerciasis transmission in West Africa","volume":"370","author":[{"family":"Cheke","given":"Robert A."},{"family":"Basáñez","given":"Maria-Gloria"},{"family":"Perry","given":"Malorie"},{"family":"White","given":"Michael T."},{"family":"Garms","given":"Rolf"},{"family":"Obuobie","given":"Emmanuel"},{"family":"Lamberton","given":"Poppy H. L."},{"family":"Young","given":"Stephen"},{"family":"Osei-Atweneboana","given":"Mike Y."},{"family":"Intsiful","given":"Joseph"},{"family":"Shen","given":"Mingwang"},{"family":"Boakye","given":"Daniel A."},{"family":"Wilson","given":"Michael D."}],"issued":{"date-parts":[["2015",4,5]]}}},{"id":1513,"uris":["http://zotero.org/users/2873801/items/CRINFIQL"],"itemData":{"id":1513,"type":"article-journal","abstract":"Recent evidence suggests that, in some foci, elimination of onchocerciasis from Africa may be feasible with mass drug administration (MDA) of ivermectin. To achieve continental elimination of transmission, mapping surveys will need to be conducted across all implementation units (IUs) for which endemicity status is currently unknown. Using boosted regression tree models with optimised hyperparameter selection, we estimated environmental suitability for onchocerciasis at the 5 × 5-km resolution across Africa. In order to classify IUs that include locations that are environmentally suitable, we used receiver operating characteristic (ROC) analysis to identify an optimal threshold for suitability concordant with locations where onchocerciasis has been previously detected. This threshold value was then used to classify IUs (more suitable or less suitable) based on the location within the IU with the largest mean prediction. Mean estimates of environmental suitability suggest large areas across West and Central Africa, as well as focal areas of East Africa, are suitable for onchocerciasis transmission, consistent with the presence of current control and elimination of transmission efforts. The ROC analysis identified a mean environmental suitability index of 0·71 as a threshold to classify based on the location with the largest mean prediction within the IU. Of the IUs considered for mapping surveys, 50·2% exceed this threshold for suitability in at least one 5 × 5-km location. The formidable scale of data collection required to map onchocerciasis endemicity across the African continent presents an opportunity to use spatial data to identify areas likely to be suitable for onchocerciasis transmission. National onchocerciasis elimination programmes may wish to consider prioritising these IUs for mapping surveys as human resources, laboratory capacity, and programmatic schedules may constrain survey implementation, and possibly delaying MDA initiation in areas that would ultimately qualify.","container-title":"PLOS Neglected Tropical Diseases","DOI":"10.1371/journal.pntd.0008824","ISSN":"1935-2735","issue":"7","journalAbbreviation":"PLOS Neglected Tropical Diseases","language":"en","note":"publisher: Public Library of Science","page":"e0008824","source":"PLoS Journals","title":"Predicting the environmental suitability for onchocerciasis in Africa as an aid to elimination planning","volume":"15","author":[{"family":"Cromwell","given":"Elizabeth A."},{"family":"Osborne","given":"Joshua C. P."},{"family":"Unnasch","given":"Thomas R."},{"family":"Basáñez","given":"Maria-Gloria"},{"family":"Gass","given":"Katherine M."},{"family":"Barbre","given":"Kira A."},{"family":"Hill","given":"Elex"},{"family":"Johnson","given":"Kimberly B."},{"family":"Donkers","given":"Katie M."},{"family":"Shirude","given":"Shreya"},{"family":"Schmidt","given":"Chris A."},{"family":"Adekanmbi","given":"Victor"},{"family":"Adetokunboh","given":"Olatunji O."},{"family":"Afarideh","given":"Mohsen"},{"family":"Ahmadpour","given":"Ehsan"},{"family":"Ahmed","given":"Muktar Beshir"},{"family":"Akalu","given":"Temesgen Yihunie"},{"family":"Al-Aly","given":"Ziyad"},{"family":"Alanezi","given":"Fahad Mashhour"},{"family":"Alanzi","given":"Turki M."},{"family":"Alipour","given":"Vahid"},{"family":"Andrei","given":"Catalina Liliana"},{"family":"Ansari","given":"Fereshteh"},{"family":"Ansha","given":"Mustafa Geleto"},{"family":"Anvari","given":"Davood"},{"family":"Appiah","given":"Seth Christopher Yaw"},{"family":"Arabloo","given":"Jalal"},{"family":"Arnold","given":"Benjamin F."},{"family":"Ausloos","given":"Marcel"},{"family":"Ayanore","given":"Martin Amogre"},{"family":"Baig","given":"Atif Amin"},{"family":"Banach","given":"Maciej"},{"family":"Barac","given":"Aleksandra"},{"family":"Bärnighausen","given":"Till Winfried"},{"family":"Bayati","given":"Mohsen"},{"family":"Bhattacharyya","given":"Krittika"},{"family":"Bhutta","given":"Zulfiqar A."},{"family":"Bibi","given":"Sadia"},{"family":"Bijani","given":"Ali"},{"family":"Bohlouli","given":"Somayeh"},{"family":"Bohluli","given":"Mahdi"},{"family":"Brady","given":"Oliver J."},{"family":"Bragazzi","given":"Nicola Luigi"},{"family":"Butt","given":"Zahid A."},{"family":"Carvalho","given":"Felix"},{"family":"Chatterjee","given":"Souranshu"},{"family":"Chattu","given":"Vijay Kumar"},{"family":"Chattu","given":"Soosanna Kumary"},{"family":"Cormier","given":"Natalie Maria"},{"family":"Dahlawi","given":"Saad M. A."},{"family":"Damiani","given":"Giovanni"},{"family":"Daoud","given":"Farah"},{"family":"Darwesh","given":"Aso Mohammad"},{"family":"Daryani","given":"Ahmad"},{"family":"Deribe","given":"Kebede"},{"family":"Dharmaratne","given":"Samath Dhamminda"},{"family":"Diaz","given":"Daniel"},{"family":"Do","given":"Hoa Thi"},{"family":"Zaki","given":"Maysaa El Sayed"},{"family":"Tantawi","given":"Maha El"},{"family":"Elemineh","given":"Demelash Abewa"},{"family":"Faraj","given":"Anwar"},{"family":"Harandi","given":"Majid Fasihi"},{"family":"Fatahi","given":"Yousef"},{"family":"Feigin","given":"Valery L."},{"family":"Fernandes","given":"Eduarda"},{"family":"Foigt","given":"Nataliya A."},{"family":"Foroutan","given":"Masoud"},{"family":"Franklin","given":"Richard Charles"},{"family":"Gubari","given":"Mohammed Ibrahim Mohialdeen"},{"family":"Guido","given":"Davide"},{"family":"Guo","given":"Yuming"},{"family":"Haj-Mirzaian","given":"Arvin"},{"family":"Abdullah","given":"Kanaan Hamagharib"},{"family":"Hamidi","given":"Samer"},{"family":"Herteliu","given":"Claudiu"},{"family":"Hidru","given":"Hagos Degefa","dropping-particle":"de"},{"family":"Higazi","given":"Tarig B."},{"family":"Hossain","given":"Naznin"},{"family":"Hosseinzadeh","given":"Mehdi"},{"family":"Househ","given":"Mowafa"},{"family":"Ilesanmi","given":"Olayinka Stephen"},{"family":"Ilic","given":"Milena D."},{"family":"Ilic","given":"Irena M."},{"family":"Iqbal","given":"Usman"},{"family":"Irvani","given":"Seyed Sina Naghibi"},{"family":"Jha","given":"Ravi Prakash"},{"family":"Joukar","given":"Farahnaz"},{"family":"Jozwiak","given":"Jacek Jerzy"},{"family":"Kabir","given":"Zubair"},{"family":"Kalankesh","given":"Leila R."},{"family":"Kalhor","given":"Rohollah"},{"family":"Matin","given":"Behzad Karami"},{"family":"Karimi","given":"Salah Eddin"},{"family":"Kasaeian","given":"Amir"},{"family":"Kavetskyy","given":"Taras"},{"family":"Kayode","given":"Gbenga A."},{"family":"Karyani","given":"Ali Kazemi"},{"family":"Kelbore","given":"Abraham Getachew"},{"family":"Keramati","given":"Maryam"},{"family":"Khalilov","given":"Rovshan"},{"family":"Khan","given":"Ejaz Ahmad"},{"family":"Khan","given":"Md Nuruzzaman Nuruzzaman"},{"family":"Khatab","given":"Khaled"},{"family":"Khater","given":"Mona M."},{"family":"Kianipour","given":"Neda"},{"family":"Kibret","given":"Kelemu Tilahun"},{"family":"Kim","given":"Yun Jin"},{"family":"Kosen","given":"Soewarta"},{"family":"Krohn","given":"Kris J."},{"family":"Kusuma","given":"Dian"},{"family":"Vecchia","given":"Carlo La"},{"family":"Lansingh","given":"Van Charles"},{"family":"Lee","given":"Paul H."},{"family":"LeGrand","given":"Kate E."},{"family":"Li","given":"Shanshan"},{"family":"Longbottom","given":"Joshua"},{"family":"Razek","given":"Hassan Magdy Abd El"},{"family":"Razek","given":"Muhammed Magdy Abd El"},{"family":"Maleki","given":"Afshin"},{"family":"Mamun","given":"Abdullah A."},{"family":"Manafi","given":"Ali"},{"family":"Manafi","given":"Navid"},{"family":"Mansournia","given":"Mohammad Ali"},{"family":"Martins-Melo","given":"Francisco Rogerlândio"},{"family":"Mazidi","given":"Mohsen"},{"family":"McAlinden","given":"Colm"},{"family":"Meharie","given":"Birhanu Geta"},{"family":"Mendoza","given":"Walter"},{"family":"Mengesha","given":"Endalkachew Worku"},{"family":"Mengistu","given":"Desalegn Tadese"},{"family":"Mereta","given":"Seid Tiku"},{"family":"Mestrovic","given":"Tomislav"},{"family":"Miller","given":"Ted R."},{"family":"Miri","given":"Mohammad"},{"family":"Moghadaszadeh","given":"Masoud"},{"family":"Mohammadian-Hafshejani","given":"Abdollah"},{"family":"Mohammadpourhodki","given":"Reza"},{"family":"Mohammed","given":"Shafiu"},{"family":"Mohammed","given":"Salahuddin"},{"family":"Moradi","given":"Masoud"},{"family":"Moradzadeh","given":"Rahmatollah"},{"family":"Moraga","given":"Paula"},{"family":"Mosser","given":"Jonathan F."},{"family":"Naderi","given":"Mehdi"},{"family":"Nagarajan","given":"Ahamarshan Jayaraman"},{"family":"Naik","given":"Gurudatta"},{"family":"Negoi","given":"Ionut"},{"family":"Nguyen","given":"Cuong Tat"},{"family":"Nguyen","given":"Huong Lan Thi"},{"family":"Nguyen","given":"Trang Huyen"},{"family":"Nikbakhsh","given":"Rajan"},{"family":"Oancea","given":"Bogdan"},{"family":"Olagunju","given":"Tinuke O."},{"family":"Olagunju","given":"Andrew T."},{"family":"Bali","given":"Ahmed Omar"},{"family":"Onwujekwe","given":"Obinna E."},{"family":"Pana","given":"Adrian"},{"family":"Pourjafar","given":"Hadi"},{"family":"Rahim","given":"Fakher"},{"family":"Rahman","given":"Mohammad Hifz Ur"},{"family":"Rathi","given":"Priya"},{"family":"Rawaf","given":"Salman"},{"family":"Rawaf","given":"David Laith"},{"family":"Rawassizadeh","given":"Reza"},{"family":"Resnikoff","given":"Serge"},{"family":"Reta","given":"Melese Abate"},{"family":"Rezapour","given":"Aziz"},{"family":"Rubagotti","given":"Enrico"},{"family":"Rubino","given":"Salvatore"},{"family":"Sadeghi","given":"Ehsan"},{"family":"Saghafipour","given":"Abedin"},{"family":"Sajadi","given":"S. Mohammad"},{"family":"Samy","given":"Abdallah M."},{"family":"Sarmiento-Suárez","given":"Rodrigo"},{"family":"Sawhney","given":"Monika"},{"family":"Schipp","given":"Megan F."},{"family":"Shaheen","given":"Amira A."},{"family":"Shaikh","given":"Masood Ali"},{"family":"Shamsizadeh","given":"Morteza"},{"family":"Sharafi","given":"Kiomars"},{"family":"Sheikh","given":"Aziz"},{"family":"Shetty","given":"B. Suresh Kumar"},{"family":"Shin","given":"Jae Il"},{"family":"Shivakumar","given":"K. M."},{"family":"Simonetti","given":"Biagio"},{"family":"Singh","given":"Jasvinder A."},{"family":"Skiadaresi","given":"Eirini"},{"family":"Soheili","given":"Amin"},{"family":"Soltani","given":"Shahin"},{"family":"Spurlock","given":"Emma Elizabeth"},{"family":"Sufiyan","given":"Mu’awiyyah Babale"},{"family":"Tabuchi","given":"Takahiro"},{"family":"Tapak","given":"Leili"},{"family":"Thompson","given":"Robert L."},{"family":"Thomson","given":"Alan J."},{"family":"Traini","given":"Eugenio"},{"family":"Tran","given":"Bach Xuan"},{"family":"Ullah","given":"Irfan"},{"family":"Ullah","given":"Saif"},{"family":"Uneke","given":"Chigozie Jesse"},{"family":"Unnikrishnan","given":"Bhaskaran"},{"family":"Uthman","given":"Olalekan A."},{"family":"Melchers","given":"Natalie V. S. Vinkeles"},{"family":"Violante","given":"Francesco S."},{"family":"Wolde","given":"Haileab Fekadu"},{"family":"Wonde","given":"Tewodros Eshete"},{"family":"Yamada","given":"Tomohide"},{"family":"Yaya","given":"Sanni"},{"family":"Yazdi-Feyzabadi","given":"Vahid"},{"family":"Yip","given":"Paul"},{"family":"Yonemoto","given":"Naohiro"},{"family":"Yousof","given":"Hebat-Allah Salah A."},{"family":"Yu","given":"Chuanhua"},{"family":"Yu","given":"Yong"},{"family":"Yusefzadeh","given":"Hasan"},{"family":"Zaki","given":"Leila"},{"family":"Zaman","given":"Sojib Bin"},{"family":"Zamanian","given":"Maryam"},{"family":"Zhang","given":"Zhi-Jiang"},{"family":"Zhang","given":"Yunquan"},{"family":"Ziapour","given":"Arash"},{"family":"Hay","given":"Simon I."},{"family":"Pigott","given":"David M."}],"issued":{"date-parts":[["2021",7,28]]}}},{"id":637,"uris":["http://zotero.org/users/2873801/items/4UDZVXCD"],"itemData":{"id":637,"type":"article-journal","container-title":"PLOS Neglected Tropical Diseases","DOI":"10.1371/journal.pntd.0004328","ISSN":"1935-2735","issue":"1","journalAbbreviation":"PLoS Negl Trop Dis","language":"en","page":"e0004328","source":"DOI.org (Crossref)","title":"Model-Based Geostatistical Mapping of the Prevalence of &lt;i&gt;Onchocerca volvulus&lt;/i&gt; in West Africa","volume":"10","author":[{"family":"O’Hanlon","given":"Simon J."},{"family":"Slater","given":"Hannah C."},{"family":"Cheke","given":"Robert A."},{"family":"Boatin","given":"Boakye A."},{"family":"Coffeng","given":"Luc E."},{"family":"Pion","given":"Sébastien D. S."},{"family":"Boussinesq","given":"Michel"},{"family":"Zouré","given":"Honorat G. M."},{"family":"Stolk","given":"Wilma A."},{"family":"Basáñez","given":"María-Gloria"}],"editor":[{"family":"Soares Magalhaes","given":"Ricardo J."}],"issued":{"date-parts":[["2016",1,15]]}}},{"id":1589,"uris":["http://zotero.org/users/2873801/items/XZGURNKQ"],"itemData":{"id":1589,"type":"article","abstract":"Background\nOnchocerciasis is a neglected tropical and filarial disease transmitted by the bites of blackflies, causing blindness and severe skin lesions. The change in focus for onchocerciasis management from control to elimination requires thorough mapping of pre-control endemicity to identify areas requiring interventions and to monitor progress. Onchocerca volvulus infection prevalence in sub-Saharan Africa is spatially continuous and heterogeneous, and highly endemic areas may contribute to transmission in areas of low endemicity or vice-versa. Ethiopia is one such onchocerciasis-endemic country with heterogeneous O. volvulus infection prevalence, and many districts are still unmapped despite their potential for O. volvulus infection transmission. \nMethodology/Principle findings\nA Bayesian geostatistical model was fitted for retrospective pre-intervention nodule prevalence data collected from 916 unique sites and 35,077 people across Ethiopia. We used multiple environmental, socio-demographic, and climate variables to estimate the pre-intervention prevalence of O. volvulus infection across Ethiopia and to explore their relationship with prevalence. Prevalence was high in southern and northwestern Ethiopia and low in Ethiopia's central and eastern parts. Distance to the nearest river (-0.015, 95% BCI: -0.025 - -0.005), precipitation seasonality (-0.017, 95% BCI: -0.032 - -0.001), and flow accumulation (-0.042, 95% BCI: -0.07 - -0.019) were negatively associated with O. volvulus infection prevalence, while soil moisture (0.0216, 95% BCI: 0.014 - 0.03) was positively associated. \nConclusions/Significance\nInfection distribution was correlated with habitat suitability for vector breeding and associated biting behavior. The modeled pre-intervention prevalence can be used as a guide for determining priority for intervention in regions of Ethiopia that are currently unmapped, most of which have comparatively low infection prevalence.","genre":"preprint","language":"en","note":"DOI: 10.1101/2022.01.10.22269016","publisher":"Epidemiology","source":"DOI.org (Crossref)","title":"Geospatial modeling of pre-intervention prevalence of &lt;i&gt;Onchocerca volvulus&lt;/i&gt; infection in Ethiopia as an aid to onchocerciasis elimination","URL":"http://medrxiv.org/lookup/doi/10.1101/2022.01.10.22269016","author":[{"family":"Shrestha","given":"Himal"},{"family":"McCulloch","given":"Karen"},{"family":"Hedtke","given":"Shannon M"},{"family":"Grant","given":"Warwick N"}],"accessed":{"date-parts":[["2022",1,24]]},"issued":{"date-parts":[["2022",1,11]]}}}],"schema":"https://github.com/citation-style-language/schema/raw/master/csl-citation.json"} </w:instrText>
      </w:r>
      <w:r w:rsidR="00F829DF">
        <w:fldChar w:fldCharType="separate"/>
      </w:r>
      <w:r w:rsidR="00F829DF" w:rsidRPr="00F829DF">
        <w:t>(Barro &amp; Oyana, 2012; Cheke et al., 2015; Cromwell et al., 2021; O’Hanlon et al., 2016; Shrestha et al., 2022)</w:t>
      </w:r>
      <w:r w:rsidR="00F829DF">
        <w:fldChar w:fldCharType="end"/>
      </w:r>
      <w:r w:rsidR="005C6584" w:rsidRPr="005C6584">
        <w:t>. Environmental variables like distance to the nearest river, soil moisture, elevation, slope, temperature</w:t>
      </w:r>
      <w:r w:rsidR="00332A90">
        <w:t>,</w:t>
      </w:r>
      <w:r w:rsidR="005C6584" w:rsidRPr="005C6584">
        <w:t xml:space="preserve"> and precipitation</w:t>
      </w:r>
      <w:r w:rsidR="00332A90">
        <w:t xml:space="preserve">, </w:t>
      </w:r>
      <w:r w:rsidR="00DC1006">
        <w:t>essential</w:t>
      </w:r>
      <w:r w:rsidR="00CA2F47">
        <w:t xml:space="preserve"> </w:t>
      </w:r>
      <w:r w:rsidR="005C6584" w:rsidRPr="005C6584">
        <w:t>for onchocerciasis disease ecology</w:t>
      </w:r>
      <w:r w:rsidR="00332A90">
        <w:t>,</w:t>
      </w:r>
      <w:r w:rsidR="005C6584" w:rsidRPr="005C6584">
        <w:t xml:space="preserve"> were used for the analysis </w:t>
      </w:r>
      <w:r w:rsidR="0014725C">
        <w:fldChar w:fldCharType="begin"/>
      </w:r>
      <w:r w:rsidR="00F53D44">
        <w:instrText xml:space="preserve"> ADDIN ZOTERO_ITEM CSL_CITATION {"citationID":"9MWP7ngd","properties":{"formattedCitation":"(Barro &amp; Oyana, 2012; Cromwell et al., 2021; Shrestha et al., 2022)","plainCitation":"(Barro &amp; Oyana, 2012; Cromwell et al., 2021; Shrestha et al., 2022)","noteIndex":0},"citationItems":[{"id":1013,"uris":["http://zotero.org/users/2873801/items/MZ75EFL8"],"itemData":{"id":1013,"type":"article-journal","container-title":"Spatial and Spatio-temporal Epidemiology","DOI":"10.1016/j.sste.2012.08.001","ISSN":"18775845","issue":"4","journalAbbreviation":"Spatial and Spatio-temporal Epidemiology","language":"en","page":"273-285","source":"DOI.org (Crossref)","title":"Predictive and epidemiologic modeling of the spatial risk of human onchocerciasis using biophysical factors: A case study of Ghana and Burundi","title-short":"Predictive and epidemiologic modeling of the spatial risk of human onchocerciasis using biophysical factors","volume":"3","author":[{"family":"Barro","given":"Alassane S."},{"family":"Oyana","given":"Tonny J."}],"issued":{"date-parts":[["2012",12]]}}},{"id":1513,"uris":["http://zotero.org/users/2873801/items/CRINFIQL"],"itemData":{"id":1513,"type":"article-journal","abstract":"Recent evidence suggests that, in some foci, elimination of onchocerciasis from Africa may be feasible with mass drug administration (MDA) of ivermectin. To achieve continental elimination of transmission, mapping surveys will need to be conducted across all implementation units (IUs) for which endemicity status is currently unknown. Using boosted regression tree models with optimised hyperparameter selection, we estimated environmental suitability for onchocerciasis at the 5 × 5-km resolution across Africa. In order to classify IUs that include locations that are environmentally suitable, we used receiver operating characteristic (ROC) analysis to identify an optimal threshold for suitability concordant with locations where onchocerciasis has been previously detected. This threshold value was then used to classify IUs (more suitable or less suitable) based on the location within the IU with the largest mean prediction. Mean estimates of environmental suitability suggest large areas across West and Central Africa, as well as focal areas of East Africa, are suitable for onchocerciasis transmission, consistent with the presence of current control and elimination of transmission efforts. The ROC analysis identified a mean environmental suitability index of 0·71 as a threshold to classify based on the location with the largest mean prediction within the IU. Of the IUs considered for mapping surveys, 50·2% exceed this threshold for suitability in at least one 5 × 5-km location. The formidable scale of data collection required to map onchocerciasis endemicity across the African continent presents an opportunity to use spatial data to identify areas likely to be suitable for onchocerciasis transmission. National onchocerciasis elimination programmes may wish to consider prioritising these IUs for mapping surveys as human resources, laboratory capacity, and programmatic schedules may constrain survey implementation, and possibly delaying MDA initiation in areas that would ultimately qualify.","container-title":"PLOS Neglected Tropical Diseases","DOI":"10.1371/journal.pntd.0008824","ISSN":"1935-2735","issue":"7","journalAbbreviation":"PLOS Neglected Tropical Diseases","language":"en","note":"publisher: Public Library of Science","page":"e0008824","source":"PLoS Journals","title":"Predicting the environmental suitability for onchocerciasis in Africa as an aid to elimination planning","volume":"15","author":[{"family":"Cromwell","given":"Elizabeth A."},{"family":"Osborne","given":"Joshua C. P."},{"family":"Unnasch","given":"Thomas R."},{"family":"Basáñez","given":"Maria-Gloria"},{"family":"Gass","given":"Katherine M."},{"family":"Barbre","given":"Kira A."},{"family":"Hill","given":"Elex"},{"family":"Johnson","given":"Kimberly B."},{"family":"Donkers","given":"Katie M."},{"family":"Shirude","given":"Shreya"},{"family":"Schmidt","given":"Chris A."},{"family":"Adekanmbi","given":"Victor"},{"family":"Adetokunboh","given":"Olatunji O."},{"family":"Afarideh","given":"Mohsen"},{"family":"Ahmadpour","given":"Ehsan"},{"family":"Ahmed","given":"Muktar Beshir"},{"family":"Akalu","given":"Temesgen Yihunie"},{"family":"Al-Aly","given":"Ziyad"},{"family":"Alanezi","given":"Fahad Mashhour"},{"family":"Alanzi","given":"Turki M."},{"family":"Alipour","given":"Vahid"},{"family":"Andrei","given":"Catalina Liliana"},{"family":"Ansari","given":"Fereshteh"},{"family":"Ansha","given":"Mustafa Geleto"},{"family":"Anvari","given":"Davood"},{"family":"Appiah","given":"Seth Christopher Yaw"},{"family":"Arabloo","given":"Jalal"},{"family":"Arnold","given":"Benjamin F."},{"family":"Ausloos","given":"Marcel"},{"family":"Ayanore","given":"Martin Amogre"},{"family":"Baig","given":"Atif Amin"},{"family":"Banach","given":"Maciej"},{"family":"Barac","given":"Aleksandra"},{"family":"Bärnighausen","given":"Till Winfried"},{"family":"Bayati","given":"Mohsen"},{"family":"Bhattacharyya","given":"Krittika"},{"family":"Bhutta","given":"Zulfiqar A."},{"family":"Bibi","given":"Sadia"},{"family":"Bijani","given":"Ali"},{"family":"Bohlouli","given":"Somayeh"},{"family":"Bohluli","given":"Mahdi"},{"family":"Brady","given":"Oliver J."},{"family":"Bragazzi","given":"Nicola Luigi"},{"family":"Butt","given":"Zahid A."},{"family":"Carvalho","given":"Felix"},{"family":"Chatterjee","given":"Souranshu"},{"family":"Chattu","given":"Vijay Kumar"},{"family":"Chattu","given":"Soosanna Kumary"},{"family":"Cormier","given":"Natalie Maria"},{"family":"Dahlawi","given":"Saad M. A."},{"family":"Damiani","given":"Giovanni"},{"family":"Daoud","given":"Farah"},{"family":"Darwesh","given":"Aso Mohammad"},{"family":"Daryani","given":"Ahmad"},{"family":"Deribe","given":"Kebede"},{"family":"Dharmaratne","given":"Samath Dhamminda"},{"family":"Diaz","given":"Daniel"},{"family":"Do","given":"Hoa Thi"},{"family":"Zaki","given":"Maysaa El Sayed"},{"family":"Tantawi","given":"Maha El"},{"family":"Elemineh","given":"Demelash Abewa"},{"family":"Faraj","given":"Anwar"},{"family":"Harandi","given":"Majid Fasihi"},{"family":"Fatahi","given":"Yousef"},{"family":"Feigin","given":"Valery L."},{"family":"Fernandes","given":"Eduarda"},{"family":"Foigt","given":"Nataliya A."},{"family":"Foroutan","given":"Masoud"},{"family":"Franklin","given":"Richard Charles"},{"family":"Gubari","given":"Mohammed Ibrahim Mohialdeen"},{"family":"Guido","given":"Davide"},{"family":"Guo","given":"Yuming"},{"family":"Haj-Mirzaian","given":"Arvin"},{"family":"Abdullah","given":"Kanaan Hamagharib"},{"family":"Hamidi","given":"Samer"},{"family":"Herteliu","given":"Claudiu"},{"family":"Hidru","given":"Hagos Degefa","dropping-particle":"de"},{"family":"Higazi","given":"Tarig B."},{"family":"Hossain","given":"Naznin"},{"family":"Hosseinzadeh","given":"Mehdi"},{"family":"Househ","given":"Mowafa"},{"family":"Ilesanmi","given":"Olayinka Stephen"},{"family":"Ilic","given":"Milena D."},{"family":"Ilic","given":"Irena M."},{"family":"Iqbal","given":"Usman"},{"family":"Irvani","given":"Seyed Sina Naghibi"},{"family":"Jha","given":"Ravi Prakash"},{"family":"Joukar","given":"Farahnaz"},{"family":"Jozwiak","given":"Jacek Jerzy"},{"family":"Kabir","given":"Zubair"},{"family":"Kalankesh","given":"Leila R."},{"family":"Kalhor","given":"Rohollah"},{"family":"Matin","given":"Behzad Karami"},{"family":"Karimi","given":"Salah Eddin"},{"family":"Kasaeian","given":"Amir"},{"family":"Kavetskyy","given":"Taras"},{"family":"Kayode","given":"Gbenga A."},{"family":"Karyani","given":"Ali Kazemi"},{"family":"Kelbore","given":"Abraham Getachew"},{"family":"Keramati","given":"Maryam"},{"family":"Khalilov","given":"Rovshan"},{"family":"Khan","given":"Ejaz Ahmad"},{"family":"Khan","given":"Md Nuruzzaman Nuruzzaman"},{"family":"Khatab","given":"Khaled"},{"family":"Khater","given":"Mona M."},{"family":"Kianipour","given":"Neda"},{"family":"Kibret","given":"Kelemu Tilahun"},{"family":"Kim","given":"Yun Jin"},{"family":"Kosen","given":"Soewarta"},{"family":"Krohn","given":"Kris J."},{"family":"Kusuma","given":"Dian"},{"family":"Vecchia","given":"Carlo La"},{"family":"Lansingh","given":"Van Charles"},{"family":"Lee","given":"Paul H."},{"family":"LeGrand","given":"Kate E."},{"family":"Li","given":"Shanshan"},{"family":"Longbottom","given":"Joshua"},{"family":"Razek","given":"Hassan Magdy Abd El"},{"family":"Razek","given":"Muhammed Magdy Abd El"},{"family":"Maleki","given":"Afshin"},{"family":"Mamun","given":"Abdullah A."},{"family":"Manafi","given":"Ali"},{"family":"Manafi","given":"Navid"},{"family":"Mansournia","given":"Mohammad Ali"},{"family":"Martins-Melo","given":"Francisco Rogerlândio"},{"family":"Mazidi","given":"Mohsen"},{"family":"McAlinden","given":"Colm"},{"family":"Meharie","given":"Birhanu Geta"},{"family":"Mendoza","given":"Walter"},{"family":"Mengesha","given":"Endalkachew Worku"},{"family":"Mengistu","given":"Desalegn Tadese"},{"family":"Mereta","given":"Seid Tiku"},{"family":"Mestrovic","given":"Tomislav"},{"family":"Miller","given":"Ted R."},{"family":"Miri","given":"Mohammad"},{"family":"Moghadaszadeh","given":"Masoud"},{"family":"Mohammadian-Hafshejani","given":"Abdollah"},{"family":"Mohammadpourhodki","given":"Reza"},{"family":"Mohammed","given":"Shafiu"},{"family":"Mohammed","given":"Salahuddin"},{"family":"Moradi","given":"Masoud"},{"family":"Moradzadeh","given":"Rahmatollah"},{"family":"Moraga","given":"Paula"},{"family":"Mosser","given":"Jonathan F."},{"family":"Naderi","given":"Mehdi"},{"family":"Nagarajan","given":"Ahamarshan Jayaraman"},{"family":"Naik","given":"Gurudatta"},{"family":"Negoi","given":"Ionut"},{"family":"Nguyen","given":"Cuong Tat"},{"family":"Nguyen","given":"Huong Lan Thi"},{"family":"Nguyen","given":"Trang Huyen"},{"family":"Nikbakhsh","given":"Rajan"},{"family":"Oancea","given":"Bogdan"},{"family":"Olagunju","given":"Tinuke O."},{"family":"Olagunju","given":"Andrew T."},{"family":"Bali","given":"Ahmed Omar"},{"family":"Onwujekwe","given":"Obinna E."},{"family":"Pana","given":"Adrian"},{"family":"Pourjafar","given":"Hadi"},{"family":"Rahim","given":"Fakher"},{"family":"Rahman","given":"Mohammad Hifz Ur"},{"family":"Rathi","given":"Priya"},{"family":"Rawaf","given":"Salman"},{"family":"Rawaf","given":"David Laith"},{"family":"Rawassizadeh","given":"Reza"},{"family":"Resnikoff","given":"Serge"},{"family":"Reta","given":"Melese Abate"},{"family":"Rezapour","given":"Aziz"},{"family":"Rubagotti","given":"Enrico"},{"family":"Rubino","given":"Salvatore"},{"family":"Sadeghi","given":"Ehsan"},{"family":"Saghafipour","given":"Abedin"},{"family":"Sajadi","given":"S. Mohammad"},{"family":"Samy","given":"Abdallah M."},{"family":"Sarmiento-Suárez","given":"Rodrigo"},{"family":"Sawhney","given":"Monika"},{"family":"Schipp","given":"Megan F."},{"family":"Shaheen","given":"Amira A."},{"family":"Shaikh","given":"Masood Ali"},{"family":"Shamsizadeh","given":"Morteza"},{"family":"Sharafi","given":"Kiomars"},{"family":"Sheikh","given":"Aziz"},{"family":"Shetty","given":"B. Suresh Kumar"},{"family":"Shin","given":"Jae Il"},{"family":"Shivakumar","given":"K. M."},{"family":"Simonetti","given":"Biagio"},{"family":"Singh","given":"Jasvinder A."},{"family":"Skiadaresi","given":"Eirini"},{"family":"Soheili","given":"Amin"},{"family":"Soltani","given":"Shahin"},{"family":"Spurlock","given":"Emma Elizabeth"},{"family":"Sufiyan","given":"Mu’awiyyah Babale"},{"family":"Tabuchi","given":"Takahiro"},{"family":"Tapak","given":"Leili"},{"family":"Thompson","given":"Robert L."},{"family":"Thomson","given":"Alan J."},{"family":"Traini","given":"Eugenio"},{"family":"Tran","given":"Bach Xuan"},{"family":"Ullah","given":"Irfan"},{"family":"Ullah","given":"Saif"},{"family":"Uneke","given":"Chigozie Jesse"},{"family":"Unnikrishnan","given":"Bhaskaran"},{"family":"Uthman","given":"Olalekan A."},{"family":"Melchers","given":"Natalie V. S. Vinkeles"},{"family":"Violante","given":"Francesco S."},{"family":"Wolde","given":"Haileab Fekadu"},{"family":"Wonde","given":"Tewodros Eshete"},{"family":"Yamada","given":"Tomohide"},{"family":"Yaya","given":"Sanni"},{"family":"Yazdi-Feyzabadi","given":"Vahid"},{"family":"Yip","given":"Paul"},{"family":"Yonemoto","given":"Naohiro"},{"family":"Yousof","given":"Hebat-Allah Salah A."},{"family":"Yu","given":"Chuanhua"},{"family":"Yu","given":"Yong"},{"family":"Yusefzadeh","given":"Hasan"},{"family":"Zaki","given":"Leila"},{"family":"Zaman","given":"Sojib Bin"},{"family":"Zamanian","given":"Maryam"},{"family":"Zhang","given":"Zhi-Jiang"},{"family":"Zhang","given":"Yunquan"},{"family":"Ziapour","given":"Arash"},{"family":"Hay","given":"Simon I."},{"family":"Pigott","given":"David M."}],"issued":{"date-parts":[["2021",7,28]]}}},{"id":1589,"uris":["http://zotero.org/users/2873801/items/XZGURNKQ"],"itemData":{"id":1589,"type":"article","abstract":"Background\nOnchocerciasis is a neglected tropical and filarial disease transmitted by the bites of blackflies, causing blindness and severe skin lesions. The change in focus for onchocerciasis management from control to elimination requires thorough mapping of pre-control endemicity to identify areas requiring interventions and to monitor progress. Onchocerca volvulus infection prevalence in sub-Saharan Africa is spatially continuous and heterogeneous, and highly endemic areas may contribute to transmission in areas of low endemicity or vice-versa. Ethiopia is one such onchocerciasis-endemic country with heterogeneous O. volvulus infection prevalence, and many districts are still unmapped despite their potential for O. volvulus infection transmission. \nMethodology/Principle findings\nA Bayesian geostatistical model was fitted for retrospective pre-intervention nodule prevalence data collected from 916 unique sites and 35,077 people across Ethiopia. We used multiple environmental, socio-demographic, and climate variables to estimate the pre-intervention prevalence of O. volvulus infection across Ethiopia and to explore their relationship with prevalence. Prevalence was high in southern and northwestern Ethiopia and low in Ethiopia's central and eastern parts. Distance to the nearest river (-0.015, 95% BCI: -0.025 - -0.005), precipitation seasonality (-0.017, 95% BCI: -0.032 - -0.001), and flow accumulation (-0.042, 95% BCI: -0.07 - -0.019) were negatively associated with O. volvulus infection prevalence, while soil moisture (0.0216, 95% BCI: 0.014 - 0.03) was positively associated. \nConclusions/Significance\nInfection distribution was correlated with habitat suitability for vector breeding and associated biting behavior. The modeled pre-intervention prevalence can be used as a guide for determining priority for intervention in regions of Ethiopia that are currently unmapped, most of which have comparatively low infection prevalence.","genre":"preprint","language":"en","note":"DOI: 10.1101/2022.01.10.22269016","publisher":"Epidemiology","source":"DOI.org (Crossref)","title":"Geospatial modeling of pre-intervention prevalence of &lt;i&gt;Onchocerca volvulus&lt;/i&gt; infection in Ethiopia as an aid to onchocerciasis elimination","URL":"http://medrxiv.org/lookup/doi/10.1101/2022.01.10.22269016","author":[{"family":"Shrestha","given":"Himal"},{"family":"McCulloch","given":"Karen"},{"family":"Hedtke","given":"Shannon M"},{"family":"Grant","given":"Warwick N"}],"accessed":{"date-parts":[["2022",1,24]]},"issued":{"date-parts":[["2022",1,11]]}}}],"schema":"https://github.com/citation-style-language/schema/raw/master/csl-citation.json"} </w:instrText>
      </w:r>
      <w:r w:rsidR="0014725C">
        <w:fldChar w:fldCharType="separate"/>
      </w:r>
      <w:r w:rsidR="0014725C" w:rsidRPr="0014725C">
        <w:t>(Barro &amp; Oyana, 2012; Cromwell et al., 2021; Shrestha et al., 2022)</w:t>
      </w:r>
      <w:r w:rsidR="0014725C">
        <w:fldChar w:fldCharType="end"/>
      </w:r>
      <w:r w:rsidR="005C6584" w:rsidRPr="005C6584">
        <w:t xml:space="preserve">. In addition, the spatial distribution of onchocerciasis is highly contingent </w:t>
      </w:r>
      <w:r w:rsidR="00DC1006">
        <w:t>on</w:t>
      </w:r>
      <w:r w:rsidR="005C6584" w:rsidRPr="005C6584">
        <w:t xml:space="preserve"> the vector habitat and the ecological preference for their biting and breeding activities. </w:t>
      </w:r>
      <w:r w:rsidR="00DC1006">
        <w:t>The d</w:t>
      </w:r>
      <w:r w:rsidR="005C6584" w:rsidRPr="005C6584">
        <w:t xml:space="preserve">ispersal capacity of </w:t>
      </w:r>
      <w:r w:rsidR="00DC1006">
        <w:t>the</w:t>
      </w:r>
      <w:r w:rsidR="005C6584" w:rsidRPr="005C6584">
        <w:t xml:space="preserve"> </w:t>
      </w:r>
      <w:r w:rsidR="005C6584" w:rsidRPr="00F17835">
        <w:rPr>
          <w:i/>
          <w:iCs/>
        </w:rPr>
        <w:t>Simulium</w:t>
      </w:r>
      <w:r w:rsidR="005C6584" w:rsidRPr="005C6584">
        <w:t xml:space="preserve"> vector is generally as high as around 27 km and is dependent on the vegetation type and time of the year</w:t>
      </w:r>
      <w:r w:rsidR="00BE06D9">
        <w:t xml:space="preserve"> </w:t>
      </w:r>
      <w:r w:rsidR="00F145DC">
        <w:fldChar w:fldCharType="begin"/>
      </w:r>
      <w:r w:rsidR="00565805">
        <w:instrText xml:space="preserve"> ADDIN ZOTERO_ITEM CSL_CITATION {"citationID":"MuB8g654","properties":{"formattedCitation":"(WHO, 2020)","plainCitation":"(WHO, 2020)","noteIndex":0},"citationItems":[{"id":1518,"uris":["http://zotero.org/users/2873801/items/P82W5Z3G"],"itemData":{"id":1518,"type":"report","abstract":"The third meeting of the Onchocerciasis Technical Advisory Subgroup (OTS) of the World Health Organization (WHO) Department of Control of Neglected Tropical Diseases' Monitoring and Evaluation Working Group w as held at WHO headquarters in Geneva, Switzerland, on 26–28 February 2019. The meeting reviewed new data comparing the available serological platforms for diagnosis of onchocerciasis and new data related to onchocerciasis elimination mapping (OEM). Additionally, it reviewed and provided input to the development of milestones relevant to elimination of onchocerciasis (interruption of transmission) for the achievement of the 2030 Sustainable Development Goals.","language":"en","title":"Report of the Third Meeting of the WHO Onchocerciasis Technical Advisory Subgroup Geneva, Switzerland, 26‒28 February 2019","URL":"https://www.who.int/publications-detail-redirect/9789240006638","author":[{"family":"WHO","given":""}],"accessed":{"date-parts":[["2021",9,24]]},"issued":{"date-parts":[["2020"]]}}}],"schema":"https://github.com/citation-style-language/schema/raw/master/csl-citation.json"} </w:instrText>
      </w:r>
      <w:r w:rsidR="00F145DC">
        <w:fldChar w:fldCharType="separate"/>
      </w:r>
      <w:r w:rsidR="00F145DC" w:rsidRPr="00F145DC">
        <w:t>(WHO, 2020)</w:t>
      </w:r>
      <w:r w:rsidR="00F145DC">
        <w:fldChar w:fldCharType="end"/>
      </w:r>
      <w:r w:rsidR="005C6584" w:rsidRPr="005C6584">
        <w:t>. Therefore, we included vegetation and seasonality related variables into our analysis. In addition to environmental variables, we also included some socio-economic aspects of the study area</w:t>
      </w:r>
      <w:r w:rsidR="00A51034">
        <w:t>—f</w:t>
      </w:r>
      <w:r w:rsidR="005C6584" w:rsidRPr="005C6584">
        <w:t>or example, the human population density to consider the availability of human host</w:t>
      </w:r>
      <w:r w:rsidR="00A51034">
        <w:t>s</w:t>
      </w:r>
      <w:r w:rsidR="005C6584" w:rsidRPr="005C6584">
        <w:t xml:space="preserve"> for disease transmission. </w:t>
      </w:r>
      <w:r w:rsidR="00A51034">
        <w:t>We used the environmental variables from the corresponding year to</w:t>
      </w:r>
      <w:r w:rsidR="005C6584" w:rsidRPr="005C6584">
        <w:t xml:space="preserve"> account for the differences in the </w:t>
      </w:r>
      <w:proofErr w:type="gramStart"/>
      <w:r w:rsidR="005C6584" w:rsidRPr="005C6584">
        <w:t>time period</w:t>
      </w:r>
      <w:proofErr w:type="gramEnd"/>
      <w:r w:rsidR="005C6584" w:rsidRPr="005C6584">
        <w:t xml:space="preserve"> when the samples or data were collected. For prevalence data, environmental variables before 2001 w</w:t>
      </w:r>
      <w:r w:rsidR="00A51034">
        <w:t>ere</w:t>
      </w:r>
      <w:r w:rsidR="005C6584" w:rsidRPr="005C6584">
        <w:t xml:space="preserve"> used</w:t>
      </w:r>
      <w:r w:rsidR="00A51034">
        <w:t>,</w:t>
      </w:r>
      <w:r w:rsidR="005C6584" w:rsidRPr="005C6584">
        <w:t xml:space="preserve"> and similarly</w:t>
      </w:r>
      <w:r w:rsidR="005A79C1">
        <w:t>,</w:t>
      </w:r>
      <w:r w:rsidR="005C6584" w:rsidRPr="005C6584">
        <w:t xml:space="preserve"> for the </w:t>
      </w:r>
      <w:r w:rsidR="005C6584" w:rsidRPr="003C59B8">
        <w:rPr>
          <w:i/>
          <w:iCs/>
        </w:rPr>
        <w:t>O.</w:t>
      </w:r>
      <w:r w:rsidR="003C59B8">
        <w:rPr>
          <w:i/>
          <w:iCs/>
        </w:rPr>
        <w:t> </w:t>
      </w:r>
      <w:r w:rsidR="005C6584" w:rsidRPr="003C59B8">
        <w:rPr>
          <w:i/>
          <w:iCs/>
        </w:rPr>
        <w:t>volvulus</w:t>
      </w:r>
      <w:r w:rsidR="005C6584" w:rsidRPr="005C6584">
        <w:t xml:space="preserve"> and </w:t>
      </w:r>
      <w:r w:rsidR="005C6584" w:rsidRPr="003C59B8">
        <w:rPr>
          <w:i/>
          <w:iCs/>
        </w:rPr>
        <w:t>S.</w:t>
      </w:r>
      <w:r w:rsidR="003C59B8" w:rsidRPr="003C59B8">
        <w:rPr>
          <w:i/>
          <w:iCs/>
        </w:rPr>
        <w:t> </w:t>
      </w:r>
      <w:proofErr w:type="spellStart"/>
      <w:r w:rsidR="005C6584" w:rsidRPr="003C59B8">
        <w:rPr>
          <w:i/>
          <w:iCs/>
        </w:rPr>
        <w:t>damnosum</w:t>
      </w:r>
      <w:proofErr w:type="spellEnd"/>
      <w:r w:rsidR="005C6584" w:rsidRPr="005C6584">
        <w:t>, environmental variables from 2010</w:t>
      </w:r>
      <w:r w:rsidR="003C59B8">
        <w:t>–</w:t>
      </w:r>
      <w:r w:rsidR="005C6584" w:rsidRPr="005C6584">
        <w:t>2012 and 2013</w:t>
      </w:r>
      <w:r w:rsidR="003C59B8">
        <w:t>–</w:t>
      </w:r>
      <w:r w:rsidR="005C6584" w:rsidRPr="005C6584">
        <w:t>2015 were used respectively</w:t>
      </w:r>
      <w:r w:rsidR="00476448">
        <w:t xml:space="preserve"> as per the data availability</w:t>
      </w:r>
      <w:r w:rsidR="005C6584" w:rsidRPr="005C6584">
        <w:t>. Our starting set of environmental and socio</w:t>
      </w:r>
      <w:r w:rsidR="005A79C1">
        <w:t>-</w:t>
      </w:r>
      <w:r w:rsidR="005C6584" w:rsidRPr="005C6584">
        <w:t xml:space="preserve">economic </w:t>
      </w:r>
      <w:r w:rsidR="005A79C1">
        <w:t>datasets</w:t>
      </w:r>
      <w:r w:rsidR="005C6584" w:rsidRPr="005C6584">
        <w:t xml:space="preserve"> consisted of 32 continuous </w:t>
      </w:r>
      <w:r w:rsidR="00476448">
        <w:lastRenderedPageBreak/>
        <w:t xml:space="preserve">environmental </w:t>
      </w:r>
      <w:proofErr w:type="spellStart"/>
      <w:r w:rsidR="005C6584" w:rsidRPr="005C6584">
        <w:t>rasters</w:t>
      </w:r>
      <w:proofErr w:type="spellEnd"/>
      <w:r w:rsidR="005C6584" w:rsidRPr="005C6584">
        <w:t xml:space="preserve"> at </w:t>
      </w:r>
      <w:r w:rsidR="00476448">
        <w:t xml:space="preserve">a </w:t>
      </w:r>
      <w:r w:rsidR="001B57DF">
        <w:t xml:space="preserve">spatial </w:t>
      </w:r>
      <w:r w:rsidR="005C6584" w:rsidRPr="005C6584">
        <w:t>resolution of 1 km from publicly available repositories via Earth Engine (Table S</w:t>
      </w:r>
      <w:r w:rsidR="0098083F">
        <w:t>1</w:t>
      </w:r>
      <w:r w:rsidR="005C6584" w:rsidRPr="005C6584">
        <w:t>)</w:t>
      </w:r>
      <w:r w:rsidR="005F0341">
        <w:t xml:space="preserve"> </w:t>
      </w:r>
      <w:r w:rsidR="005F0341">
        <w:fldChar w:fldCharType="begin"/>
      </w:r>
      <w:r w:rsidR="00565805">
        <w:instrText xml:space="preserve"> ADDIN ZOTERO_ITEM CSL_CITATION {"citationID":"NJBvwS32","properties":{"formattedCitation":"(Gorelick et al., 2017)","plainCitation":"(Gorelick et al., 2017)","noteIndex":0},"citationItems":[{"id":1109,"uris":["http://zotero.org/users/2873801/items/GWS7Q9VN"],"itemData":{"id":1109,"type":"article-journal","container-title":"Remote Sensing of Environment","DOI":"10.1016/j.rse.2017.06.031","ISSN":"00344257","journalAbbreviation":"Remote Sensing of Environment","language":"en","page":"18-27","source":"DOI.org (Crossref)","title":"Google Earth Engine: Planetary-scale geospatial analysis for everyone","title-short":"Google Earth Engine","volume":"202","author":[{"family":"Gorelick","given":"Noel"},{"family":"Hancher","given":"Matt"},{"family":"Dixon","given":"Mike"},{"family":"Ilyushchenko","given":"Simon"},{"family":"Thau","given":"David"},{"family":"Moore","given":"Rebecca"}],"issued":{"date-parts":[["2017",12]]}}}],"schema":"https://github.com/citation-style-language/schema/raw/master/csl-citation.json"} </w:instrText>
      </w:r>
      <w:r w:rsidR="005F0341">
        <w:fldChar w:fldCharType="separate"/>
      </w:r>
      <w:r w:rsidR="005F0341" w:rsidRPr="005F0341">
        <w:t>(Gorelick et al., 2017)</w:t>
      </w:r>
      <w:r w:rsidR="005F0341">
        <w:fldChar w:fldCharType="end"/>
      </w:r>
      <w:r w:rsidR="005C6584" w:rsidRPr="005C6584">
        <w:t>.</w:t>
      </w:r>
    </w:p>
    <w:p w14:paraId="66498D7E" w14:textId="54E197D1" w:rsidR="009A79EA" w:rsidRDefault="009A79EA" w:rsidP="00C63E9B">
      <w:pPr>
        <w:pStyle w:val="Heading4"/>
        <w:spacing w:line="480" w:lineRule="auto"/>
      </w:pPr>
      <w:r w:rsidRPr="009A79EA">
        <w:t xml:space="preserve">Selection of the environmental </w:t>
      </w:r>
      <w:r>
        <w:t>variables</w:t>
      </w:r>
    </w:p>
    <w:p w14:paraId="3140FADA" w14:textId="07329D0A" w:rsidR="006A394D" w:rsidRDefault="006A394D" w:rsidP="00C63E9B">
      <w:pPr>
        <w:pStyle w:val="BodyText"/>
        <w:jc w:val="both"/>
      </w:pPr>
      <w:r>
        <w:t xml:space="preserve">A rigorous variable selection approach was used to select the most pertinent variables for both parasites and the vectors. For the analysis of the prevalence data, we extracted the values for the sample locations from the environmental and sociodemographic </w:t>
      </w:r>
      <w:proofErr w:type="spellStart"/>
      <w:r>
        <w:t>rasters</w:t>
      </w:r>
      <w:proofErr w:type="spellEnd"/>
      <w:r>
        <w:t xml:space="preserve"> using </w:t>
      </w:r>
      <w:r w:rsidR="00142BDC">
        <w:t xml:space="preserve">the </w:t>
      </w:r>
      <w:r w:rsidRPr="007A075C">
        <w:rPr>
          <w:i/>
          <w:iCs/>
        </w:rPr>
        <w:t>raster</w:t>
      </w:r>
      <w:r>
        <w:t xml:space="preserve"> package</w:t>
      </w:r>
      <w:r w:rsidR="00142BDC">
        <w:t xml:space="preserve"> in R </w:t>
      </w:r>
      <w:r w:rsidR="00142BDC" w:rsidRPr="00DC115A">
        <w:t xml:space="preserve">(version </w:t>
      </w:r>
      <w:r w:rsidR="00DC115A" w:rsidRPr="00DC115A">
        <w:t>4.1.0</w:t>
      </w:r>
      <w:r w:rsidR="00142BDC" w:rsidRPr="00DC115A">
        <w:t xml:space="preserve">) </w:t>
      </w:r>
      <w:r w:rsidR="00565805">
        <w:fldChar w:fldCharType="begin"/>
      </w:r>
      <w:r w:rsidR="00565805">
        <w:instrText xml:space="preserve"> ADDIN ZOTERO_ITEM CSL_CITATION {"citationID":"9HrIehuW","properties":{"formattedCitation":"(Hijmans et al., 2015; R Core Team, 2021)","plainCitation":"(Hijmans et al., 2015; R Core Team, 2021)","noteIndex":0},"citationItems":[{"id":1117,"uris":["http://zotero.org/users/2873801/items/59I2QL54"],"itemData":{"id":1117,"type":"article-journal","container-title":"R package","title":"Package ‘raster’","volume":"734","author":[{"family":"Hijmans","given":"Robert J"},{"family":"Van Etten","given":"Jacob"},{"family":"Cheng","given":"Joe"},{"family":"Mattiuzzi","given":"Matteo"},{"family":"Sumner","given":"Michael"},{"family":"Greenberg","given":"Jonathan A"},{"family":"Lamigueiro","given":"Oscar Perpinan"},{"family":"Bevan","given":"Andrew"},{"family":"Racine","given":"Etienne B"},{"family":"Shortridge","given":"Ashton"},{"literal":"others"}],"issued":{"date-parts":[["2015"]]}}},{"id":1463,"uris":["http://zotero.org/users/2873801/items/ZJDUEQX9"],"itemData":{"id":1463,"type":"book","event-place":"Vienna, Austria","publisher":"R Foundation for Statistical Computing","publisher-place":"Vienna, Austria","title":"R: A Language and Environment for Statistical Computing","URL":"https://www.R-project.org/","author":[{"literal":"R Core Team"}],"issued":{"date-parts":[["2021"]]}}}],"schema":"https://github.com/citation-style-language/schema/raw/master/csl-citation.json"} </w:instrText>
      </w:r>
      <w:r w:rsidR="00565805">
        <w:fldChar w:fldCharType="separate"/>
      </w:r>
      <w:r w:rsidR="00565805" w:rsidRPr="00565805">
        <w:t>(Hijmans et al., 2015; R Core Team, 2021)</w:t>
      </w:r>
      <w:r w:rsidR="00565805">
        <w:fldChar w:fldCharType="end"/>
      </w:r>
      <w:r>
        <w:t xml:space="preserve">. </w:t>
      </w:r>
      <w:r w:rsidR="00816FD4">
        <w:t>Similarly,</w:t>
      </w:r>
      <w:r>
        <w:t xml:space="preserve"> for testing the association of the landscape factors to the genetic differentiation or gene</w:t>
      </w:r>
      <w:r w:rsidR="0069605B">
        <w:t xml:space="preserve"> </w:t>
      </w:r>
      <w:r>
        <w:t xml:space="preserve">flow between the populations, between site characteristics are crucial </w:t>
      </w:r>
      <w:r w:rsidR="00A944C9">
        <w:fldChar w:fldCharType="begin"/>
      </w:r>
      <w:r w:rsidR="00A944C9">
        <w:instrText xml:space="preserve"> ADDIN ZOTERO_ITEM CSL_CITATION {"citationID":"dSsjQWF8","properties":{"formattedCitation":"(Balkenhol, 2016; Hemming-Schroeder et al., 2020)","plainCitation":"(Balkenhol, 2016; Hemming-Schroeder et al., 2020)","noteIndex":0},"citationItems":[{"id":1259,"uris":["http://zotero.org/users/2873801/items/PCXVRID5"],"itemData":{"id":1259,"type":"book","call-number":"QH456 .L36 2016","event-place":"Chichester, West Sussex, UK ; Hoboken, NJ, USA","ISBN":"978-1-118-52528-9","number-of-pages":"264","publisher":"Wiley Blackwell","publisher-place":"Chichester, West Sussex, UK ; Hoboken, NJ, USA","source":"Library of Congress ISBN","title":"Landscape genetics: concepts, methods, applications","title-short":"Landscape genetics","editor":[{"family":"Balkenhol","given":"Niko"}],"issued":{"date-parts":[["2016"]]}}},{"id":1413,"uris":["http://zotero.org/users/2873801/items/ILLWCH8D"],"itemData":{"id":1413,"type":"article-journal","abstract":"Abstract\n            \n              Anopheles gambiae\n              and\n              An. arabiensis\n              are major malaria vectors in sub-Saharan Africa. Knowledge of how geographical factors drive the dispersal and gene flow of malaria vectors can help in combatting insecticide resistance spread and planning new vector control interventions. Here, we used a landscape genetics approach to investigate population relatedness and genetic connectivity of\n              An. gambiae\n              and\n              An. arabiensis\n              across Kenya and determined the changes in mosquito population genetic diversity after 20 years of intensive malaria control efforts. We found a significant reduction in genetic diversity in\n              An. gambiae\n              , but not in\n              An. arabiensis\n              as compared to prior to the 20-year period in western Kenya. Significant population structure among populations was found for both species. The most important ecological driver for dispersal and gene flow of\n              An. gambiae\n              and\n              An. arabiensis\n              was tree cover and cropland, respectively. These findings highlight that human induced environmental modifications may enhance genetic connectivity of malaria vectors.","container-title":"Scientific Reports","DOI":"10.1038/s41598-020-76248-2","ISSN":"2045-2322","issue":"1","journalAbbreviation":"Sci Rep","language":"en","page":"19946","source":"DOI.org (Crossref)","title":"Ecological drivers of genetic connectivity for African malaria vectors Anopheles gambiae and An. arabiensis","volume":"10","author":[{"family":"Hemming-Schroeder","given":"Elizabeth"},{"family":"Zhong","given":"Daibin"},{"family":"Machani","given":"Maxwell"},{"family":"Nguyen","given":"Hoan"},{"family":"Thong","given":"Sarah"},{"family":"Kahindi","given":"Samuel"},{"family":"Mbogo","given":"Charles"},{"family":"Atieli","given":"Harrysone"},{"family":"Githeko","given":"Andrew"},{"family":"Lehmann","given":"Tovi"},{"family":"Kazura","given":"James W."},{"family":"Yan","given":"Guiyun"}],"issued":{"date-parts":[["2020",12]]}}}],"schema":"https://github.com/citation-style-language/schema/raw/master/csl-citation.json"} </w:instrText>
      </w:r>
      <w:r w:rsidR="00A944C9">
        <w:fldChar w:fldCharType="separate"/>
      </w:r>
      <w:r w:rsidR="00A944C9" w:rsidRPr="00A944C9">
        <w:t>(Balkenhol, 2016; Hemming-Schroeder et al., 2020)</w:t>
      </w:r>
      <w:r w:rsidR="00A944C9">
        <w:fldChar w:fldCharType="end"/>
      </w:r>
      <w:r>
        <w:t xml:space="preserve">. Thus, we estimated the average of the values encountered by a pairwise straight path between each sampling site for </w:t>
      </w:r>
      <w:r w:rsidR="002016CF">
        <w:t>all</w:t>
      </w:r>
      <w:r>
        <w:t xml:space="preserve"> the environmental and sociodemographic variables.</w:t>
      </w:r>
    </w:p>
    <w:p w14:paraId="654DD890" w14:textId="5761F1A1" w:rsidR="006A394D" w:rsidRDefault="006A394D" w:rsidP="00C63E9B">
      <w:pPr>
        <w:pStyle w:val="BodyText"/>
        <w:jc w:val="both"/>
      </w:pPr>
      <w:r>
        <w:t xml:space="preserve">We used </w:t>
      </w:r>
      <w:r w:rsidR="001125E5">
        <w:t>principal</w:t>
      </w:r>
      <w:r>
        <w:t xml:space="preserve"> component analysis for the variable selection from a multidimensional dataset to identify the variables that contributed most to the variance in the sampling sites (</w:t>
      </w:r>
      <w:r w:rsidRPr="00312260">
        <w:t>Figure S1</w:t>
      </w:r>
      <w:r w:rsidR="00312260" w:rsidRPr="00312260">
        <w:t>, S3</w:t>
      </w:r>
      <w:r>
        <w:t>).</w:t>
      </w:r>
      <w:r w:rsidR="00751CBB">
        <w:t xml:space="preserve"> </w:t>
      </w:r>
      <w:r w:rsidR="002F43DC">
        <w:t xml:space="preserve">For different </w:t>
      </w:r>
      <w:r w:rsidR="00FE2B21">
        <w:t>categories</w:t>
      </w:r>
      <w:r w:rsidR="002F43DC">
        <w:t xml:space="preserve"> of environmental </w:t>
      </w:r>
      <w:r w:rsidR="00FE2B21">
        <w:t>variables</w:t>
      </w:r>
      <w:r>
        <w:t xml:space="preserve">, we generated the </w:t>
      </w:r>
      <w:r w:rsidR="00D53C77">
        <w:t xml:space="preserve">pairwise </w:t>
      </w:r>
      <w:r>
        <w:t xml:space="preserve">correlation matrix to identify the correlated variables. We included only those variables where Pearson's correlation coefficient was less than </w:t>
      </w:r>
      <m:oMath>
        <m:r>
          <w:rPr>
            <w:rFonts w:ascii="Cambria Math" w:hAnsi="Cambria Math"/>
          </w:rPr>
          <m:t>&lt;|0.6</m:t>
        </m:r>
        <m:r>
          <w:rPr>
            <w:rFonts w:ascii="Cambria Math" w:eastAsiaTheme="minorEastAsia" w:hAnsi="Cambria Math"/>
          </w:rPr>
          <m:t>|</m:t>
        </m:r>
      </m:oMath>
      <w:r w:rsidR="00513458">
        <w:rPr>
          <w:rFonts w:eastAsiaTheme="minorEastAsia"/>
        </w:rPr>
        <w:t xml:space="preserve"> </w:t>
      </w:r>
      <w:r w:rsidR="00513458">
        <w:rPr>
          <w:rFonts w:eastAsiaTheme="minorEastAsia"/>
        </w:rPr>
        <w:fldChar w:fldCharType="begin"/>
      </w:r>
      <w:r w:rsidR="00513458">
        <w:rPr>
          <w:rFonts w:eastAsiaTheme="minorEastAsia"/>
        </w:rPr>
        <w:instrText xml:space="preserve"> ADDIN ZOTERO_ITEM CSL_CITATION {"citationID":"d08AKyT7","properties":{"formattedCitation":"(Hemming-Schroeder et al., 2020)","plainCitation":"(Hemming-Schroeder et al., 2020)","noteIndex":0},"citationItems":[{"id":1413,"uris":["http://zotero.org/users/2873801/items/ILLWCH8D"],"itemData":{"id":1413,"type":"article-journal","abstract":"Abstract\n            \n              Anopheles gambiae\n              and\n              An. arabiensis\n              are major malaria vectors in sub-Saharan Africa. Knowledge of how geographical factors drive the dispersal and gene flow of malaria vectors can help in combatting insecticide resistance spread and planning new vector control interventions. Here, we used a landscape genetics approach to investigate population relatedness and genetic connectivity of\n              An. gambiae\n              and\n              An. arabiensis\n              across Kenya and determined the changes in mosquito population genetic diversity after 20 years of intensive malaria control efforts. We found a significant reduction in genetic diversity in\n              An. gambiae\n              , but not in\n              An. arabiensis\n              as compared to prior to the 20-year period in western Kenya. Significant population structure among populations was found for both species. The most important ecological driver for dispersal and gene flow of\n              An. gambiae\n              and\n              An. arabiensis\n              was tree cover and cropland, respectively. These findings highlight that human induced environmental modifications may enhance genetic connectivity of malaria vectors.","container-title":"Scientific Reports","DOI":"10.1038/s41598-020-76248-2","ISSN":"2045-2322","issue":"1","journalAbbreviation":"Sci Rep","language":"en","page":"19946","source":"DOI.org (Crossref)","title":"Ecological drivers of genetic connectivity for African malaria vectors Anopheles gambiae and An. arabiensis","volume":"10","author":[{"family":"Hemming-Schroeder","given":"Elizabeth"},{"family":"Zhong","given":"Daibin"},{"family":"Machani","given":"Maxwell"},{"family":"Nguyen","given":"Hoan"},{"family":"Thong","given":"Sarah"},{"family":"Kahindi","given":"Samuel"},{"family":"Mbogo","given":"Charles"},{"family":"Atieli","given":"Harrysone"},{"family":"Githeko","given":"Andrew"},{"family":"Lehmann","given":"Tovi"},{"family":"Kazura","given":"James W."},{"family":"Yan","given":"Guiyun"}],"issued":{"date-parts":[["2020",12]]}}}],"schema":"https://github.com/citation-style-language/schema/raw/master/csl-citation.json"} </w:instrText>
      </w:r>
      <w:r w:rsidR="00513458">
        <w:rPr>
          <w:rFonts w:eastAsiaTheme="minorEastAsia"/>
        </w:rPr>
        <w:fldChar w:fldCharType="separate"/>
      </w:r>
      <w:r w:rsidR="00513458" w:rsidRPr="00513458">
        <w:t>(Hemming-Schroeder et al., 2020)</w:t>
      </w:r>
      <w:r w:rsidR="00513458">
        <w:rPr>
          <w:rFonts w:eastAsiaTheme="minorEastAsia"/>
        </w:rPr>
        <w:fldChar w:fldCharType="end"/>
      </w:r>
      <w:r>
        <w:t xml:space="preserve">. For the group of correlated variables, we selected only one variable based on the contribution score of each environmental variable </w:t>
      </w:r>
      <w:r w:rsidR="00D53C77">
        <w:t xml:space="preserve">for total variance in PCA analysis </w:t>
      </w:r>
      <w:r w:rsidR="00C80392">
        <w:t xml:space="preserve">and </w:t>
      </w:r>
      <w:r>
        <w:t xml:space="preserve">considering the ease of interpretability of the variables. After carrying out </w:t>
      </w:r>
      <w:r w:rsidR="00391FD8">
        <w:t xml:space="preserve">the </w:t>
      </w:r>
      <w:r>
        <w:t xml:space="preserve">initial selection of variables from each </w:t>
      </w:r>
      <w:r w:rsidR="00C80392">
        <w:t>category</w:t>
      </w:r>
      <w:r>
        <w:t xml:space="preserve">, </w:t>
      </w:r>
      <w:r w:rsidR="00391FD8">
        <w:t xml:space="preserve">a </w:t>
      </w:r>
      <w:r>
        <w:t xml:space="preserve">similar correlation analysis </w:t>
      </w:r>
      <w:r w:rsidR="00A675FF">
        <w:t xml:space="preserve">was </w:t>
      </w:r>
      <w:r>
        <w:t xml:space="preserve">done for the selected variables from all the categories combined. </w:t>
      </w:r>
    </w:p>
    <w:p w14:paraId="6D8A033E" w14:textId="2D07C181" w:rsidR="009A79EA" w:rsidRDefault="006A394D" w:rsidP="00C63E9B">
      <w:pPr>
        <w:pStyle w:val="BodyText"/>
        <w:jc w:val="both"/>
      </w:pPr>
      <w:r>
        <w:lastRenderedPageBreak/>
        <w:t>A suite of five environmental variables w</w:t>
      </w:r>
      <w:r w:rsidR="008E37DB">
        <w:t>as</w:t>
      </w:r>
      <w:r>
        <w:t xml:space="preserve"> selected for the landscape genetics analysis</w:t>
      </w:r>
      <w:r w:rsidR="008E37DB">
        <w:t>,</w:t>
      </w:r>
      <w:r>
        <w:t xml:space="preserve"> and a group of eight environmental variables </w:t>
      </w:r>
      <w:r w:rsidR="008E37DB">
        <w:t>was</w:t>
      </w:r>
      <w:r>
        <w:t xml:space="preserve"> selected for the analysis and interpolation of the prevalence data. For the </w:t>
      </w:r>
      <w:r w:rsidR="00E10FF2">
        <w:rPr>
          <w:i/>
          <w:iCs/>
        </w:rPr>
        <w:t>S</w:t>
      </w:r>
      <w:r w:rsidRPr="00E10FF2">
        <w:rPr>
          <w:i/>
          <w:iCs/>
        </w:rPr>
        <w:t>imulium</w:t>
      </w:r>
      <w:r>
        <w:t xml:space="preserve"> </w:t>
      </w:r>
      <w:r w:rsidR="00CF3ED0">
        <w:t>landscape genetics</w:t>
      </w:r>
      <w:r>
        <w:t xml:space="preserve">, three out of four locations were also present in parasite sampling locations. Thus, we did not carry a separate variable selection </w:t>
      </w:r>
      <w:r w:rsidR="00A83B1C">
        <w:t>step</w:t>
      </w:r>
      <w:r>
        <w:t xml:space="preserve"> for the </w:t>
      </w:r>
      <w:r w:rsidR="00CF3ED0" w:rsidRPr="00CF3ED0">
        <w:rPr>
          <w:i/>
          <w:iCs/>
        </w:rPr>
        <w:t>S</w:t>
      </w:r>
      <w:r w:rsidRPr="00CF3ED0">
        <w:rPr>
          <w:i/>
          <w:iCs/>
        </w:rPr>
        <w:t>imulium</w:t>
      </w:r>
      <w:r>
        <w:t xml:space="preserve"> data. </w:t>
      </w:r>
      <w:r w:rsidR="005175F9">
        <w:t>T</w:t>
      </w:r>
      <w:r w:rsidR="000F4C89">
        <w:t xml:space="preserve">he </w:t>
      </w:r>
      <w:r>
        <w:t xml:space="preserve">environmental variables selected for the parasite sampling locations were also used for the vector landscape genetics for </w:t>
      </w:r>
      <w:r w:rsidR="00A0109A">
        <w:t xml:space="preserve">easier </w:t>
      </w:r>
      <w:r>
        <w:t>comparison</w:t>
      </w:r>
      <w:r w:rsidR="00A0109A">
        <w:t xml:space="preserve"> between the vector and the parasite landscape genetics</w:t>
      </w:r>
      <w:r>
        <w:t xml:space="preserve">. The </w:t>
      </w:r>
      <w:r w:rsidR="00D74142">
        <w:t xml:space="preserve">five </w:t>
      </w:r>
      <w:r>
        <w:t>environmental variables</w:t>
      </w:r>
      <w:r w:rsidR="00D74142">
        <w:t xml:space="preserve"> selected for the landscape genetic analysis </w:t>
      </w:r>
      <w:r>
        <w:t xml:space="preserve">were elevation, </w:t>
      </w:r>
      <w:proofErr w:type="spellStart"/>
      <w:r>
        <w:t>isothermality</w:t>
      </w:r>
      <w:proofErr w:type="spellEnd"/>
      <w:r>
        <w:t xml:space="preserve">, soil moisture, flow accumulation and annual precipitation. Similarly, for the analysis of the prevalence data, </w:t>
      </w:r>
      <w:r w:rsidR="00B06245">
        <w:t xml:space="preserve">the </w:t>
      </w:r>
      <w:r>
        <w:t>land surface temperature at night, temperature seasonality, minimum temperature of the coldest month, soil moisture, annual precipitation, slope, distance to the nearest river and prevalence of improved housing were selected.</w:t>
      </w:r>
    </w:p>
    <w:p w14:paraId="064DF272" w14:textId="11BF54BD" w:rsidR="009E13BB" w:rsidRDefault="00EE4058" w:rsidP="00C63E9B">
      <w:pPr>
        <w:pStyle w:val="Heading3"/>
        <w:spacing w:line="480" w:lineRule="auto"/>
      </w:pPr>
      <w:r w:rsidRPr="00EE4058">
        <w:t>Population genetic analysis</w:t>
      </w:r>
    </w:p>
    <w:p w14:paraId="584B07CF" w14:textId="0C8516C1" w:rsidR="0091769A" w:rsidRDefault="0091769A" w:rsidP="00C63E9B">
      <w:pPr>
        <w:pStyle w:val="FirstParagraph"/>
        <w:jc w:val="both"/>
      </w:pPr>
      <w:r w:rsidRPr="0091769A">
        <w:t xml:space="preserve">We </w:t>
      </w:r>
      <w:r>
        <w:t xml:space="preserve">carried out </w:t>
      </w:r>
      <w:r w:rsidRPr="0091769A">
        <w:t xml:space="preserve">unsupervised </w:t>
      </w:r>
      <m:oMath>
        <m:r>
          <w:rPr>
            <w:rFonts w:ascii="Cambria Math" w:hAnsi="Cambria Math"/>
          </w:rPr>
          <m:t>k</m:t>
        </m:r>
      </m:oMath>
      <w:r w:rsidRPr="0091769A">
        <w:t xml:space="preserve">-means clustering analysis and </w:t>
      </w:r>
      <w:r w:rsidRPr="00725199">
        <w:t xml:space="preserve">haplotype network </w:t>
      </w:r>
      <w:r w:rsidR="000A6AB2" w:rsidRPr="00725199">
        <w:t>analysis</w:t>
      </w:r>
      <w:r w:rsidRPr="0091769A">
        <w:t xml:space="preserve"> for the parasite and the vector samples</w:t>
      </w:r>
      <w:r w:rsidR="00163EA0">
        <w:t xml:space="preserve"> </w:t>
      </w:r>
      <w:r w:rsidR="00163EA0" w:rsidRPr="0091769A">
        <w:t xml:space="preserve">using </w:t>
      </w:r>
      <w:proofErr w:type="spellStart"/>
      <w:r w:rsidR="00163EA0" w:rsidRPr="00163EA0">
        <w:rPr>
          <w:i/>
          <w:iCs/>
        </w:rPr>
        <w:t>adegenet</w:t>
      </w:r>
      <w:proofErr w:type="spellEnd"/>
      <w:r w:rsidR="00163EA0" w:rsidRPr="0091769A">
        <w:t xml:space="preserve"> package</w:t>
      </w:r>
      <w:r w:rsidR="00163EA0">
        <w:t xml:space="preserve"> </w:t>
      </w:r>
      <w:r w:rsidR="003D5CEE">
        <w:fldChar w:fldCharType="begin"/>
      </w:r>
      <w:r w:rsidR="003D5CEE">
        <w:instrText xml:space="preserve"> ADDIN ZOTERO_ITEM CSL_CITATION {"citationID":"pqA6ZqsZ","properties":{"formattedCitation":"(Jombart, 2008)","plainCitation":"(Jombart, 2008)","noteIndex":0},"citationItems":[{"id":1621,"uris":["http://zotero.org/users/2873801/items/4Y7HNL4C"],"itemData":{"id":1621,"type":"article-journal","container-title":"Bioinformatics","DOI":"10.1093/bioinformatics/btn129","ISSN":"1460-2059, 1367-4803","issue":"11","language":"en","page":"1403-1405","source":"DOI.org (Crossref)","title":"adegenet: a R package for the multivariate analysis of genetic markers","title-short":"adegenet","volume":"24","author":[{"family":"Jombart","given":"Thibaut"}],"issued":{"date-parts":[["2008",6,1]]}}}],"schema":"https://github.com/citation-style-language/schema/raw/master/csl-citation.json"} </w:instrText>
      </w:r>
      <w:r w:rsidR="003D5CEE">
        <w:fldChar w:fldCharType="separate"/>
      </w:r>
      <w:r w:rsidR="003D5CEE" w:rsidRPr="003D5CEE">
        <w:t>(Jombart, 2008)</w:t>
      </w:r>
      <w:r w:rsidR="003D5CEE">
        <w:fldChar w:fldCharType="end"/>
      </w:r>
      <w:r w:rsidR="005275C8">
        <w:t xml:space="preserve"> and </w:t>
      </w:r>
      <w:proofErr w:type="spellStart"/>
      <w:r w:rsidR="00725199">
        <w:t>PopART</w:t>
      </w:r>
      <w:proofErr w:type="spellEnd"/>
      <w:r w:rsidR="00E40F71">
        <w:t xml:space="preserve"> </w:t>
      </w:r>
      <w:r w:rsidR="00E40F71">
        <w:fldChar w:fldCharType="begin"/>
      </w:r>
      <w:r w:rsidR="00E40F71">
        <w:instrText xml:space="preserve"> ADDIN ZOTERO_ITEM CSL_CITATION {"citationID":"n4RCkMgL","properties":{"formattedCitation":"(Leigh &amp; Bryant, 2015)","plainCitation":"(Leigh &amp; Bryant, 2015)","noteIndex":0},"citationItems":[{"id":1642,"uris":["http://zotero.org/users/2873801/items/BGFCP59V"],"itemData":{"id":1642,"type":"article-journal","abstract":"Haplotype networks are an intuitive method for visualising relationships between individual genotypes at the population level. Here, we present popart, an integrated software package that provides a comprehensive implementation of haplotype network methods, phylogeographic visualisation tools and standard statistical tests, together with publication-ready figure production. popart also provides a platform for the implementation and distribution of new network-based methods – we describe one such new method, integer neighbour-joining. The software is open source and freely available for all major operating systems.","container-title":"Methods in Ecology and Evolution","DOI":"10.1111/2041-210X.12410","ISSN":"2041-210X","issue":"9","language":"en","note":"_eprint: https://onlinelibrary.wiley.com/doi/pdf/10.1111/2041-210X.12410","page":"1110-1116","source":"Wiley Online Library","title":"popart: full-feature software for haplotype network construction","title-short":"popart","volume":"6","author":[{"family":"Leigh","given":"Jessica W."},{"family":"Bryant","given":"David"}],"issued":{"date-parts":[["2015"]]}}}],"schema":"https://github.com/citation-style-language/schema/raw/master/csl-citation.json"} </w:instrText>
      </w:r>
      <w:r w:rsidR="00E40F71">
        <w:fldChar w:fldCharType="separate"/>
      </w:r>
      <w:r w:rsidR="00E40F71" w:rsidRPr="00E40F71">
        <w:t>(Leigh &amp; Bryant, 2015)</w:t>
      </w:r>
      <w:r w:rsidR="00E40F71">
        <w:fldChar w:fldCharType="end"/>
      </w:r>
      <w:r w:rsidR="00B06245">
        <w:t>,</w:t>
      </w:r>
      <w:r w:rsidR="00725199">
        <w:t xml:space="preserve"> respectively</w:t>
      </w:r>
      <w:r w:rsidR="00163EA0">
        <w:t xml:space="preserve">. </w:t>
      </w:r>
      <w:r w:rsidRPr="0091769A">
        <w:t xml:space="preserve"> </w:t>
      </w:r>
      <w:r w:rsidR="00250B54">
        <w:t>We used this to</w:t>
      </w:r>
      <w:r w:rsidRPr="0091769A">
        <w:t xml:space="preserve"> </w:t>
      </w:r>
      <w:r w:rsidR="000A6AB2">
        <w:t>explore</w:t>
      </w:r>
      <w:r>
        <w:t xml:space="preserve"> </w:t>
      </w:r>
      <w:r w:rsidRPr="0091769A">
        <w:t>the clustering pattern of the samples</w:t>
      </w:r>
      <w:r w:rsidR="00250B54">
        <w:t xml:space="preserve"> and </w:t>
      </w:r>
      <w:r w:rsidRPr="0091769A">
        <w:t xml:space="preserve">identify any outliers. We tried to infer the optimal number of </w:t>
      </w:r>
      <m:oMath>
        <m:r>
          <w:rPr>
            <w:rFonts w:ascii="Cambria Math" w:hAnsi="Cambria Math"/>
          </w:rPr>
          <m:t>k</m:t>
        </m:r>
      </m:oMath>
      <w:r w:rsidRPr="0091769A">
        <w:t xml:space="preserve"> (groups) for the population by looking at the</w:t>
      </w:r>
      <w:r w:rsidR="00EC3FCB">
        <w:t xml:space="preserve"> </w:t>
      </w:r>
      <w:r w:rsidRPr="0091769A">
        <w:t>Bayesian Information Criterion</w:t>
      </w:r>
      <w:r w:rsidR="00EC3FCB">
        <w:t xml:space="preserve"> (</w:t>
      </w:r>
      <w:r w:rsidR="00EC3FCB" w:rsidRPr="0091769A">
        <w:t>BIC</w:t>
      </w:r>
      <w:r w:rsidR="00EC3FCB">
        <w:t>)</w:t>
      </w:r>
      <w:r w:rsidRPr="0091769A">
        <w:t xml:space="preserve"> values. We filtered some of the </w:t>
      </w:r>
      <w:r w:rsidR="00E94DEB">
        <w:t xml:space="preserve">outlier </w:t>
      </w:r>
      <w:r w:rsidRPr="0091769A">
        <w:t xml:space="preserve">vector samples separated largely from the cluster of other samples. Then, </w:t>
      </w:r>
      <w:r w:rsidR="00012757" w:rsidRPr="0091769A">
        <w:t>we carried</w:t>
      </w:r>
      <w:r w:rsidRPr="0091769A">
        <w:t xml:space="preserve"> out </w:t>
      </w:r>
      <w:r w:rsidR="004D7C20">
        <w:t>the</w:t>
      </w:r>
      <w:r w:rsidRPr="0091769A">
        <w:t xml:space="preserve"> Discriminant Analysis of the </w:t>
      </w:r>
      <w:r w:rsidR="00975D8E" w:rsidRPr="0091769A">
        <w:t>Principal</w:t>
      </w:r>
      <w:r w:rsidRPr="0091769A">
        <w:t xml:space="preserve"> Components (DAPC) by assigning samples to their respective communities. </w:t>
      </w:r>
      <w:r w:rsidR="007634B9">
        <w:t xml:space="preserve">DAPC is sensitive to the number of principal components retained. Therefore, we performed stratified cross validated DAPC by varying the number of principal components using </w:t>
      </w:r>
      <w:proofErr w:type="spellStart"/>
      <w:r w:rsidR="007634B9" w:rsidRPr="00EC092F">
        <w:rPr>
          <w:i/>
          <w:iCs/>
        </w:rPr>
        <w:t>xvalDapc</w:t>
      </w:r>
      <w:proofErr w:type="spellEnd"/>
      <w:r w:rsidR="007634B9">
        <w:t xml:space="preserve"> function in</w:t>
      </w:r>
      <w:r w:rsidR="00627930">
        <w:t xml:space="preserve"> the</w:t>
      </w:r>
      <w:r w:rsidR="007634B9">
        <w:t xml:space="preserve"> </w:t>
      </w:r>
      <w:proofErr w:type="spellStart"/>
      <w:r w:rsidR="007634B9" w:rsidRPr="00EC092F">
        <w:rPr>
          <w:i/>
          <w:iCs/>
        </w:rPr>
        <w:t>adegenet</w:t>
      </w:r>
      <w:proofErr w:type="spellEnd"/>
      <w:r w:rsidR="007634B9">
        <w:t xml:space="preserve"> package</w:t>
      </w:r>
      <w:r w:rsidRPr="0091769A">
        <w:t xml:space="preserve">. We calculated the membership </w:t>
      </w:r>
      <w:r w:rsidRPr="0091769A">
        <w:lastRenderedPageBreak/>
        <w:t xml:space="preserve">probability of each </w:t>
      </w:r>
      <w:r w:rsidR="00975D8E" w:rsidRPr="0091769A">
        <w:t>sample</w:t>
      </w:r>
      <w:r w:rsidRPr="0091769A">
        <w:t xml:space="preserve">, </w:t>
      </w:r>
      <w:r w:rsidR="00975D8E" w:rsidRPr="0091769A">
        <w:t>communities,</w:t>
      </w:r>
      <w:r w:rsidRPr="0091769A">
        <w:t xml:space="preserve"> and the posterior correct assignment probability for the communities.</w:t>
      </w:r>
    </w:p>
    <w:p w14:paraId="7A27D792" w14:textId="55B031E3" w:rsidR="009C58A9" w:rsidRDefault="009C58A9" w:rsidP="00C63E9B">
      <w:pPr>
        <w:pStyle w:val="FirstParagraph"/>
        <w:jc w:val="both"/>
      </w:pPr>
      <w:r>
        <w:t xml:space="preserve">We calculated the summary statistics for the genetic data like as number of alleles and observed gene diversity </w:t>
      </w:r>
      <w:r w:rsidR="00975D8E">
        <w:t>and</w:t>
      </w:r>
      <w:r>
        <w:t xml:space="preserve"> the pairwise measure of genetic differentiation (</w:t>
      </w:r>
      <m:oMath>
        <m:sSub>
          <m:sSubPr>
            <m:ctrlPr>
              <w:rPr>
                <w:rFonts w:ascii="Cambria Math" w:hAnsi="Cambria Math"/>
              </w:rPr>
            </m:ctrlPr>
          </m:sSubPr>
          <m:e>
            <m:r>
              <w:rPr>
                <w:rFonts w:ascii="Cambria Math" w:hAnsi="Cambria Math"/>
              </w:rPr>
              <m:t>F</m:t>
            </m:r>
          </m:e>
          <m:sub>
            <m:r>
              <w:rPr>
                <w:rFonts w:ascii="Cambria Math" w:hAnsi="Cambria Math"/>
              </w:rPr>
              <m:t>st</m:t>
            </m:r>
          </m:sub>
        </m:sSub>
      </m:oMath>
      <w:r>
        <w:t xml:space="preserve">) using the </w:t>
      </w:r>
      <w:proofErr w:type="spellStart"/>
      <w:r>
        <w:rPr>
          <w:i/>
          <w:iCs/>
        </w:rPr>
        <w:t>Hierfstat</w:t>
      </w:r>
      <w:proofErr w:type="spellEnd"/>
      <w:r>
        <w:t xml:space="preserve"> package </w:t>
      </w:r>
      <w:r w:rsidR="00BC0B84">
        <w:fldChar w:fldCharType="begin"/>
      </w:r>
      <w:r w:rsidR="00BC0B84">
        <w:instrText xml:space="preserve"> ADDIN ZOTERO_ITEM CSL_CITATION {"citationID":"3UJBSzws","properties":{"formattedCitation":"(Goudet, 2005)","plainCitation":"(Goudet, 2005)","noteIndex":0},"citationItems":[{"id":1622,"uris":["http://zotero.org/users/2873801/items/Y2GFYQYY"],"itemData":{"id":1622,"type":"article-journal","container-title":"Molecular Ecology Notes","DOI":"10.1111/j.1471-8286.2004.00828.x","ISSN":"1471-8278, 1471-8286","issue":"1","journalAbbreviation":"Mol Ecol Notes","language":"en","page":"184-186","source":"DOI.org (Crossref)","title":"hierfstat, a package for r to compute and test hierarchical F-statistics","volume":"5","author":[{"family":"Goudet","given":"Jerome"}],"issued":{"date-parts":[["2005",3]]}}}],"schema":"https://github.com/citation-style-language/schema/raw/master/csl-citation.json"} </w:instrText>
      </w:r>
      <w:r w:rsidR="00BC0B84">
        <w:fldChar w:fldCharType="separate"/>
      </w:r>
      <w:r w:rsidR="00BC0B84" w:rsidRPr="00BC0B84">
        <w:t>(Goudet, 2005)</w:t>
      </w:r>
      <w:r w:rsidR="00BC0B84">
        <w:fldChar w:fldCharType="end"/>
      </w:r>
      <w:r>
        <w:t xml:space="preserve">. Similarly, mean allelic richness and number of </w:t>
      </w:r>
      <w:r w:rsidR="00F46978">
        <w:t>h</w:t>
      </w:r>
      <w:r>
        <w:t>aplotypes w</w:t>
      </w:r>
      <w:r w:rsidR="007257D1">
        <w:t>ere</w:t>
      </w:r>
      <w:r>
        <w:t xml:space="preserve"> calculated using </w:t>
      </w:r>
      <w:proofErr w:type="spellStart"/>
      <w:r>
        <w:rPr>
          <w:i/>
          <w:iCs/>
        </w:rPr>
        <w:t>Pop</w:t>
      </w:r>
      <w:r w:rsidR="00ED5694">
        <w:rPr>
          <w:i/>
          <w:iCs/>
        </w:rPr>
        <w:t>G</w:t>
      </w:r>
      <w:r>
        <w:rPr>
          <w:i/>
          <w:iCs/>
        </w:rPr>
        <w:t>en</w:t>
      </w:r>
      <w:r w:rsidR="00ED5694">
        <w:rPr>
          <w:i/>
          <w:iCs/>
        </w:rPr>
        <w:t>R</w:t>
      </w:r>
      <w:r>
        <w:rPr>
          <w:i/>
          <w:iCs/>
        </w:rPr>
        <w:t>eport</w:t>
      </w:r>
      <w:proofErr w:type="spellEnd"/>
      <w:r>
        <w:t xml:space="preserve"> and </w:t>
      </w:r>
      <w:r>
        <w:rPr>
          <w:i/>
          <w:iCs/>
        </w:rPr>
        <w:t>haplotype</w:t>
      </w:r>
      <w:r w:rsidR="00B147E3">
        <w:rPr>
          <w:i/>
          <w:iCs/>
        </w:rPr>
        <w:t>s</w:t>
      </w:r>
      <w:r>
        <w:t xml:space="preserve"> package</w:t>
      </w:r>
      <w:r w:rsidR="007257D1">
        <w:t>,</w:t>
      </w:r>
      <w:r>
        <w:t xml:space="preserve"> respectively</w:t>
      </w:r>
      <w:r w:rsidR="00ED5694">
        <w:t xml:space="preserve"> </w:t>
      </w:r>
      <w:r w:rsidR="000236E3">
        <w:fldChar w:fldCharType="begin"/>
      </w:r>
      <w:r w:rsidR="000236E3">
        <w:instrText xml:space="preserve"> ADDIN ZOTERO_ITEM CSL_CITATION {"citationID":"ymkzxG00","properties":{"formattedCitation":"(Adamack &amp; Gruber, 2014; Aktas, 2020)","plainCitation":"(Adamack &amp; Gruber, 2014; Aktas, 2020)","noteIndex":0},"citationItems":[{"id":1623,"uris":["http://zotero.org/users/2873801/items/ER4B8X9K"],"itemData":{"id":1623,"type":"article-journal","container-title":"Methods in Ecology and Evolution","DOI":"10.1111/2041-210X.12158","ISSN":"2041210X","issue":"4","journalAbbreviation":"Methods Ecol Evol","language":"en","page":"384-387","source":"DOI.org (Crossref)","title":"P &lt;span style=\"font-variant:small-caps;\"&gt;op&lt;/span&gt; G &lt;span style=\"font-variant:small-caps;\"&gt;en&lt;/span&gt; R &lt;span style=\"font-variant:small-caps;\"&gt;eport&lt;/span&gt; : simplifying basic population genetic analyses in R","title-short":"P &lt;span style=\"font-variant","volume":"5","author":[{"family":"Adamack","given":"Aaron T."},{"family":"Gruber","given":"Bernd"}],"editor":[{"family":"Dray","given":"Stephane"}],"issued":{"date-parts":[["2014",4]]}}},{"id":1624,"uris":["http://zotero.org/users/2873801/items/FS25FKNE"],"itemData":{"id":1624,"type":"book","abstract":"Provides S4 classes and methods for reading and manipulating aligned DNA sequences, supporting an indel coding methods (only simple indel coding method is available in the current version), showing base substitutions and indels, calculating absolute pairwise distances between DNA sequences, and collapses identical DNA sequences into haplotypes or inferring haplotypes using user provided absolute pairwise character difference matrix. This package also includes S4 classes and methods for estimating genealogical relationships among haplotypes using statistical parsimony and plotting parsimony networks.","source":"R-Packages","title":"haplotypes: Manipulating DNA Sequences and Estimating Unambiguous Haplotype Network with Statistical Parsimony","title-short":"haplotypes","URL":"https://CRAN.R-project.org/package=haplotypes","version":"1.1.2","author":[{"family":"Aktas","given":"Caner"}],"accessed":{"date-parts":[["2022",3,21]]},"issued":{"date-parts":[["2020",2,28]]}}}],"schema":"https://github.com/citation-style-language/schema/raw/master/csl-citation.json"} </w:instrText>
      </w:r>
      <w:r w:rsidR="000236E3">
        <w:fldChar w:fldCharType="separate"/>
      </w:r>
      <w:r w:rsidR="000236E3" w:rsidRPr="000236E3">
        <w:t>(Adamack &amp; Gruber, 2014; Aktas, 2020)</w:t>
      </w:r>
      <w:r w:rsidR="000236E3">
        <w:fldChar w:fldCharType="end"/>
      </w:r>
      <w:r>
        <w:t>. Pairwise</w:t>
      </w:r>
      <w:r w:rsidR="008B6388">
        <w:t xml:space="preserve"> </w:t>
      </w:r>
      <m:oMath>
        <m:sSub>
          <m:sSubPr>
            <m:ctrlPr>
              <w:rPr>
                <w:rFonts w:ascii="Cambria Math" w:hAnsi="Cambria Math"/>
              </w:rPr>
            </m:ctrlPr>
          </m:sSubPr>
          <m:e>
            <m:r>
              <w:rPr>
                <w:rFonts w:ascii="Cambria Math" w:hAnsi="Cambria Math"/>
              </w:rPr>
              <m:t>F</m:t>
            </m:r>
          </m:e>
          <m:sub>
            <m:r>
              <w:rPr>
                <w:rFonts w:ascii="Cambria Math" w:hAnsi="Cambria Math"/>
              </w:rPr>
              <m:t>st</m:t>
            </m:r>
          </m:sub>
        </m:sSub>
      </m:oMath>
      <w:r w:rsidR="008B6388">
        <w:t xml:space="preserve"> </w:t>
      </w:r>
      <w:r>
        <w:t xml:space="preserve">matrix was adjusted for finite populations by </w:t>
      </w:r>
      <w:proofErr w:type="spellStart"/>
      <w:r>
        <w:t>linearising</w:t>
      </w:r>
      <w:proofErr w:type="spellEnd"/>
      <w:r>
        <w:t xml:space="preserve"> it with the equation </w:t>
      </w:r>
      <m:oMath>
        <m:sSub>
          <m:sSubPr>
            <m:ctrlPr>
              <w:rPr>
                <w:rFonts w:ascii="Cambria Math" w:hAnsi="Cambria Math"/>
              </w:rPr>
            </m:ctrlPr>
          </m:sSubPr>
          <m:e>
            <m:r>
              <w:rPr>
                <w:rFonts w:ascii="Cambria Math" w:hAnsi="Cambria Math"/>
              </w:rPr>
              <m:t>F</m:t>
            </m:r>
          </m:e>
          <m:sub>
            <m:r>
              <w:rPr>
                <w:rFonts w:ascii="Cambria Math" w:hAnsi="Cambria Math"/>
              </w:rPr>
              <m:t>st</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st</m:t>
            </m:r>
          </m:sub>
        </m:sSub>
      </m:oMath>
      <w:r>
        <w:t xml:space="preserve"> as suggested by </w:t>
      </w:r>
      <w:r w:rsidR="0039777A">
        <w:fldChar w:fldCharType="begin"/>
      </w:r>
      <w:r w:rsidR="005733CD">
        <w:instrText xml:space="preserve"> ADDIN ZOTERO_ITEM CSL_CITATION {"citationID":"QCryIWAG","properties":{"formattedCitation":"(Rousset, 1997; Saarman et al., 2018; Slatkin, 1995)","plainCitation":"(Rousset, 1997; Saarman et al., 2018; Slatkin, 1995)","noteIndex":0},"citationItems":[{"id":1625,"uris":["http://zotero.org/users/2873801/items/GX9ABGFU"],"itemData":{"id":1625,"type":"article-journal","abstract":"I reexamine the use of isolation by distance models as a basis for the estimation of demographic parameters from measures of population subdivision. To that aim, I first provide results for values of F-statistics in one-dimensional models and coalescence times in two-dimensional models, and make more precise earlier results for F-statistics in two-dimensional models and coalescence times in one-dimensional models. Based on these results, I propose a method of data analysis involving the regression of FST/ (1 – FST) estimates for pairs of subpopulations on geographic distance for populations along linear habitats or logarithm of distance for populations in two-dimensional habitats. This regression provides in principle an estimate of the product of population density and second moment of parental axial distance. In two cases where comparison to direct estimates is possible, the method proposed here is more satisfactory than previous indirect methods.","container-title":"Genetics","DOI":"10.1093/genetics/145.4.1219","ISSN":"1943-2631","issue":"4","language":"en","page":"1219-1228","source":"DOI.org (Crossref)","title":"Genetic Differentiation and Estimation of Gene Flow from &lt;i&gt;F&lt;/i&gt; -Statistics Under Isolation by Distance","volume":"145","author":[{"family":"Rousset","given":"François"}],"issued":{"date-parts":[["1997",4,1]]}}},{"id":1137,"uris":["http://zotero.org/users/2873801/items/VBFDX844"],"itemData":{"id":1137,"type":"article-journal","container-title":"Ecology and Evolution","DOI":"10.1002/ece3.4050","ISSN":"20457758","issue":"11","journalAbbreviation":"Ecol Evol","language":"en","page":"5336-5354","source":"DOI.org (Crossref)","title":"A spatial genetics approach to inform vector control of tsetse flies ( &lt;i&gt;Glossina fuscipes fuscipes&lt;/i&gt; ) in Northern Uganda","volume":"8","author":[{"family":"Saarman","given":"Norah"},{"family":"Burak","given":"Mary"},{"family":"Opiro","given":"Robert"},{"family":"Hyseni","given":"Chaz"},{"family":"Echodu","given":"Richard"},{"family":"Dion","given":"Kirstin"},{"family":"Opiyo","given":"Elizabeth A."},{"family":"Dunn","given":"Augustine W."},{"family":"Amatulli","given":"Giuseppe"},{"family":"Aksoy","given":"Serap"},{"family":"Caccone","given":"Adalgisa"}],"issued":{"date-parts":[["2018",6]]}}},{"id":1626,"uris":["http://zotero.org/users/2873801/items/A9Z2ZJ28"],"itemData":{"id":1626,"type":"article-journal","abstract":"A new measure of the extent of population subdivision as inferred from allele frequencies at microsatellite loci is proposed and tested with computer simulations. This measure, called R(ST), is analogous to Wright's F(ST) in representing the proportion of variation between populations. It differs in taking explicit account of the mutation process at microsatellite loci, for which a generalized stepwise mutation model appears appropriate. Simulations of subdivided populations were carried out to test the performance of R(ST) and F(ST). It was found that, under the generalized stepwise mutation model, R(ST) provides relatively unbiased estimates of migration rates and times of population divergence while F(ST) tends to show too much population similarity, particularly when migration rates are low or divergence times are long [corrected].","container-title":"Genetics","DOI":"10.1093/genetics/139.1.457","ISSN":"0016-6731","issue":"1","journalAbbreviation":"Genetics","language":"eng","note":"PMID: 7705646\nPMCID: PMC1206343","page":"457-462","source":"PubMed","title":"A measure of population subdivision based on microsatellite allele frequencies","volume":"139","author":[{"family":"Slatkin","given":"M."}],"issued":{"date-parts":[["1995",1]]}}}],"schema":"https://github.com/citation-style-language/schema/raw/master/csl-citation.json"} </w:instrText>
      </w:r>
      <w:r w:rsidR="0039777A">
        <w:fldChar w:fldCharType="separate"/>
      </w:r>
      <w:r w:rsidR="005733CD" w:rsidRPr="005733CD">
        <w:t>(Rousset, 1997; Saarman et al., 2018; Slatkin, 1995)</w:t>
      </w:r>
      <w:r w:rsidR="0039777A">
        <w:fldChar w:fldCharType="end"/>
      </w:r>
      <w:r w:rsidR="005733CD">
        <w:t>.</w:t>
      </w:r>
    </w:p>
    <w:p w14:paraId="37084C3B" w14:textId="59241D21" w:rsidR="00913C32" w:rsidRDefault="00913C32" w:rsidP="00C63E9B">
      <w:pPr>
        <w:pStyle w:val="Heading3"/>
        <w:spacing w:line="480" w:lineRule="auto"/>
      </w:pPr>
      <w:r w:rsidRPr="00913C32">
        <w:t>Landscape genetic analysis</w:t>
      </w:r>
    </w:p>
    <w:p w14:paraId="597E4F22" w14:textId="6D7B1D04" w:rsidR="00913C32" w:rsidRDefault="001D0A3E" w:rsidP="00C63E9B">
      <w:pPr>
        <w:pStyle w:val="BodyText"/>
        <w:jc w:val="both"/>
      </w:pPr>
      <w:r w:rsidRPr="001D0A3E">
        <w:t xml:space="preserve">Landscape genetics analysis helps us understand how landscape features </w:t>
      </w:r>
      <w:r w:rsidR="00702D64">
        <w:t>influenc</w:t>
      </w:r>
      <w:r w:rsidRPr="001D0A3E">
        <w:t>e spatial genetic variation. The simplest starting model is the isolation by distance model</w:t>
      </w:r>
      <w:r w:rsidR="00702D64">
        <w:t>,</w:t>
      </w:r>
      <w:r w:rsidRPr="001D0A3E">
        <w:t xml:space="preserve"> where we test if there is </w:t>
      </w:r>
      <w:r w:rsidR="00702D64">
        <w:t>a</w:t>
      </w:r>
      <w:r w:rsidRPr="001D0A3E">
        <w:t xml:space="preserve"> correlation between the pairwise genetic distance and the pairwise straight path geographic distance between the sampling sites </w:t>
      </w:r>
      <w:r w:rsidR="00C815CA">
        <w:fldChar w:fldCharType="begin"/>
      </w:r>
      <w:r w:rsidR="00FC4466">
        <w:instrText xml:space="preserve"> ADDIN ZOTERO_ITEM CSL_CITATION {"citationID":"AO4MSIYd","properties":{"formattedCitation":"(Manel &amp; Holderegger, 2013; Schwabl et al., 2017)","plainCitation":"(Manel &amp; Holderegger, 2013; Schwabl et al., 2017)","noteIndex":0},"citationItems":[{"id":1628,"uris":["http://zotero.org/users/2873801/items/83SY9XS8"],"itemData":{"id":1628,"type":"article-journal","container-title":"Trends in Ecology &amp; Evolution","DOI":"10.1016/j.tree.2013.05.012","ISSN":"01695347","issue":"10","journalAbbreviation":"Trends in Ecology &amp; Evolution","language":"en","page":"614-621","source":"DOI.org (Crossref)","title":"Ten years of landscape genetics","volume":"28","author":[{"family":"Manel","given":"Stéphanie"},{"family":"Holderegger","given":"Rolf"}],"issued":{"date-parts":[["2013",10]]}}},{"id":731,"uris":["http://zotero.org/users/2873801/items/F52KGSHZ"],"itemData":{"id":731,"type":"article-journal","container-title":"Trends in Parasitology","DOI":"10.1016/j.pt.2016.10.008","ISSN":"14714922","issue":"4","journalAbbreviation":"Trends in Parasitology","language":"en","page":"264-275","source":"DOI.org (Crossref)","title":"Prediction and Prevention of Parasitic Diseases Using a Landscape Genomics Framework","volume":"33","author":[{"family":"Schwabl","given":"Philipp"},{"family":"Llewellyn","given":"Martin S."},{"family":"Landguth","given":"Erin L."},{"family":"Andersson","given":"Björn"},{"family":"Kitron","given":"Uriel"},{"family":"Costales","given":"Jaime A."},{"family":"Ocaña","given":"Sofía"},{"family":"Grijalva","given":"Mario J."}],"issued":{"date-parts":[["2017",4]]}}}],"schema":"https://github.com/citation-style-language/schema/raw/master/csl-citation.json"} </w:instrText>
      </w:r>
      <w:r w:rsidR="00C815CA">
        <w:fldChar w:fldCharType="separate"/>
      </w:r>
      <w:r w:rsidR="00FC4466" w:rsidRPr="00FC4466">
        <w:t>(Manel &amp; Holderegger, 2013; Schwabl et al., 2017)</w:t>
      </w:r>
      <w:r w:rsidR="00C815CA">
        <w:fldChar w:fldCharType="end"/>
      </w:r>
      <w:r w:rsidRPr="001D0A3E">
        <w:t>.</w:t>
      </w:r>
    </w:p>
    <w:p w14:paraId="0C5011C4" w14:textId="72A92651" w:rsidR="0046537D" w:rsidRDefault="0046537D" w:rsidP="00C63E9B">
      <w:pPr>
        <w:pStyle w:val="Heading4"/>
        <w:spacing w:line="480" w:lineRule="auto"/>
      </w:pPr>
      <w:r w:rsidRPr="0046537D">
        <w:t>Isolation by distance</w:t>
      </w:r>
    </w:p>
    <w:p w14:paraId="5E2FE5CA" w14:textId="3F8FE286" w:rsidR="0046537D" w:rsidRPr="0046537D" w:rsidRDefault="0001622F" w:rsidP="00C63E9B">
      <w:pPr>
        <w:pStyle w:val="BodyText"/>
        <w:jc w:val="both"/>
      </w:pPr>
      <w:r w:rsidRPr="0001622F">
        <w:t xml:space="preserve">Isolation by distance test was done by calculating the pairwise </w:t>
      </w:r>
      <w:r w:rsidR="00453DC1">
        <w:t>E</w:t>
      </w:r>
      <w:r w:rsidR="00453DC1" w:rsidRPr="0001622F">
        <w:t>uclidean</w:t>
      </w:r>
      <w:r w:rsidRPr="0001622F">
        <w:t xml:space="preserve"> distance between the geographic coordinates of the sampling sites using</w:t>
      </w:r>
      <w:r>
        <w:t xml:space="preserve"> the</w:t>
      </w:r>
      <w:r w:rsidRPr="0001622F">
        <w:t xml:space="preserve"> </w:t>
      </w:r>
      <w:r w:rsidRPr="0001622F">
        <w:rPr>
          <w:i/>
          <w:iCs/>
        </w:rPr>
        <w:t>graph4lg</w:t>
      </w:r>
      <w:r w:rsidRPr="0001622F">
        <w:t xml:space="preserve"> package and compar</w:t>
      </w:r>
      <w:r w:rsidR="00F167AC">
        <w:t>ing it</w:t>
      </w:r>
      <w:r w:rsidRPr="0001622F">
        <w:t xml:space="preserve"> with </w:t>
      </w:r>
      <w:r w:rsidR="00F167AC">
        <w:t xml:space="preserve">the </w:t>
      </w:r>
      <w:r w:rsidRPr="0001622F">
        <w:t xml:space="preserve">pairwise linearized genetic differentiation between sites </w:t>
      </w:r>
      <w:r w:rsidR="007536C9">
        <w:fldChar w:fldCharType="begin"/>
      </w:r>
      <w:r w:rsidR="007536C9">
        <w:instrText xml:space="preserve"> ADDIN ZOTERO_ITEM CSL_CITATION {"citationID":"2nkAuuQC","properties":{"formattedCitation":"(Savary et al., 2021)","plainCitation":"(Savary et al., 2021)","noteIndex":0},"citationItems":[{"id":1629,"uris":["http://zotero.org/users/2873801/items/63IXCZJG"],"itemData":{"id":1629,"type":"article-journal","container-title":"Methods in Ecology and Evolution","DOI":"10.1111/2041-210X.13530","ISSN":"2041-210X, 2041-210X","issue":"3","journalAbbreviation":"Methods Ecol Evol","language":"en","page":"539-547","source":"DOI.org (Crossref)","title":"graph4lg: A package for constructing and analysing graphs for landscape genetics in R","title-short":"graph4lg","volume":"12","author":[{"family":"Savary","given":"Paul"},{"family":"Foltête","given":"Jean‐Christophe"},{"family":"Moal","given":"Hervé"},{"family":"Vuidel","given":"Gilles"},{"family":"Garnier","given":"Stéphane"}],"editor":[{"family":"Gaggiotti","given":"Oscar"}],"issued":{"date-parts":[["2021",3]]}}}],"schema":"https://github.com/citation-style-language/schema/raw/master/csl-citation.json"} </w:instrText>
      </w:r>
      <w:r w:rsidR="007536C9">
        <w:fldChar w:fldCharType="separate"/>
      </w:r>
      <w:r w:rsidR="007536C9" w:rsidRPr="007536C9">
        <w:t>(Savary et al., 2021)</w:t>
      </w:r>
      <w:r w:rsidR="007536C9">
        <w:fldChar w:fldCharType="end"/>
      </w:r>
      <w:r w:rsidRPr="0001622F">
        <w:t xml:space="preserve">. Geographic coordinates were converted to </w:t>
      </w:r>
      <w:r w:rsidR="00016664" w:rsidRPr="00016664">
        <w:t xml:space="preserve">Universal Transverse Mercator </w:t>
      </w:r>
      <w:r w:rsidR="00F167AC">
        <w:t>(</w:t>
      </w:r>
      <w:r w:rsidRPr="0001622F">
        <w:t>UTM</w:t>
      </w:r>
      <w:r w:rsidR="00F167AC">
        <w:t>)</w:t>
      </w:r>
      <w:r w:rsidRPr="0001622F">
        <w:t xml:space="preserve"> projection, a </w:t>
      </w:r>
      <w:r w:rsidR="008D654C" w:rsidRPr="0001622F">
        <w:t>two-dimensional</w:t>
      </w:r>
      <w:r w:rsidRPr="0001622F">
        <w:t xml:space="preserve"> cartesian coordinate referencing system</w:t>
      </w:r>
      <w:r w:rsidR="008D654C">
        <w:t xml:space="preserve"> (CRS)</w:t>
      </w:r>
      <w:r w:rsidRPr="0001622F">
        <w:t xml:space="preserve"> which is accurate while performing distance</w:t>
      </w:r>
      <w:r w:rsidR="00702D64">
        <w:t>-</w:t>
      </w:r>
      <w:r w:rsidRPr="0001622F">
        <w:t xml:space="preserve">related operations on spatial objects </w:t>
      </w:r>
      <w:r w:rsidR="008D654C">
        <w:fldChar w:fldCharType="begin"/>
      </w:r>
      <w:r w:rsidR="008D654C">
        <w:instrText xml:space="preserve"> ADDIN ZOTERO_ITEM CSL_CITATION {"citationID":"UiN3KGyk","properties":{"formattedCitation":"(Diggle, 2019)","plainCitation":"(Diggle, 2019)","noteIndex":0},"citationItems":[{"id":1127,"uris":["http://zotero.org/users/2873801/items/PJ9CLL28"],"itemData":{"id":1127,"type":"book","call-number":"RA440.85 .D54 2019","event-place":"Boca Raton","ISBN":"978-1-138-73235-3","number-of-pages":"247","publisher":"Taylor &amp; Francis","publisher-place":"Boca Raton","source":"Library of Congress ISBN","title":"Model-based geostatistics for global public health: methods and applications","title-short":"Model-based geostatistics for global public health","author":[{"family":"Diggle","given":"Peter"}],"issued":{"date-parts":[["2019"]]}}}],"schema":"https://github.com/citation-style-language/schema/raw/master/csl-citation.json"} </w:instrText>
      </w:r>
      <w:r w:rsidR="008D654C">
        <w:fldChar w:fldCharType="separate"/>
      </w:r>
      <w:r w:rsidR="008D654C" w:rsidRPr="008D654C">
        <w:t>(Diggle, 2019)</w:t>
      </w:r>
      <w:r w:rsidR="008D654C">
        <w:fldChar w:fldCharType="end"/>
      </w:r>
      <w:r w:rsidRPr="0001622F">
        <w:t>. The CRS used in our analysis for all the spatial objects was: epsg-32630 (</w:t>
      </w:r>
      <w:r w:rsidRPr="00171344">
        <w:rPr>
          <w:rFonts w:ascii="Courier New" w:hAnsi="Courier New" w:cs="Courier New"/>
        </w:rPr>
        <w:t>+</w:t>
      </w:r>
      <w:proofErr w:type="spellStart"/>
      <w:r w:rsidRPr="00171344">
        <w:rPr>
          <w:rFonts w:ascii="Courier New" w:hAnsi="Courier New" w:cs="Courier New"/>
        </w:rPr>
        <w:t>proj</w:t>
      </w:r>
      <w:proofErr w:type="spellEnd"/>
      <w:r w:rsidRPr="00171344">
        <w:rPr>
          <w:rFonts w:ascii="Courier New" w:hAnsi="Courier New" w:cs="Courier New"/>
        </w:rPr>
        <w:t>=</w:t>
      </w:r>
      <w:proofErr w:type="spellStart"/>
      <w:r w:rsidRPr="00171344">
        <w:rPr>
          <w:rFonts w:ascii="Courier New" w:hAnsi="Courier New" w:cs="Courier New"/>
        </w:rPr>
        <w:t>utm</w:t>
      </w:r>
      <w:proofErr w:type="spellEnd"/>
      <w:r w:rsidRPr="00171344">
        <w:rPr>
          <w:rFonts w:ascii="Courier New" w:hAnsi="Courier New" w:cs="Courier New"/>
        </w:rPr>
        <w:t xml:space="preserve"> +zone=30 +datum=WGS84 +units=m +</w:t>
      </w:r>
      <w:proofErr w:type="spellStart"/>
      <w:r w:rsidRPr="00171344">
        <w:rPr>
          <w:rFonts w:ascii="Courier New" w:hAnsi="Courier New" w:cs="Courier New"/>
        </w:rPr>
        <w:t>no_defs</w:t>
      </w:r>
      <w:proofErr w:type="spellEnd"/>
      <w:r w:rsidRPr="0001622F">
        <w:t xml:space="preserve">). We performed the Mantel tests between the geographic distance and </w:t>
      </w:r>
      <w:r w:rsidRPr="0001622F">
        <w:lastRenderedPageBreak/>
        <w:t xml:space="preserve">the genetic distance matrix with </w:t>
      </w:r>
      <w:r w:rsidRPr="00CC286E">
        <w:rPr>
          <w:i/>
          <w:iCs/>
        </w:rPr>
        <w:t>vegan</w:t>
      </w:r>
      <w:r w:rsidRPr="0001622F">
        <w:t xml:space="preserve"> package</w:t>
      </w:r>
      <w:r w:rsidR="00702D64">
        <w:t>,</w:t>
      </w:r>
      <w:r w:rsidRPr="0001622F">
        <w:t xml:space="preserve"> </w:t>
      </w:r>
      <w:r w:rsidR="00FB6671">
        <w:t>and</w:t>
      </w:r>
      <w:r w:rsidRPr="0001622F">
        <w:t xml:space="preserve"> the significance </w:t>
      </w:r>
      <w:r w:rsidR="00FB6671">
        <w:t xml:space="preserve">of the correlation was </w:t>
      </w:r>
      <w:r w:rsidRPr="0001622F">
        <w:t>calculated based on 10000 permutations</w:t>
      </w:r>
      <w:r w:rsidR="00CC286E">
        <w:t xml:space="preserve"> </w:t>
      </w:r>
      <w:r w:rsidR="005026A0">
        <w:fldChar w:fldCharType="begin"/>
      </w:r>
      <w:r w:rsidR="005026A0">
        <w:instrText xml:space="preserve"> ADDIN ZOTERO_ITEM CSL_CITATION {"citationID":"m9wRBXyz","properties":{"formattedCitation":"(Oksanen et al., 2013)","plainCitation":"(Oksanen et al., 2013)","noteIndex":0},"citationItems":[{"id":1630,"uris":["http://zotero.org/users/2873801/items/ZK3IQ8XE"],"itemData":{"id":1630,"type":"article-journal","container-title":"Community ecology package, version","issue":"9","page":"1–295","title":"Package ‘vegan’","volume":"2","author":[{"family":"Oksanen","given":"Jari"},{"family":"Blanchet","given":"F Guillaume"},{"family":"Kindt","given":"Roeland"},{"family":"Legendre","given":"Pierre"},{"family":"Minchin","given":"Peter R"},{"family":"O’hara","given":"RB"},{"family":"Simpson","given":"Gavin L"},{"family":"Solymos","given":"Peter"},{"family":"Stevens","given":"M Henry H"},{"family":"Wagner","given":"Helene"},{"literal":"others"}],"issued":{"date-parts":[["2013"]]}}}],"schema":"https://github.com/citation-style-language/schema/raw/master/csl-citation.json"} </w:instrText>
      </w:r>
      <w:r w:rsidR="005026A0">
        <w:fldChar w:fldCharType="separate"/>
      </w:r>
      <w:r w:rsidR="005026A0" w:rsidRPr="005026A0">
        <w:t>(Oksanen et al., 2013)</w:t>
      </w:r>
      <w:r w:rsidR="005026A0">
        <w:fldChar w:fldCharType="end"/>
      </w:r>
      <w:r w:rsidRPr="0001622F">
        <w:t>.</w:t>
      </w:r>
    </w:p>
    <w:p w14:paraId="74228231" w14:textId="68F6E1D7" w:rsidR="009C58A9" w:rsidRDefault="00416067" w:rsidP="00C63E9B">
      <w:pPr>
        <w:pStyle w:val="Heading4"/>
        <w:spacing w:line="480" w:lineRule="auto"/>
      </w:pPr>
      <w:r w:rsidRPr="00416067">
        <w:t>Cost distances</w:t>
      </w:r>
    </w:p>
    <w:p w14:paraId="4FBFA85B" w14:textId="46E16F76" w:rsidR="001E59DE" w:rsidRDefault="001E59DE" w:rsidP="00C63E9B">
      <w:pPr>
        <w:pStyle w:val="BodyText"/>
        <w:jc w:val="both"/>
      </w:pPr>
      <w:r>
        <w:t xml:space="preserve">We generally calculate cost distances to see the effect of landscapes on genetic differentiation. Cost distances </w:t>
      </w:r>
      <w:r w:rsidR="00D9577C">
        <w:t>reflect</w:t>
      </w:r>
      <w:r>
        <w:t xml:space="preserve"> both the geographic distance a</w:t>
      </w:r>
      <w:r w:rsidR="00CB640C">
        <w:t>nd</w:t>
      </w:r>
      <w:r>
        <w:t xml:space="preserve"> the hypothesized effect of the intervening landscape features between the sampling sites on the dispersal of the organism of interest </w:t>
      </w:r>
      <w:r w:rsidR="004029AE">
        <w:fldChar w:fldCharType="begin"/>
      </w:r>
      <w:r w:rsidR="004F234E">
        <w:instrText xml:space="preserve"> ADDIN ZOTERO_ITEM CSL_CITATION {"citationID":"QMMdil1o","properties":{"formattedCitation":"(B. H. McRae, 2006; Schwabl et al., 2017)","plainCitation":"(B. H. McRae, 2006; Schwabl et al., 2017)","noteIndex":0},"citationItems":[{"id":1459,"uris":["http://zotero.org/users/2873801/items/EUYH2TBC"],"itemData":{"id":1459,"type":"article-journal","container-title":"Evolution","DOI":"10.1111/j.0014-3820.2006.tb00500.x","ISSN":"0014-3820, 1558-5646","issue":"8","journalAbbreviation":"Evolution","language":"en","page":"1551-1561","source":"DOI.org (Crossref)","title":"ISOLATION BY RESISTANCE","volume":"60","author":[{"family":"McRae","given":"Brad H."}],"issued":{"date-parts":[["2006",8]]}}},{"id":731,"uris":["http://zotero.org/users/2873801/items/F52KGSHZ"],"itemData":{"id":731,"type":"article-journal","container-title":"Trends in Parasitology","DOI":"10.1016/j.pt.2016.10.008","ISSN":"14714922","issue":"4","journalAbbreviation":"Trends in Parasitology","language":"en","page":"264-275","source":"DOI.org (Crossref)","title":"Prediction and Prevention of Parasitic Diseases Using a Landscape Genomics Framework","volume":"33","author":[{"family":"Schwabl","given":"Philipp"},{"family":"Llewellyn","given":"Martin S."},{"family":"Landguth","given":"Erin L."},{"family":"Andersson","given":"Björn"},{"family":"Kitron","given":"Uriel"},{"family":"Costales","given":"Jaime A."},{"family":"Ocaña","given":"Sofía"},{"family":"Grijalva","given":"Mario J."}],"issued":{"date-parts":[["2017",4]]}}}],"schema":"https://github.com/citation-style-language/schema/raw/master/csl-citation.json"} </w:instrText>
      </w:r>
      <w:r w:rsidR="004029AE">
        <w:fldChar w:fldCharType="separate"/>
      </w:r>
      <w:r w:rsidR="004F234E" w:rsidRPr="004F234E">
        <w:t>(B. H. McRae, 2006; Schwabl et al., 2017)</w:t>
      </w:r>
      <w:r w:rsidR="004029AE">
        <w:fldChar w:fldCharType="end"/>
      </w:r>
      <w:r>
        <w:t xml:space="preserve">. Cost distances are calculated based on the resistance surface maps. Each pixel in resistance surface maps is assigned a value of resistance reflecting the extent to which the landscape feature on that the pixel impedes or facilitates the movement or connectivity of the populations of interest at different locations </w:t>
      </w:r>
      <w:r w:rsidR="00BE648B">
        <w:fldChar w:fldCharType="begin"/>
      </w:r>
      <w:r w:rsidR="008C39B9">
        <w:instrText xml:space="preserve"> ADDIN ZOTERO_ITEM CSL_CITATION {"citationID":"3frz98JR","properties":{"formattedCitation":"(Peterman, 2018; Spear et al., 2010)","plainCitation":"(Peterman, 2018; Spear et al., 2010)","noteIndex":0},"citationItems":[{"id":1303,"uris":["http://zotero.org/users/2873801/items/B8IATGAT"],"itemData":{"id":1303,"type":"article-journal","container-title":"Methods in Ecology and Evolution","DOI":"10.1111/2041-210X.12984","ISSN":"2041-210X, 2041-210X","issue":"6","journalAbbreviation":"Methods Ecol Evol","language":"en","page":"1638-1647","source":"DOI.org (Crossref)","title":"ResistanceGA: An R package for the optimization of resistance surfaces using genetic algorithms","title-short":"ResistanceGA","volume":"9","author":[{"family":"Peterman","given":"William E."}],"editor":[{"family":"Jarman","given":"Simon"}],"issued":{"date-parts":[["2018",6]]}}},{"id":1631,"uris":["http://zotero.org/users/2873801/items/H4YLGFFU"],"itemData":{"id":1631,"type":"article-journal","container-title":"Molecular Ecology","DOI":"10.1111/j.1365-294X.2010.04657.x","ISSN":"09621083","issue":"17","language":"en","page":"3576-3591","source":"DOI.org (Crossref)","title":"Use of resistance surfaces for landscape genetic studies: considerations for parameterization and analysis: RESISTANCE SURFACES IN LANDSCAPE GENETICS","title-short":"Use of resistance surfaces for landscape genetic studies","volume":"19","author":[{"family":"Spear","given":"Stephen F."},{"family":"Balkenhol","given":"Niko"},{"family":"Fortin","given":"Marie-Josée"},{"family":"Mcrae","given":"Brad H."},{"family":"Scribner","given":"Kim"}],"issued":{"date-parts":[["2010",9]]}}}],"schema":"https://github.com/citation-style-language/schema/raw/master/csl-citation.json"} </w:instrText>
      </w:r>
      <w:r w:rsidR="00BE648B">
        <w:fldChar w:fldCharType="separate"/>
      </w:r>
      <w:r w:rsidR="008C39B9" w:rsidRPr="008C39B9">
        <w:t>(Peterman, 2018; Spear et al., 2010)</w:t>
      </w:r>
      <w:r w:rsidR="00BE648B">
        <w:fldChar w:fldCharType="end"/>
      </w:r>
      <w:r>
        <w:t>.</w:t>
      </w:r>
    </w:p>
    <w:p w14:paraId="06AA86ED" w14:textId="41F245F2" w:rsidR="001E59DE" w:rsidRDefault="001E59DE" w:rsidP="00C63E9B">
      <w:pPr>
        <w:pStyle w:val="BodyText"/>
        <w:jc w:val="both"/>
      </w:pPr>
      <w:r>
        <w:t>Cost distances are of different types. One of the simplest forms of cost distances is the least cost distance based on the path of the least resistance an organism follows in traversing from one location to the other. However, biological organisms,</w:t>
      </w:r>
      <w:r w:rsidR="004A27C8">
        <w:t xml:space="preserve"> </w:t>
      </w:r>
      <w:proofErr w:type="gramStart"/>
      <w:r w:rsidR="004A27C8">
        <w:t>blackflies</w:t>
      </w:r>
      <w:proofErr w:type="gramEnd"/>
      <w:r>
        <w:t xml:space="preserve"> and humans</w:t>
      </w:r>
      <w:r w:rsidR="004A27C8">
        <w:t xml:space="preserve"> in this case</w:t>
      </w:r>
      <w:r>
        <w:t xml:space="preserve">, do not always follow </w:t>
      </w:r>
      <w:r w:rsidR="004A27C8">
        <w:t xml:space="preserve">a single </w:t>
      </w:r>
      <w:r>
        <w:t xml:space="preserve">path of the least resistance. </w:t>
      </w:r>
      <w:r w:rsidR="008C39B9">
        <w:t>To</w:t>
      </w:r>
      <w:r>
        <w:t xml:space="preserve"> incorporate the multiple path</w:t>
      </w:r>
      <w:r w:rsidR="004A27C8">
        <w:t>s</w:t>
      </w:r>
      <w:r>
        <w:t xml:space="preserve"> an organism might follow, there are other distance metrics like circuit distance and commute distance. This avoids </w:t>
      </w:r>
      <w:r w:rsidR="0071722E">
        <w:t xml:space="preserve">the </w:t>
      </w:r>
      <w:r>
        <w:t>assumption that the organism has complete knowledge of the landscape and the potential paths</w:t>
      </w:r>
      <w:r w:rsidR="0071722E">
        <w:t>,</w:t>
      </w:r>
      <w:r>
        <w:t xml:space="preserve"> and thus, might be suitable for multi-generational gene flow</w:t>
      </w:r>
      <w:r w:rsidR="00765AF2">
        <w:t xml:space="preserve"> </w:t>
      </w:r>
      <w:r w:rsidR="007C4AB2">
        <w:fldChar w:fldCharType="begin"/>
      </w:r>
      <w:r w:rsidR="007C4AB2">
        <w:instrText xml:space="preserve"> ADDIN ZOTERO_ITEM CSL_CITATION {"citationID":"rW84YEpB","properties":{"formattedCitation":"(Adriaensen et al., 2003; Bauder et al., 2021)","plainCitation":"(Adriaensen et al., 2003; Bauder et al., 2021)","noteIndex":0},"citationItems":[{"id":1632,"uris":["http://zotero.org/users/2873801/items/MYX32C24"],"itemData":{"id":1632,"type":"article-journal","container-title":"Landscape and Urban Planning","DOI":"10.1016/S0169-2046(02)00242-6","ISSN":"01692046","issue":"4","journalAbbreviation":"Landscape and Urban Planning","language":"en","page":"233-247","source":"DOI.org (Crossref)","title":"The application of ‘least-cost’ modelling as a functional landscape model","volume":"64","author":[{"family":"Adriaensen","given":"F."},{"family":"Chardon","given":"J.P."},{"family":"De Blust","given":"G."},{"family":"Swinnen","given":"E."},{"family":"Villalba","given":"S."},{"family":"Gulinck","given":"H."},{"family":"Matthysen","given":"E."}],"issued":{"date-parts":[["2003",8]]}}},{"id":1633,"uris":["http://zotero.org/users/2873801/items/M2LG5W5X"],"itemData":{"id":1633,"type":"article-journal","abstract":"Landscape features can strongly influence gene flow and the strength and direction of these effects may vary across spatial scales. However, few studies have evaluated methodological approaches for selecting spatial scales in landscape genetics analyses, in part because of computational challenges associated with optimizing landscape resistance surfaces (LRS). We used the federally threatened eastern indigo snake (Drymarchon couperi) in central Florida as a case study with which to compare the importance of landscape features and their scales of effect in influencing gene flow. We used genetic algorithms (ResistanceGA) to empirically optimize LRS using categorical land cover surfaces, multiscale resource selection surfaces (RSS), and four combinations of landscape covariates measured at multiple spatial scales (multisurface multiscale LRS). We compared LRS where scale was selected using pseudo- and full optimization. Multisurface multiscale LRS received more empirical support than LRS optimized from categorical land cover surfaces or RSS. Multiscale LRS with scale selected using full optimization generally outperformed those with scale selected using pseudo-optimization. Multiscale LRS with large spatial scales (1200–1800 m) received the most empirical support. Our results highlight the importance of considering landscape features across multiple spatial scales in landscape genetic analyses, particularly broad scales relative to species movement potential. Different effects of scale on home range-level movements and dispersal could explain weak associations between habitat suitability and gene flow in other studies. Our results also demonstrate the importance of large tracts of undeveloped upland habitat with heterogenous vegetation communities and low urbanization for promoting indigo snake connectivity.","container-title":"Molecular Ecology","DOI":"10.1111/mec.15979","ISSN":"1365-294X","issue":"14","language":"en","note":"_eprint: https://onlinelibrary.wiley.com/doi/pdf/10.1111/mec.15979","page":"3422-3438","source":"Wiley Online Library","title":"Multiscale assessment of functional connectivity: Landscape genetics of eastern indigo snakes in an anthropogenically fragmented landscape in central Florida","title-short":"Multiscale assessment of functional connectivity","volume":"30","author":[{"family":"Bauder","given":"Javan M."},{"family":"Peterman","given":"William E."},{"family":"Spear","given":"Stephen F."},{"family":"Jenkins","given":"Christopher L."},{"family":"Whiteley","given":"Andrew R."},{"family":"McGarigal","given":"Kevin"}],"issued":{"date-parts":[["2021"]]}}}],"schema":"https://github.com/citation-style-language/schema/raw/master/csl-citation.json"} </w:instrText>
      </w:r>
      <w:r w:rsidR="007C4AB2">
        <w:fldChar w:fldCharType="separate"/>
      </w:r>
      <w:r w:rsidR="007C4AB2" w:rsidRPr="007C4AB2">
        <w:t>(Adriaensen et al., 2003; Bauder et al., 2021)</w:t>
      </w:r>
      <w:r w:rsidR="007C4AB2">
        <w:fldChar w:fldCharType="end"/>
      </w:r>
      <w:r>
        <w:t xml:space="preserve">. </w:t>
      </w:r>
      <w:r w:rsidR="002C5B6B">
        <w:t>In addition, c</w:t>
      </w:r>
      <w:r>
        <w:t xml:space="preserve">ircuit and commute distances consider multiple pairwise connections and might be </w:t>
      </w:r>
      <w:r w:rsidR="00B70DC3">
        <w:t>suitable</w:t>
      </w:r>
      <w:r>
        <w:t xml:space="preserve"> for multi dependent dispersal systems in a landscape of continuous resistance </w:t>
      </w:r>
      <w:r w:rsidR="00765AF2">
        <w:fldChar w:fldCharType="begin"/>
      </w:r>
      <w:r w:rsidR="00765AF2">
        <w:instrText xml:space="preserve"> ADDIN ZOTERO_ITEM CSL_CITATION {"citationID":"1gCwiu1b","properties":{"formattedCitation":"(Schwabl et al., 2017)","plainCitation":"(Schwabl et al., 2017)","noteIndex":0},"citationItems":[{"id":731,"uris":["http://zotero.org/users/2873801/items/F52KGSHZ"],"itemData":{"id":731,"type":"article-journal","container-title":"Trends in Parasitology","DOI":"10.1016/j.pt.2016.10.008","ISSN":"14714922","issue":"4","journalAbbreviation":"Trends in Parasitology","language":"en","page":"264-275","source":"DOI.org (Crossref)","title":"Prediction and Prevention of Parasitic Diseases Using a Landscape Genomics Framework","volume":"33","author":[{"family":"Schwabl","given":"Philipp"},{"family":"Llewellyn","given":"Martin S."},{"family":"Landguth","given":"Erin L."},{"family":"Andersson","given":"Björn"},{"family":"Kitron","given":"Uriel"},{"family":"Costales","given":"Jaime A."},{"family":"Ocaña","given":"Sofía"},{"family":"Grijalva","given":"Mario J."}],"issued":{"date-parts":[["2017",4]]}}}],"schema":"https://github.com/citation-style-language/schema/raw/master/csl-citation.json"} </w:instrText>
      </w:r>
      <w:r w:rsidR="00765AF2">
        <w:fldChar w:fldCharType="separate"/>
      </w:r>
      <w:r w:rsidR="00765AF2" w:rsidRPr="00765AF2">
        <w:t>(Schwabl et al., 2017)</w:t>
      </w:r>
      <w:r w:rsidR="00765AF2">
        <w:fldChar w:fldCharType="end"/>
      </w:r>
      <w:r>
        <w:t xml:space="preserve">. </w:t>
      </w:r>
    </w:p>
    <w:p w14:paraId="59F3F991" w14:textId="55400B78" w:rsidR="001E59DE" w:rsidRDefault="001E59DE" w:rsidP="00C63E9B">
      <w:pPr>
        <w:pStyle w:val="BodyText"/>
        <w:jc w:val="both"/>
      </w:pPr>
      <w:r>
        <w:lastRenderedPageBreak/>
        <w:t xml:space="preserve">Circuit distance is based on the circuit theory and has been used in </w:t>
      </w:r>
      <w:r w:rsidR="008D4F32">
        <w:t>chemical, social</w:t>
      </w:r>
      <w:r>
        <w:t>, neural networks</w:t>
      </w:r>
      <w:r w:rsidR="00742DEA">
        <w:t xml:space="preserve"> (reviewed in</w:t>
      </w:r>
      <w:r w:rsidR="008D4F32">
        <w:t xml:space="preserve"> </w:t>
      </w:r>
      <w:r w:rsidR="0041548D">
        <w:fldChar w:fldCharType="begin"/>
      </w:r>
      <w:r w:rsidR="004F234E">
        <w:instrText xml:space="preserve"> ADDIN ZOTERO_ITEM CSL_CITATION {"citationID":"kHzbIYdl","properties":{"formattedCitation":"(McRae et al., 2008)","plainCitation":"(McRae et al., 2008)","dontUpdate":true,"noteIndex":0},"citationItems":[{"id":1313,"uris":["http://zotero.org/users/2873801/items/44RR66ZJ"],"itemData":{"id":1313,"type":"article-journal","container-title":"Ecology","DOI":"10.1890/07-1861.1","ISSN":"0012-9658","issue":"10","journalAbbreviation":"Ecology","language":"en","page":"2712-2724","source":"DOI.org (Crossref)","title":"USING CIRCUIT THEORY TO MODEL CONNECTIVITY IN ECOLOGY, EVOLUTION, AND CONSERVATION","volume":"89","author":[{"family":"McRae","given":"Brad H."},{"family":"Dickson","given":"Brett G."},{"family":"Keitt","given":"Timothy H."},{"family":"Shah","given":"Viral B."}],"issued":{"date-parts":[["2008",10]]}}}],"schema":"https://github.com/citation-style-language/schema/raw/master/csl-citation.json"} </w:instrText>
      </w:r>
      <w:r w:rsidR="0041548D">
        <w:fldChar w:fldCharType="separate"/>
      </w:r>
      <w:r w:rsidR="0041548D" w:rsidRPr="0041548D">
        <w:t xml:space="preserve">McRae et al., </w:t>
      </w:r>
      <w:r w:rsidR="004F234E">
        <w:t>(</w:t>
      </w:r>
      <w:r w:rsidR="0041548D" w:rsidRPr="0041548D">
        <w:t>2008)</w:t>
      </w:r>
      <w:r w:rsidR="0041548D">
        <w:fldChar w:fldCharType="end"/>
      </w:r>
      <w:r w:rsidR="00742DEA">
        <w:t>)</w:t>
      </w:r>
      <w:r>
        <w:t>, and more recently to model connectivity in heterogeneous landscape</w:t>
      </w:r>
      <w:r w:rsidR="00B70DC3">
        <w:t>s</w:t>
      </w:r>
      <w:r w:rsidR="00563938">
        <w:t xml:space="preserve"> </w:t>
      </w:r>
      <w:r w:rsidR="004F234E">
        <w:fldChar w:fldCharType="begin"/>
      </w:r>
      <w:r w:rsidR="002E558C">
        <w:instrText xml:space="preserve"> ADDIN ZOTERO_ITEM CSL_CITATION {"citationID":"iZOedzMj","properties":{"formattedCitation":"(Hemming-Schroeder et al., 2018, 2020; B. McRae et al., 2016; B. H. McRae et al., 2008)","plainCitation":"(Hemming-Schroeder et al., 2018, 2020; B. McRae et al., 2016; B. H. McRae et al., 2008)","noteIndex":0},"citationItems":[{"id":1491,"uris":["http://zotero.org/users/2873801/items/QGJR89LZ"],"itemData":{"id":1491,"type":"article-journal","abstract":"Landscape genetics aims to quantify the effect of landscape on gene flow. Broadly, the approach involves measuring genetic variation, quantifying landscape heterogeneity, and statistically testing the link between both genetic variation and landscape heterogeneity. This approach has been widely used by conservation biologists, for example to identify barriers restricting movement in threatened populations. More recently, landscape genetics has been used to study the epidemiology of infectious diseases, such as chronic wasting disease, raccoon rabies, and malaria. This method can be useful in identifying potential hotspot areas of disease movement for targeted public health interventions and containment of disease and drug resistance. However, vector-borne disease epidemiology is particularly complex, as it is affected by the movement of both the vector and human or vertebrate host. This feature could potentially inhibit the ability to detect the effect of landscape on gene flow, since the ecology of vectors and hosts are likely different and potentially conflicting. Here, we provide a summary of the latest innovations in the field of landscape genetics with a focus on those that could help increase the power to detect landscape effects in vector-borne human disease studies. We also provide a recommended framework for studying vector-borne diseases using a landscape genetics approach. Landscape genetics has the potential to be a powerful tool for the field of vector-borne disease epidemiology but has so far been underutilized. The provided synthesis of tools and considerations for conducting a landscape genetics study of a vector-borne disease aim to bridge the gap between the two disciplines.","container-title":"Frontiers in Ecology and Evolution","DOI":"10.3389/fevo.2018.00021","ISSN":"2296-701X","page":"21","source":"Frontiers","title":"Landscape Genetics: A Toolbox for Studying Vector-Borne Diseases","title-short":"Landscape Genetics","volume":"6","author":[{"family":"Hemming-Schroeder","given":"Elizabeth"},{"family":"Lo","given":"Eugenia"},{"family":"Salazar","given":"Cynthia"},{"family":"Puente","given":"Sandie"},{"family":"Yan","given":"Guiyun"}],"issued":{"date-parts":[["2018"]]}}},{"id":1413,"uris":["http://zotero.org/users/2873801/items/ILLWCH8D"],"itemData":{"id":1413,"type":"article-journal","abstract":"Abstract\n            \n              Anopheles gambiae\n              and\n              An. arabiensis\n              are major malaria vectors in sub-Saharan Africa. Knowledge of how geographical factors drive the dispersal and gene flow of malaria vectors can help in combatting insecticide resistance spread and planning new vector control interventions. Here, we used a landscape genetics approach to investigate population relatedness and genetic connectivity of\n              An. gambiae\n              and\n              An. arabiensis\n              across Kenya and determined the changes in mosquito population genetic diversity after 20 years of intensive malaria control efforts. We found a significant reduction in genetic diversity in\n              An. gambiae\n              , but not in\n              An. arabiensis\n              as compared to prior to the 20-year period in western Kenya. Significant population structure among populations was found for both species. The most important ecological driver for dispersal and gene flow of\n              An. gambiae\n              and\n              An. arabiensis\n              was tree cover and cropland, respectively. These findings highlight that human induced environmental modifications may enhance genetic connectivity of malaria vectors.","container-title":"Scientific Reports","DOI":"10.1038/s41598-020-76248-2","ISSN":"2045-2322","issue":"1","journalAbbreviation":"Sci Rep","language":"en","page":"19946","source":"DOI.org (Crossref)","title":"Ecological drivers of genetic connectivity for African malaria vectors Anopheles gambiae and An. arabiensis","volume":"10","author":[{"family":"Hemming-Schroeder","given":"Elizabeth"},{"family":"Zhong","given":"Daibin"},{"family":"Machani","given":"Maxwell</w:instrText>
      </w:r>
      <w:r w:rsidR="002E558C" w:rsidRPr="002E558C">
        <w:rPr>
          <w:lang w:val="de-DE"/>
        </w:rPr>
        <w:instrText xml:space="preserve">"},{"family":"Nguyen","given":"Hoan"},{"family":"Thong","given":"Sarah"},{"family":"Kahindi","given":"Samuel"},{"family":"Mbogo","given":"Charles"},{"family":"Atieli","given":"Harrysone"},{"family":"Githeko","given":"Andrew"},{"family":"Lehmann","given":"Tovi"},{"family":"Kazura","given":"James W."},{"family":"Yan","given":"Guiyun"}],"issued":{"date-parts":[["2020",12]]}}},{"id":1460,"uris":["http://zotero.org/users/2873801/items/VLGV9FZC"],"itemData":{"id":1460,"type":"article-journal","container-title":"The Nature Conservancy","title":"Circuitscape: modeling landscape connectivity to promote conservation and human health","volume":"14","author":[{"family":"McRae","given":"BH"},{"family":"Shah","given":"Viral"},{"family":"Edelman","given":"Alan"}],"issued":{"date-parts":[["2016"]]}}},{"id":1313,"uris":["http://zotero.org/users/2873801/items/44RR66ZJ"],"itemData":{"id":1313,"type":"article-journal","container-title":"Ecology","DOI":"10.1890/07-1861.1","ISSN":"0012-9658","issue":"10","journalAbbreviation":"Ecology","language":"en","page":"2712-2724","source":"DOI.org (Crossref)","title":"USING CIRCUIT THEORY TO MODEL CONNECTIVITY IN ECOLOGY, EVOLUTION, AND CONSERVATION","volume":"89","author":[{"family":"McRae","given":"Brad H."},{"family":"Dickson","given":"Brett G."},{"family":"Keitt","given":"Timothy H."},{"family":"Shah","given":"Viral B."}],"issued":{"date-parts":[["2008",10]]}}}],"schema":"https://github.com/citation-style-language/schema/raw/master/csl-citation.json"} </w:instrText>
      </w:r>
      <w:r w:rsidR="004F234E">
        <w:fldChar w:fldCharType="separate"/>
      </w:r>
      <w:r w:rsidR="002E558C" w:rsidRPr="002E558C">
        <w:rPr>
          <w:lang w:val="de-DE"/>
        </w:rPr>
        <w:t>(Hemming-Schroeder et al., 2018, 2020; B. McRae et al., 2016; B. H. McRae et al., 2008)</w:t>
      </w:r>
      <w:r w:rsidR="004F234E">
        <w:fldChar w:fldCharType="end"/>
      </w:r>
      <w:r w:rsidRPr="002E558C">
        <w:rPr>
          <w:lang w:val="de-DE"/>
        </w:rPr>
        <w:t xml:space="preserve">. </w:t>
      </w:r>
      <w:r>
        <w:t xml:space="preserve">This is based on the fact that current, voltage and resistance in an electrical circuit demonstrate a good relationship with </w:t>
      </w:r>
      <w:r w:rsidR="00B70DC3">
        <w:t xml:space="preserve">a </w:t>
      </w:r>
      <w:r>
        <w:t>random walk</w:t>
      </w:r>
      <w:r w:rsidR="00742DEA">
        <w:t xml:space="preserve"> </w:t>
      </w:r>
      <w:r w:rsidR="007B6BC0">
        <w:fldChar w:fldCharType="begin"/>
      </w:r>
      <w:r w:rsidR="007B6BC0">
        <w:instrText xml:space="preserve"> ADDIN ZOTERO_ITEM CSL_CITATION {"citationID":"S2JLcVzg","properties":{"formattedCitation":"(B. H. McRae et al., 2008)","plainCitation":"(B. H. McRae et al., 2008)","noteIndex":0},"citationItems":[{"id":1313,"uris":["http://zotero.org/users/2873801/items/44RR66ZJ"],"itemData":{"id":1313,"type":"article-journal","container-title":"Ecology","DOI":"10.1890/07-1861.1","ISSN":"0012-9658","issue":"10","journalAbbreviation":"Ecology","language":"en","page":"2712-2724","source":"DOI.org (Crossref)","title":"USING CIRCUIT THEORY TO MODEL CONNECTIVITY IN ECOLOGY, EVOLUTION, AND CONSERVATION","volume":"89","author":[{"family":"McRae","given":"Brad H."},{"family":"Dickson","given":"Brett G."},{"family":"Keitt","given":"Timothy H."},{"family":"Shah","given":"Viral B."}],"issued":{"date-parts":[["2008",10]]}}}],"schema":"https://github.com/citation-style-language/schema/raw/master/csl-citation.json"} </w:instrText>
      </w:r>
      <w:r w:rsidR="007B6BC0">
        <w:fldChar w:fldCharType="separate"/>
      </w:r>
      <w:r w:rsidR="007B6BC0" w:rsidRPr="007B6BC0">
        <w:t>(B. H. McRae et al., 2008)</w:t>
      </w:r>
      <w:r w:rsidR="007B6BC0">
        <w:fldChar w:fldCharType="end"/>
      </w:r>
      <w:r>
        <w:t xml:space="preserve">. Therefore, the current density obtained using this algorithm can be used to measure connectivity or isolation between </w:t>
      </w:r>
      <w:r w:rsidR="00563938">
        <w:t>locations and</w:t>
      </w:r>
      <w:r>
        <w:t xml:space="preserve"> identify </w:t>
      </w:r>
      <w:r w:rsidR="00B70DC3">
        <w:t>essential</w:t>
      </w:r>
      <w:r>
        <w:t xml:space="preserve"> elements for movement (corridors) in a landscape. Commute distance is an alternative distance metric that incorporates multiple paths and </w:t>
      </w:r>
      <w:r w:rsidR="00B70DC3">
        <w:t>correlates</w:t>
      </w:r>
      <w:r>
        <w:t xml:space="preserve"> well with circuit distance. </w:t>
      </w:r>
    </w:p>
    <w:p w14:paraId="6242E7E5" w14:textId="50E839B1" w:rsidR="001E59DE" w:rsidRDefault="001E59DE" w:rsidP="00C63E9B">
      <w:pPr>
        <w:pStyle w:val="BodyText"/>
        <w:jc w:val="both"/>
      </w:pPr>
      <w:r>
        <w:t>Commute distance represents the random walk commute time between two locations</w:t>
      </w:r>
      <w:r w:rsidR="00817255">
        <w:t>,</w:t>
      </w:r>
      <w:r>
        <w:t xml:space="preserve"> the number of edges traversed during movement from one location to the destination location and returning to the starting point on the resistance surface </w:t>
      </w:r>
      <w:r w:rsidR="002E558C">
        <w:fldChar w:fldCharType="begin"/>
      </w:r>
      <w:r w:rsidR="002E558C">
        <w:instrText xml:space="preserve"> ADDIN ZOTERO_ITEM CSL_CITATION {"citationID":"LO2PtCX2","properties":{"formattedCitation":"(van Etten, 2017)","plainCitation":"(van Etten, 2017)","noteIndex":0},"citationItems":[{"id":1586,"uris":["http://zotero.org/users/2873801/items/GD427VC5"],"itemData":{"id":1586,"type":"article-journal","container-title":"Journal of Statistical Software","issue":"1","page":"1–21","title":"R package gdistance: distances and routes on geographical grids","volume":"76","author":[{"family":"Etten","given":"Jacob","non-dropping-particle":"van"}],"issued":{"date-parts":[["2017"]]}}}],"schema":"https://github.com/citation-style-language/schema/raw/master/csl-citation.json"} </w:instrText>
      </w:r>
      <w:r w:rsidR="002E558C">
        <w:fldChar w:fldCharType="separate"/>
      </w:r>
      <w:r w:rsidR="002E558C" w:rsidRPr="002E558C">
        <w:t>(van Etten, 2017)</w:t>
      </w:r>
      <w:r w:rsidR="002E558C">
        <w:fldChar w:fldCharType="end"/>
      </w:r>
      <w:r>
        <w:t xml:space="preserve">. Commute distance is proposed to be </w:t>
      </w:r>
      <w:r w:rsidR="00817255">
        <w:t>more</w:t>
      </w:r>
      <w:r>
        <w:t xml:space="preserve"> computationally efficient than calculating circuit distance in R</w:t>
      </w:r>
      <w:r w:rsidR="008E0000">
        <w:t xml:space="preserve"> </w:t>
      </w:r>
      <w:r w:rsidR="002D7A72">
        <w:fldChar w:fldCharType="begin"/>
      </w:r>
      <w:r w:rsidR="002D7A72">
        <w:instrText xml:space="preserve"> ADDIN ZOTERO_ITEM CSL_CITATION {"citationID":"QWtp0L5t","properties":{"formattedCitation":"(Peterman, 2018)","plainCitation":"(Peterman, 2018)","noteIndex":0},"citationItems":[{"id":1303,"uris":["http://zotero.org/users/2873801/items/B8IATGAT"],"itemData":{"id":1303,"type":"article-journal","container-title":"Methods in Ecology and Evolution","DOI":"10.1111/2041-210X.12984","ISSN":"2041-210X, 2041-210X","issue":"6","journalAbbreviation":"Methods Ecol Evol","language":"en","page":"1638-1647","source":"DOI.org (Crossref)","title":"ResistanceGA: An R package for the optimization of resistance surfaces using genetic algorithms","title-short":"ResistanceGA","volume":"9","author":[{"family":"Peterman","given":"William E."}],"editor":[{"family":"Jarman","given":"Simon"}],"issued":{"date-parts":[["2018",6]]}}}],"schema":"https://github.com/citation-style-language/schema/raw/master/csl-citation.json"} </w:instrText>
      </w:r>
      <w:r w:rsidR="002D7A72">
        <w:fldChar w:fldCharType="separate"/>
      </w:r>
      <w:r w:rsidR="002D7A72" w:rsidRPr="002D7A72">
        <w:t>(Peterman, 2018)</w:t>
      </w:r>
      <w:r w:rsidR="002D7A72">
        <w:fldChar w:fldCharType="end"/>
      </w:r>
      <w:r>
        <w:t xml:space="preserve">. However, we calculated circuit distance using </w:t>
      </w:r>
      <w:r w:rsidR="00817255">
        <w:t>the</w:t>
      </w:r>
      <w:r>
        <w:t xml:space="preserve"> recent version of </w:t>
      </w:r>
      <w:proofErr w:type="spellStart"/>
      <w:r>
        <w:t>Circuitscape</w:t>
      </w:r>
      <w:proofErr w:type="spellEnd"/>
      <w:r>
        <w:t xml:space="preserve"> implemented in Julia</w:t>
      </w:r>
      <w:r w:rsidR="00817255">
        <w:t>,</w:t>
      </w:r>
      <w:r>
        <w:t xml:space="preserve"> which was faster</w:t>
      </w:r>
      <w:r w:rsidR="002D7A72">
        <w:t xml:space="preserve"> than </w:t>
      </w:r>
      <w:proofErr w:type="spellStart"/>
      <w:r w:rsidR="002D7A72">
        <w:t>optimi</w:t>
      </w:r>
      <w:r w:rsidR="00371F11">
        <w:t>s</w:t>
      </w:r>
      <w:r w:rsidR="002D7A72">
        <w:t>ing</w:t>
      </w:r>
      <w:proofErr w:type="spellEnd"/>
      <w:r w:rsidR="002D7A72">
        <w:t xml:space="preserve"> via commute distance </w:t>
      </w:r>
      <w:r w:rsidR="002D7A72">
        <w:fldChar w:fldCharType="begin"/>
      </w:r>
      <w:r w:rsidR="002D7A72">
        <w:instrText xml:space="preserve"> ADDIN ZOTERO_ITEM CSL_CITATION {"citationID":"yiNdtyO0","properties":{"formattedCitation":"(Kimberly R. Hall et al., 2021)","plainCitation":"(Kimberly R. Hall et al., 2021)","noteIndex":0},"citationItems":[{"id":1573,"uris":["http://zotero.org/users/2873801/items/F6P9364Q"],"itemData":{"id":1573,"type":"article-journal","abstract":"The conservation field is experiencing a rapid increase in the amount, variety, and quality of spatial data that can help us understand species movement and landscape connectivity patterns. As interest grows in more dynamic representations of movement potential, modelers are often limited by the capacity of their analytic tools to handle these datasets. Technology developments in software and high-performance computing are rapidly emerging in many fields, but uptake within conservation may lag, as our tools or our choice of computing language can constrain our ability to keep pace. We recently updated Circuitscape, a widely used connectivity analysis tool developed by Brad McRae and Viral Shah, by implementing it in Julia, a high-performance computing language. In this initial re-code (Circuitscape 5.0) and later updates, we improved computational efficiency and parallelism, achieving major speed improvements, and enabling assessments across larger extents or with higher resolution data. Here, we reflect on the benefits to conservation of strengthening collaborations with computer scientists, and extract examples from a collection of 572 Circuitscape applications to illustrate how through a decade of repeated investment in the software, applications have been many, varied, and increasingly dynamic. Beyond empowering continued innovations in dynamic connectivity, we expect that faster run times will play an important role in facilitating co-production of connectivity assessments with stakeholders, increasing the likelihood that connectivity science will be incorporated in land use decisions.","container-title":"Land","DOI":"10.3390/land10030301","note":"DOI: 10.3390/land10030301\nMAG ID: 3137042498","title":"circuitscape in julia empowering dynamic approaches to connectivity assessment","author":[{"literal":"Kimberly R. Hall"},{"literal":"Ranjan Anantharaman"},{"literal":"Vincent A. Landau"},{"literal":"Melissa Clark"},{"literal":"Melissa Clark"},{"literal":"Brett G. Dickson"},{"literal":"Aaron Jones"},{"literal":"Aaron Jones"},{"literal":"Jim Platt"},{"literal":"Alan Edelman"},{"literal":"Viral B. Shah"}],"issued":{"date-parts":[["2021"]]}}}],"schema":"https://github.com/citation-style-language/schema/raw/master/csl-citation.json"} </w:instrText>
      </w:r>
      <w:r w:rsidR="002D7A72">
        <w:fldChar w:fldCharType="separate"/>
      </w:r>
      <w:r w:rsidR="002D7A72" w:rsidRPr="002D7A72">
        <w:t>(Kimberly R. Hall et al., 2021)</w:t>
      </w:r>
      <w:r w:rsidR="002D7A72">
        <w:fldChar w:fldCharType="end"/>
      </w:r>
      <w:r>
        <w:t xml:space="preserve">. In addition, connectivity maps were generated using </w:t>
      </w:r>
      <w:proofErr w:type="spellStart"/>
      <w:r>
        <w:t>Circuitscape</w:t>
      </w:r>
      <w:proofErr w:type="spellEnd"/>
      <w:r>
        <w:t xml:space="preserve">. Therefore, we used circuit distance to </w:t>
      </w:r>
      <w:proofErr w:type="spellStart"/>
      <w:r>
        <w:t>optimise</w:t>
      </w:r>
      <w:proofErr w:type="spellEnd"/>
      <w:r>
        <w:t xml:space="preserve"> the resistance surfaces and test environmental </w:t>
      </w:r>
      <w:r w:rsidR="00C9488F">
        <w:t>variables' effect</w:t>
      </w:r>
      <w:r>
        <w:t xml:space="preserve"> on genetic differentiation.</w:t>
      </w:r>
    </w:p>
    <w:p w14:paraId="2675ECCF" w14:textId="2CBA263D" w:rsidR="00E66751" w:rsidRDefault="00E66751" w:rsidP="00C63E9B">
      <w:pPr>
        <w:pStyle w:val="Heading4"/>
        <w:spacing w:line="480" w:lineRule="auto"/>
      </w:pPr>
      <w:r w:rsidRPr="00E66751">
        <w:t>Resistance surface maps</w:t>
      </w:r>
    </w:p>
    <w:p w14:paraId="797AEA3D" w14:textId="6A229EDF" w:rsidR="0078468B" w:rsidRDefault="0078468B" w:rsidP="00C63E9B">
      <w:pPr>
        <w:pStyle w:val="BodyText"/>
        <w:jc w:val="both"/>
      </w:pPr>
      <w:r>
        <w:t xml:space="preserve">There are different methods to </w:t>
      </w:r>
      <w:proofErr w:type="spellStart"/>
      <w:r>
        <w:t>parameterise</w:t>
      </w:r>
      <w:proofErr w:type="spellEnd"/>
      <w:r>
        <w:t xml:space="preserve"> resistance surfaces. First, through </w:t>
      </w:r>
      <w:r w:rsidR="00CB251F">
        <w:t xml:space="preserve">the </w:t>
      </w:r>
      <w:r>
        <w:t xml:space="preserve">assignment of the hypothesized resistance effect of the landscape features based on published </w:t>
      </w:r>
      <w:r w:rsidR="00CB251F">
        <w:t>literature</w:t>
      </w:r>
      <w:r>
        <w:t xml:space="preserve"> and expert opinions. This </w:t>
      </w:r>
      <w:r w:rsidR="00371F11">
        <w:t>trial-and-error</w:t>
      </w:r>
      <w:r>
        <w:t xml:space="preserve"> process explores resistance in limited parameter space </w:t>
      </w:r>
      <w:r w:rsidR="00371F11">
        <w:lastRenderedPageBreak/>
        <w:fldChar w:fldCharType="begin"/>
      </w:r>
      <w:r w:rsidR="00371F11">
        <w:instrText xml:space="preserve"> ADDIN ZOTERO_ITEM CSL_CITATION {"citationID":"yRGbqkSq","properties":{"formattedCitation":"(Peterman, 2018)","plainCitation":"(Peterman, 2018)","noteIndex":0},"citationItems":[{"id":1303,"uris":["http://zotero.org/users/2873801/items/B8IATGAT"],"itemData":{"id":1303,"type":"article-journal","container-title":"Methods in Ecology and Evolution","DOI":"10.1111/2041-210X.12984","ISSN":"2041-210X, 2041-210X","issue":"6","journalAbbreviation":"Methods Ecol Evol","language":"en","page":"1638-1647","source":"DOI.org (Crossref)","title":"ResistanceGA: An R package for the optimization of resistance surfaces using genetic algorithms","title-short":"ResistanceGA","volume":"9","author":[{"family":"Peterman","given":"William E."}],"editor":[{"family":"Jarman","given":"Simon"}],"issued":{"date-parts":[["2018",6]]}}}],"schema":"https://github.com/citation-style-language/schema/raw/master/csl-citation.json"} </w:instrText>
      </w:r>
      <w:r w:rsidR="00371F11">
        <w:fldChar w:fldCharType="separate"/>
      </w:r>
      <w:r w:rsidR="00371F11" w:rsidRPr="00371F11">
        <w:t>(Peterman, 2018)</w:t>
      </w:r>
      <w:r w:rsidR="00371F11">
        <w:fldChar w:fldCharType="end"/>
      </w:r>
      <w:r>
        <w:t xml:space="preserve">. The other is the exhaustive search and </w:t>
      </w:r>
      <w:proofErr w:type="spellStart"/>
      <w:r>
        <w:t>optimisation</w:t>
      </w:r>
      <w:proofErr w:type="spellEnd"/>
      <w:r>
        <w:t xml:space="preserve"> method</w:t>
      </w:r>
      <w:r w:rsidR="000F0F2B">
        <w:t>,</w:t>
      </w:r>
      <w:r>
        <w:t xml:space="preserve"> where resistance surface parameters are explored to maximize </w:t>
      </w:r>
      <w:r w:rsidR="000F0F2B">
        <w:t>the</w:t>
      </w:r>
      <w:r>
        <w:t xml:space="preserve"> association between the pairwise genetic distance and the cost distance </w:t>
      </w:r>
      <w:r w:rsidR="00A47E72">
        <w:fldChar w:fldCharType="begin"/>
      </w:r>
      <w:r w:rsidR="008B2C90">
        <w:instrText xml:space="preserve"> ADDIN ZOTERO_ITEM CSL_CITATION {"citationID":"Vp8NVwxi","properties":{"formattedCitation":"(Graves et al., 2013; Peterman, 2018; Wang et al., 2009)","plainCitation":"(Graves et al., 2013; Peterman, 2018; Wang et al., 2009)","noteIndex":0},"citationItems":[{"id":1634,"uris":["http://zotero.org/users/2873801/items/4B2SJPPJ"],"itemData":{"id":1634,"type":"article-journal","abstract":"Landscape resistance reflects how difficult it is for genes to move across an area with particular attributes (e.g. land cover, slope). An increasingly popular approach to estimate resistance uses Mantel and partial Mantel tests or causal modelling to relate observed genetic distances to effective distances under alternative sets of resistance parameters. Relatively few alternative sets of resistance parameters are tested, leading to relatively poor coverage of the parameter space. Although this approach does not explicitly model key stochastic processes of gene flow, including mating, dispersal, drift and inheritance, bias and precision of the resulting resistance parameters have not been assessed. We formally describe the most commonly used model as a set of equations and provide a formal approach for estimating resistance parameters. Our optimization finds the maximum Mantel r when an optimum exists and identifies the same resistance values as current approaches when the alternatives evaluated are near the optimum. Unfortunately, even where an optimum existed, estimates from the most commonly used model were imprecise and were typically much smaller than the simulated true resistance to dispersal. Causal modelling using Mantel significance tests also typically failed to support the true resistance to dispersal values. For a large range of scenarios, current approaches using a simple correlational model between genetic and effective distances do not yield accurate estimates of resistance to dispersal. We suggest that analysts consider the processes important to gene flow for their study species, model those processes explicitly and evaluate the quality of estimates resulting from their model.","container-title":"Molecular Ecology","DOI":"10.1111/mec.12348","ISSN":"1365-294X","issue":"15","language":"en","note":"_eprint: https://onlinelibrary.wiley.com/doi/pdf/10.1111/mec.12348","page":"3888-3903","source":"Wiley Online Library","title":"Current approaches using genetic distances produce poor estimates of landscape resistance to interindividual dispersal","volume":"22","author":[{"family":"Graves","given":"Tabitha A."},{"family":"Beier","given":"Paul"},{"family":"Royle","given":"J. Andrew"}],"issued":{"date-parts":[["2013"]]}}},{"id":1303,"uris":["http://zotero.org/users/2873801/items/B8IATGAT"],"itemData":{"id":1303,"type":"article-journal","container-title":"Methods in Ecology and Evolution","DOI":"10.1111/2041-210X.12984","ISSN":"2041-210X, 2041-210X","issue":"6","journalAbbreviation":"Methods Ecol Evol","language":"en","page":"1638-1647","source":"DOI.org (Crossref)","title":"ResistanceGA: An R package for the optimization of resistance surfaces using genetic algorithms","title-short":"ResistanceGA","volume":"9","author":[{"family":"Peterman","given":"William E."}],"editor":[{"family":"Jarman","given":"Simon"}],"issued":{"date-parts":[["2018",6]]}}},{"id":1635,"uris":["http://zotero.org/users/2873801/items/ETGVWCH9"],"itemData":{"id":1635,"type":"article-journal","container-title":"Molecular Ecology","DOI":"10.1111/j.1365-294X.2009.04122.x","ISSN":"09621083, 1365294X","issue":"7","language":"en","page":"1365-1374","source":"DOI.org (Crossref)","title":"Landscape genetics and least-cost path analysis reveal unexpected dispersal routes in the California tiger salamander ( &lt;i&gt;Ambystoma californiense&lt;/i&gt; )","volume":"18","author":[{"family":"Wang","given":"Ian J."},{"family":"Savage","given":"Wesley K."},{"family":"Bradley Shaffer","given":"H."}],"issued":{"date-parts":[["2009",4]]}}}],"schema":"https://github.com/citation-style-language/schema/raw/master/csl-citation.json"} </w:instrText>
      </w:r>
      <w:r w:rsidR="00A47E72">
        <w:fldChar w:fldCharType="separate"/>
      </w:r>
      <w:r w:rsidR="008B2C90" w:rsidRPr="008B2C90">
        <w:t>(Graves et al., 2013; Peterman, 2018; Wang et al., 2009)</w:t>
      </w:r>
      <w:r w:rsidR="00A47E72">
        <w:fldChar w:fldCharType="end"/>
      </w:r>
      <w:r>
        <w:t xml:space="preserve">. </w:t>
      </w:r>
      <w:proofErr w:type="spellStart"/>
      <w:r>
        <w:t>ResistanceGA</w:t>
      </w:r>
      <w:proofErr w:type="spellEnd"/>
      <w:r>
        <w:t xml:space="preserve"> is one of the </w:t>
      </w:r>
      <w:proofErr w:type="spellStart"/>
      <w:r>
        <w:t>optimisation</w:t>
      </w:r>
      <w:proofErr w:type="spellEnd"/>
      <w:r>
        <w:t xml:space="preserve"> methods based on </w:t>
      </w:r>
      <w:r w:rsidR="000F0F2B">
        <w:t>a</w:t>
      </w:r>
      <w:r>
        <w:t xml:space="preserve"> genetic algorithm </w:t>
      </w:r>
      <w:r w:rsidR="00591BEA">
        <w:t>that</w:t>
      </w:r>
      <w:r>
        <w:t xml:space="preserve"> offers eight transformations of ricker and monomolecular functions to a continuous surface. The </w:t>
      </w:r>
      <w:r w:rsidR="00591BEA">
        <w:t>following equation gives the</w:t>
      </w:r>
      <w:r>
        <w:t xml:space="preserve"> ricker and monomolecular transformation function:</w:t>
      </w:r>
    </w:p>
    <w:p w14:paraId="7B792AC8" w14:textId="2CDB49BF" w:rsidR="0078468B" w:rsidRPr="0009622F" w:rsidRDefault="007F2A2F" w:rsidP="00C63E9B">
      <w:pPr>
        <w:pStyle w:val="BodyText"/>
        <w:rPr>
          <w:rFonts w:eastAsiaTheme="minorEastAsia"/>
          <w:lang w:val="de-DE"/>
        </w:rPr>
      </w:pPr>
      <w:r w:rsidRPr="0009622F">
        <w:rPr>
          <w:rFonts w:eastAsiaTheme="minorEastAsia"/>
          <w:lang w:val="de-DE"/>
        </w:rPr>
        <w:t>Ricker transformation:</w:t>
      </w:r>
      <w:r w:rsidR="00AA5C7B" w:rsidRPr="0009622F">
        <w:rPr>
          <w:rFonts w:eastAsiaTheme="minorEastAsia"/>
          <w:lang w:val="de-DE"/>
        </w:rPr>
        <w:t xml:space="preserve"> </w:t>
      </w:r>
      <w:r w:rsidRPr="0009622F">
        <w:rPr>
          <w:rFonts w:eastAsiaTheme="minorEastAsia"/>
          <w:lang w:val="de-DE"/>
        </w:rPr>
        <w:t xml:space="preserve"> </w:t>
      </w:r>
      <m:oMath>
        <m:m>
          <m:mPr>
            <m:plcHide m:val="1"/>
            <m:mcs>
              <m:mc>
                <m:mcPr>
                  <m:count m:val="1"/>
                  <m:mcJc m:val="center"/>
                </m:mcPr>
              </m:mc>
            </m:mcs>
            <m:ctrlPr>
              <w:rPr>
                <w:rFonts w:ascii="Cambria Math" w:hAnsi="Cambria Math"/>
              </w:rPr>
            </m:ctrlPr>
          </m:mPr>
          <m:mr>
            <m:e>
              <m:r>
                <w:rPr>
                  <w:rFonts w:ascii="Cambria Math" w:hAnsi="Cambria Math"/>
                </w:rPr>
                <m:t>resistance</m:t>
              </m:r>
              <m:r>
                <m:rPr>
                  <m:sty m:val="p"/>
                </m:rPr>
                <w:rPr>
                  <w:rFonts w:ascii="Cambria Math" w:hAnsi="Cambria Math"/>
                  <w:lang w:val="de-DE"/>
                </w:rPr>
                <m:t>=</m:t>
              </m:r>
              <m:r>
                <w:rPr>
                  <w:rFonts w:ascii="Cambria Math" w:hAnsi="Cambria Math"/>
                </w:rPr>
                <m:t>raster</m:t>
              </m:r>
              <m:r>
                <m:rPr>
                  <m:sty m:val="p"/>
                </m:rPr>
                <w:rPr>
                  <w:rFonts w:ascii="Cambria Math" w:hAnsi="Cambria Math"/>
                  <w:lang w:val="de-DE"/>
                </w:rPr>
                <m:t>×</m:t>
              </m:r>
              <m:r>
                <w:rPr>
                  <w:rFonts w:ascii="Cambria Math" w:hAnsi="Cambria Math"/>
                </w:rPr>
                <m:t>ex</m:t>
              </m:r>
              <m:sSup>
                <m:sSupPr>
                  <m:ctrlPr>
                    <w:rPr>
                      <w:rFonts w:ascii="Cambria Math" w:hAnsi="Cambria Math"/>
                    </w:rPr>
                  </m:ctrlPr>
                </m:sSupPr>
                <m:e>
                  <m:r>
                    <w:rPr>
                      <w:rFonts w:ascii="Cambria Math" w:hAnsi="Cambria Math"/>
                    </w:rPr>
                    <m:t>p</m:t>
                  </m:r>
                </m:e>
                <m:sup>
                  <m:r>
                    <m:rPr>
                      <m:sty m:val="p"/>
                    </m:rPr>
                    <w:rPr>
                      <w:rFonts w:ascii="Cambria Math" w:hAnsi="Cambria Math"/>
                      <w:lang w:val="de-DE"/>
                    </w:rPr>
                    <m:t>-</m:t>
                  </m:r>
                  <m:r>
                    <w:rPr>
                      <w:rFonts w:ascii="Cambria Math" w:hAnsi="Cambria Math"/>
                    </w:rPr>
                    <m:t>magnitude</m:t>
                  </m:r>
                  <m:r>
                    <m:rPr>
                      <m:sty m:val="p"/>
                    </m:rPr>
                    <w:rPr>
                      <w:rFonts w:ascii="Cambria Math" w:hAnsi="Cambria Math"/>
                      <w:lang w:val="de-DE"/>
                    </w:rPr>
                    <m:t>×</m:t>
                  </m:r>
                  <m:r>
                    <w:rPr>
                      <w:rFonts w:ascii="Cambria Math" w:hAnsi="Cambria Math"/>
                    </w:rPr>
                    <m:t>s</m:t>
                  </m:r>
                  <m:r>
                    <w:rPr>
                      <w:rFonts w:ascii="Cambria Math" w:hAnsi="Cambria Math"/>
                      <w:lang w:val="de-DE"/>
                    </w:rPr>
                    <m:t>h</m:t>
                  </m:r>
                  <m:r>
                    <w:rPr>
                      <w:rFonts w:ascii="Cambria Math" w:hAnsi="Cambria Math"/>
                    </w:rPr>
                    <m:t>ape</m:t>
                  </m:r>
                </m:sup>
              </m:sSup>
            </m:e>
          </m:mr>
        </m:m>
      </m:oMath>
    </w:p>
    <w:p w14:paraId="726B27F9" w14:textId="73A8F887" w:rsidR="0078468B" w:rsidRDefault="007F2A2F" w:rsidP="00C63E9B">
      <w:pPr>
        <w:pStyle w:val="BodyText"/>
      </w:pPr>
      <w:r>
        <w:rPr>
          <w:rFonts w:eastAsiaTheme="minorEastAsia"/>
        </w:rPr>
        <w:t>Monomolecular transformation:</w:t>
      </w:r>
      <w:r w:rsidR="00AA5C7B">
        <w:rPr>
          <w:rFonts w:eastAsiaTheme="minorEastAsia"/>
        </w:rPr>
        <w:t xml:space="preserve"> </w:t>
      </w:r>
      <m:oMath>
        <m:m>
          <m:mPr>
            <m:plcHide m:val="1"/>
            <m:mcs>
              <m:mc>
                <m:mcPr>
                  <m:count m:val="1"/>
                  <m:mcJc m:val="center"/>
                </m:mcPr>
              </m:mc>
            </m:mcs>
            <m:ctrlPr>
              <w:rPr>
                <w:rFonts w:ascii="Cambria Math" w:hAnsi="Cambria Math"/>
              </w:rPr>
            </m:ctrlPr>
          </m:mPr>
          <m:mr>
            <m:e>
              <m:r>
                <w:rPr>
                  <w:rFonts w:ascii="Cambria Math" w:hAnsi="Cambria Math"/>
                </w:rPr>
                <m:t>resistance</m:t>
              </m:r>
              <m:r>
                <m:rPr>
                  <m:sty m:val="p"/>
                </m:rPr>
                <w:rPr>
                  <w:rFonts w:ascii="Cambria Math" w:hAnsi="Cambria Math"/>
                </w:rPr>
                <m:t>=</m:t>
              </m:r>
              <m:r>
                <w:rPr>
                  <w:rFonts w:ascii="Cambria Math" w:hAnsi="Cambria Math"/>
                </w:rPr>
                <m:t>raster</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ex</m:t>
                  </m:r>
                  <m:sSup>
                    <m:sSupPr>
                      <m:ctrlPr>
                        <w:rPr>
                          <w:rFonts w:ascii="Cambria Math" w:hAnsi="Cambria Math"/>
                        </w:rPr>
                      </m:ctrlPr>
                    </m:sSupPr>
                    <m:e>
                      <m:r>
                        <w:rPr>
                          <w:rFonts w:ascii="Cambria Math" w:hAnsi="Cambria Math"/>
                        </w:rPr>
                        <m:t>p</m:t>
                      </m:r>
                    </m:e>
                    <m:sup>
                      <m:r>
                        <m:rPr>
                          <m:sty m:val="p"/>
                        </m:rPr>
                        <w:rPr>
                          <w:rFonts w:ascii="Cambria Math" w:hAnsi="Cambria Math"/>
                        </w:rPr>
                        <m:t>-</m:t>
                      </m:r>
                      <m:r>
                        <w:rPr>
                          <w:rFonts w:ascii="Cambria Math" w:hAnsi="Cambria Math"/>
                        </w:rPr>
                        <m:t>magnitude</m:t>
                      </m:r>
                      <m:r>
                        <m:rPr>
                          <m:sty m:val="p"/>
                        </m:rPr>
                        <w:rPr>
                          <w:rFonts w:ascii="Cambria Math" w:hAnsi="Cambria Math"/>
                        </w:rPr>
                        <m:t>×</m:t>
                      </m:r>
                      <m:r>
                        <w:rPr>
                          <w:rFonts w:ascii="Cambria Math" w:hAnsi="Cambria Math"/>
                        </w:rPr>
                        <m:t>shape</m:t>
                      </m:r>
                    </m:sup>
                  </m:sSup>
                </m:e>
              </m:d>
            </m:e>
          </m:mr>
        </m:m>
      </m:oMath>
    </w:p>
    <w:p w14:paraId="13E97C43" w14:textId="16DBD976" w:rsidR="0078468B" w:rsidRDefault="0078468B" w:rsidP="00C63E9B">
      <w:pPr>
        <w:pStyle w:val="FirstParagraph"/>
        <w:jc w:val="both"/>
      </w:pPr>
      <w:proofErr w:type="spellStart"/>
      <w:r>
        <w:t>ResistanceGA</w:t>
      </w:r>
      <w:proofErr w:type="spellEnd"/>
      <w:r>
        <w:t xml:space="preserve"> searches for the best combination of transformation function, </w:t>
      </w:r>
      <w:r w:rsidR="008B2C90">
        <w:t>magnitude,</w:t>
      </w:r>
      <w:r>
        <w:t xml:space="preserve"> and shape parameter. It provides a framework for </w:t>
      </w:r>
      <w:proofErr w:type="spellStart"/>
      <w:r>
        <w:t>optimising</w:t>
      </w:r>
      <w:proofErr w:type="spellEnd"/>
      <w:r>
        <w:t xml:space="preserve"> resistance surfaces from an environmental raster surface without any prior assumptions about the contribution of those surfaces on the resistance </w:t>
      </w:r>
      <w:r w:rsidR="00BB01F2">
        <w:fldChar w:fldCharType="begin"/>
      </w:r>
      <w:r w:rsidR="00BB01F2">
        <w:instrText xml:space="preserve"> ADDIN ZOTERO_ITEM CSL_CITATION {"citationID":"xv6LXaRE","properties":{"formattedCitation":"(Peterman, 2018)","plainCitation":"(Peterman, 2018)","noteIndex":0},"citationItems":[{"id":1303,"uris":["http://zotero.org/users/2873801/items/B8IATGAT"],"itemData":{"id":1303,"type":"article-journal","container-title":"Methods in Ecology and Evolution","DOI":"10.1111/2041-210X.12984","ISSN":"2041-210X, 2041-210X","issue":"6","journalAbbreviation":"Methods Ecol Evol","language":"en","page":"1638-1647","source":"DOI.org (Crossref)","title":"ResistanceGA: An R package for the optimization of resistance surfaces using genetic algorithms","title-short":"ResistanceGA","volume":"9","author":[{"family":"Peterman","given":"William E."}],"editor":[{"family":"Jarman","given":"Simon"}],"issued":{"date-parts":[["2018",6]]}}}],"schema":"https://github.com/citation-style-language/schema/raw/master/csl-citation.json"} </w:instrText>
      </w:r>
      <w:r w:rsidR="00BB01F2">
        <w:fldChar w:fldCharType="separate"/>
      </w:r>
      <w:r w:rsidR="00BB01F2" w:rsidRPr="00BB01F2">
        <w:t>(Peterman, 2018)</w:t>
      </w:r>
      <w:r w:rsidR="00BB01F2">
        <w:fldChar w:fldCharType="end"/>
      </w:r>
      <w:r w:rsidR="00CB157F">
        <w:t xml:space="preserve"> and therefore, provides an unbiased representation of the resistance surface based on the genetic data</w:t>
      </w:r>
      <w:r>
        <w:t>.</w:t>
      </w:r>
    </w:p>
    <w:p w14:paraId="57528D3F" w14:textId="2417432E" w:rsidR="004F3CD1" w:rsidRDefault="004F3CD1" w:rsidP="00C63E9B">
      <w:pPr>
        <w:pStyle w:val="BodyText"/>
        <w:jc w:val="both"/>
      </w:pPr>
      <w:r w:rsidRPr="004F3CD1">
        <w:t xml:space="preserve">Five different environmental variables selected for the landscape genetic analysis were used </w:t>
      </w:r>
      <w:r w:rsidR="00B57CD4">
        <w:t xml:space="preserve">to </w:t>
      </w:r>
      <w:proofErr w:type="spellStart"/>
      <w:r w:rsidR="00B57CD4">
        <w:t>optimise</w:t>
      </w:r>
      <w:proofErr w:type="spellEnd"/>
      <w:r w:rsidRPr="004F3CD1">
        <w:t xml:space="preserve"> the resistance surface maps. </w:t>
      </w:r>
      <w:proofErr w:type="spellStart"/>
      <w:r w:rsidRPr="004F3CD1">
        <w:t>Linearised</w:t>
      </w:r>
      <w:proofErr w:type="spellEnd"/>
      <w:r w:rsidRPr="004F3CD1">
        <w:t xml:space="preserve"> pairwise </w:t>
      </w:r>
      <m:oMath>
        <m:sSub>
          <m:sSubPr>
            <m:ctrlPr>
              <w:rPr>
                <w:rFonts w:ascii="Cambria Math" w:hAnsi="Cambria Math"/>
              </w:rPr>
            </m:ctrlPr>
          </m:sSubPr>
          <m:e>
            <m:r>
              <w:rPr>
                <w:rFonts w:ascii="Cambria Math" w:hAnsi="Cambria Math"/>
              </w:rPr>
              <m:t>F</m:t>
            </m:r>
          </m:e>
          <m:sub>
            <m:r>
              <w:rPr>
                <w:rFonts w:ascii="Cambria Math" w:hAnsi="Cambria Math"/>
              </w:rPr>
              <m:t>st</m:t>
            </m:r>
          </m:sub>
        </m:sSub>
      </m:oMath>
      <w:r w:rsidR="001B148A">
        <w:rPr>
          <w:rFonts w:eastAsiaTheme="minorEastAsia"/>
        </w:rPr>
        <w:t xml:space="preserve"> </w:t>
      </w:r>
      <w:r w:rsidRPr="004F3CD1">
        <w:t xml:space="preserve">genetic distance was used as the response parameter. The cost distance calculated from the transformed resistance surfaces </w:t>
      </w:r>
      <w:r w:rsidR="007E30A2">
        <w:t>is</w:t>
      </w:r>
      <w:r w:rsidRPr="004F3CD1">
        <w:t xml:space="preserve"> used as a predictor to find the best model that explains the genetic distance. A linear mixed</w:t>
      </w:r>
      <w:r w:rsidR="007E30A2">
        <w:t>-</w:t>
      </w:r>
      <w:r w:rsidRPr="004F3CD1">
        <w:t xml:space="preserve">effects model with a </w:t>
      </w:r>
      <w:r w:rsidR="0052130F" w:rsidRPr="004F3CD1">
        <w:t>maximum likelihood population effect (MLPE)</w:t>
      </w:r>
      <w:r w:rsidRPr="004F3CD1">
        <w:t xml:space="preserve"> is fitted to the data </w:t>
      </w:r>
      <w:r w:rsidR="006B2466">
        <w:fldChar w:fldCharType="begin"/>
      </w:r>
      <w:r w:rsidR="006B2466">
        <w:instrText xml:space="preserve"> ADDIN ZOTERO_ITEM CSL_CITATION {"citationID":"gtmYfg7e","properties":{"formattedCitation":"(Clarke et al., 2002; Fukuda et al., 2022)","plainCitation":"(Clarke et al., 2002; Fukuda et al., 2022)","noteIndex":0},"citationItems":[{"id":1637,"uris":["http://zotero.org/users/2873801/items/U7UH395B"],"itemData":{"id":1637,"type":"article-journal","abstract":"There is growing interest in assessing relation ships between two or more distance matrices, where distances are based on genetic, geographical, and/or environmental measures of dissimilarity for all pairwise combinations of n populations. Methods are developed and assessed for estimating confidence limits for the regression relationship between dependent matrix Y and matrix X and for estimating the value of x given critical y. Methods include a regression mixed model that incorporates an additional population effects variance and a jackknife-by-population regression method that omits the (n −1) distance observations for each population in turn. The approaches are illustrated using data to quantify rates of gene flow with distance between wild plant populations of sea beet and are assessed using simulations.","container-title":"Journal of Agricultural, Biological, and Environmental Statistics","DOI":"10.1198/108571102320","ISSN":"1537-2693","issue":"3","journalAbbreviation":"JABES","language":"en","page":"361","source":"Springer Link","title":"Confidence limits for regression relationships between distance matrices: Estimating gene flow with distance","title-short":"Confidence limits for regression relationships between distance matrices","volume":"7","author":[{"family":"Clarke","given":"Ralph T."},{"family":"Rothery","given":"Peter"},{"family":"Raybould","given":"Alan F."}],"issued":{"date-parts":[["2002",9,1]]}}},{"id":1636,"uris":["http://zotero.org/users/2873801/items/WHIWRMRZ"],"itemData":{"id":1636,"type":"article-journal","container-title":"Molecular Ecology","DOI":"10.1111/mec.16310","ISSN":"0962-1083, 1365-294X","issue":"4","journalAbbreviation":"Molecular Ecology","language":"en","page":"1076-1092","source":"DOI.org (Crossref)","title":"Environmental resistance and habitat quality influence dispersal of the saltwater crocodile","volume":"31","author":[{"family":"Fukuda","given":"Yusuke"},{"family":"Moritz","given":"Craig"},{"family":"Jang","given":"Namchul"},{"family":"Webb","given":"Grahame"},{"family":"Campbell","given":"Hamish"},{"family":"Christian","given":"Keith"},{"family":"Lindner","given":"Garry"},{"family":"Banks","given":"Sam"}],"issued":{"date-parts":[["2022",2]]}}}],"schema":"https://github.com/citation-style-language/schema/raw/master/csl-citation.json"} </w:instrText>
      </w:r>
      <w:r w:rsidR="006B2466">
        <w:fldChar w:fldCharType="separate"/>
      </w:r>
      <w:r w:rsidR="006B2466" w:rsidRPr="006B2466">
        <w:t>(Clarke et al., 2002; Fukuda et al., 2022)</w:t>
      </w:r>
      <w:r w:rsidR="006B2466">
        <w:fldChar w:fldCharType="end"/>
      </w:r>
      <w:r w:rsidRPr="004F3CD1">
        <w:t xml:space="preserve">. We </w:t>
      </w:r>
      <w:proofErr w:type="spellStart"/>
      <w:r w:rsidRPr="004F3CD1">
        <w:t>optimised</w:t>
      </w:r>
      <w:proofErr w:type="spellEnd"/>
      <w:r w:rsidRPr="004F3CD1">
        <w:t xml:space="preserve"> single surfaces of environmental variables and used log</w:t>
      </w:r>
      <w:r w:rsidR="007E30A2">
        <w:t>-</w:t>
      </w:r>
      <w:r w:rsidRPr="004F3CD1">
        <w:t xml:space="preserve">likelihood as the objective function for the MLPE model. Four </w:t>
      </w:r>
      <w:proofErr w:type="gramStart"/>
      <w:r w:rsidRPr="004F3CD1">
        <w:t>replicates</w:t>
      </w:r>
      <w:proofErr w:type="gramEnd"/>
      <w:r w:rsidRPr="004F3CD1">
        <w:t xml:space="preserve"> of 1000 iterations</w:t>
      </w:r>
      <w:r w:rsidR="009D347D">
        <w:t xml:space="preserve"> each</w:t>
      </w:r>
      <w:r w:rsidRPr="004F3CD1">
        <w:t xml:space="preserve"> were run with the </w:t>
      </w:r>
      <w:proofErr w:type="spellStart"/>
      <w:r w:rsidRPr="004F3CD1">
        <w:t>optimisation</w:t>
      </w:r>
      <w:proofErr w:type="spellEnd"/>
      <w:r w:rsidRPr="004F3CD1">
        <w:t xml:space="preserve"> set to stop after 50 generation</w:t>
      </w:r>
      <w:r w:rsidR="003D1F15">
        <w:t>s</w:t>
      </w:r>
      <w:r w:rsidRPr="004F3CD1">
        <w:t xml:space="preserve"> of no improvement. We set </w:t>
      </w:r>
      <w:r w:rsidRPr="004F3CD1">
        <w:lastRenderedPageBreak/>
        <w:t>the maximum allowable resistance</w:t>
      </w:r>
      <w:r w:rsidR="004D7667">
        <w:t xml:space="preserve"> valu</w:t>
      </w:r>
      <w:r w:rsidRPr="004F3CD1">
        <w:t xml:space="preserve">e to be 100 </w:t>
      </w:r>
      <w:r w:rsidR="003D1F15">
        <w:t>during</w:t>
      </w:r>
      <w:r w:rsidRPr="004F3CD1">
        <w:t xml:space="preserve"> </w:t>
      </w:r>
      <w:r w:rsidR="003D1F15">
        <w:t xml:space="preserve">the </w:t>
      </w:r>
      <w:proofErr w:type="spellStart"/>
      <w:r w:rsidRPr="004F3CD1">
        <w:t>optimisation</w:t>
      </w:r>
      <w:proofErr w:type="spellEnd"/>
      <w:r w:rsidRPr="004F3CD1">
        <w:t xml:space="preserve"> process for easier rescaling and comparison of the resistance values of different environmental variables.</w:t>
      </w:r>
    </w:p>
    <w:p w14:paraId="79F8A521" w14:textId="1E9406D0" w:rsidR="00931B40" w:rsidRDefault="00931B40" w:rsidP="00C63E9B">
      <w:pPr>
        <w:pStyle w:val="Heading4"/>
        <w:spacing w:line="480" w:lineRule="auto"/>
      </w:pPr>
      <w:r w:rsidRPr="00931B40">
        <w:t>Isolation by resistance</w:t>
      </w:r>
    </w:p>
    <w:p w14:paraId="69AC8DEB" w14:textId="160DC2B0" w:rsidR="0021578E" w:rsidRDefault="003B4D2B" w:rsidP="00C63E9B">
      <w:pPr>
        <w:pStyle w:val="BodyText"/>
        <w:jc w:val="both"/>
      </w:pPr>
      <w:r>
        <w:t xml:space="preserve">Each </w:t>
      </w:r>
      <w:r w:rsidR="009D347D">
        <w:t>replicate</w:t>
      </w:r>
      <w:r>
        <w:t xml:space="preserve"> of </w:t>
      </w:r>
      <w:r w:rsidR="004D7667">
        <w:t xml:space="preserve">the </w:t>
      </w:r>
      <w:r>
        <w:t xml:space="preserve">resistance surface obtained via the </w:t>
      </w:r>
      <w:proofErr w:type="spellStart"/>
      <w:r>
        <w:t>optimisation</w:t>
      </w:r>
      <w:proofErr w:type="spellEnd"/>
      <w:r>
        <w:t xml:space="preserve"> process was tested using the circuit distance matrix obtained </w:t>
      </w:r>
      <w:r w:rsidR="004D7667">
        <w:t xml:space="preserve">from </w:t>
      </w:r>
      <w:r>
        <w:t xml:space="preserve">those resistance surfaces. There are different methods available for assessing the correlation between the genetic distance matrix and the circuit distance obtained from the resistance surfaces of each environmental variable </w:t>
      </w:r>
      <w:r w:rsidR="007432AC">
        <w:fldChar w:fldCharType="begin"/>
      </w:r>
      <w:r w:rsidR="007432AC">
        <w:instrText xml:space="preserve"> ADDIN ZOTERO_ITEM CSL_CITATION {"citationID":"cMXIcBRj","properties":{"formattedCitation":"(Saarman et al., 2018)","plainCitation":"(Saarman et al., 2018)","noteIndex":0},"citationItems":[{"id":1137,"uris":["http://zotero.org/users/2873801/items/VBFDX844"],"itemData":{"id":1137,"type":"article-journal","container-title":"Ecology and Evolution","DOI":"10.1002/ece3.4050","ISSN":"20457758","issue":"11","journalAbbreviation":"Ecol Evol","language":"en","page":"5336-5354","source":"DOI.org (Crossref)","title":"A spatial genetics approach to inform vector control of tsetse flies ( &lt;i&gt;Glossina fuscipes fuscipes&lt;/i&gt; ) in Northern Uganda","volume":"8","author":[{"family":"Saarman","given":"Norah"},{"family":"Burak","given":"Mary"},{"family":"Opiro","given":"Robert"},{"family":"Hyseni","given":"Chaz"},{"family":"Echodu","given":"Richard"},{"family":"Dion","given":"Kirstin"},{"family":"Opiyo","given":"Elizabeth A."},{"family":"Dunn","given":"Augustine W."},{"family":"Amatulli","given":"Giuseppe"},{"family":"Aksoy","given":"Serap"},{"family":"Caccone","given":"Adalgisa"}],"issued":{"date-parts":[["2018",6]]}}}],"schema":"https://github.com/citation-style-language/schema/raw/master/csl-citation.json"} </w:instrText>
      </w:r>
      <w:r w:rsidR="007432AC">
        <w:fldChar w:fldCharType="separate"/>
      </w:r>
      <w:r w:rsidR="007432AC" w:rsidRPr="007432AC">
        <w:t>(Saarman et al., 2018)</w:t>
      </w:r>
      <w:r w:rsidR="007432AC">
        <w:fldChar w:fldCharType="end"/>
      </w:r>
      <w:r>
        <w:t xml:space="preserve">. Partial </w:t>
      </w:r>
      <w:r w:rsidR="004D7667">
        <w:t>M</w:t>
      </w:r>
      <w:r>
        <w:t xml:space="preserve">antel tests are </w:t>
      </w:r>
      <w:r w:rsidR="004D7667">
        <w:t>standard</w:t>
      </w:r>
      <w:r>
        <w:t xml:space="preserve"> in landscape genetics for testing the association of resistance surfaces to genetic differentiation </w:t>
      </w:r>
      <w:r w:rsidR="001759B4">
        <w:fldChar w:fldCharType="begin"/>
      </w:r>
      <w:r w:rsidR="001759B4">
        <w:instrText xml:space="preserve"> ADDIN ZOTERO_ITEM CSL_CITATION {"citationID":"l9hPQVd1","properties":{"formattedCitation":"(Manel et al., 2003)","plainCitation":"(Manel et al., 2003)","noteIndex":0},"citationItems":[{"id":1456,"uris":["http://zotero.org/users/2873801/items/PHGVU7RC"],"itemData":{"id":1456,"type":"article-journal","container-title":"Trends in Ecology &amp; Evolution","DOI":"10.1016/S0169-5347(03)00008-9","ISSN":"01695347","issue":"4","journalAbbreviation":"Trends in Ecology &amp; Evolution","language":"en","page":"189-197","source":"DOI.org (Crossref)","title":"Landscape genetics: combining landscape ecology and population genetics","title-short":"Landscape genetics","volume":"18","author":[{"family":"Manel","given":"Stéphanie"},{"family":"Schwartz","given":"Michael K."},{"family":"Luikart","given":"Gordon"},{"family":"Taberlet","given":"Pierre"}],"issued":{"date-parts":[["2003",4]]}}}],"schema":"https://github.com/citation-style-language/schema/raw/master/csl-citation.json"} </w:instrText>
      </w:r>
      <w:r w:rsidR="001759B4">
        <w:fldChar w:fldCharType="separate"/>
      </w:r>
      <w:r w:rsidR="001759B4" w:rsidRPr="001759B4">
        <w:t>(Manel et al., 2003)</w:t>
      </w:r>
      <w:r w:rsidR="001759B4">
        <w:fldChar w:fldCharType="end"/>
      </w:r>
      <w:r>
        <w:t xml:space="preserve">. </w:t>
      </w:r>
      <w:r w:rsidR="004D7667">
        <w:t>The p</w:t>
      </w:r>
      <w:r>
        <w:t xml:space="preserve">artial </w:t>
      </w:r>
      <w:r w:rsidR="004D7667">
        <w:t>M</w:t>
      </w:r>
      <w:r>
        <w:t xml:space="preserve">antel test </w:t>
      </w:r>
      <w:r w:rsidR="004D7667">
        <w:t>assesse</w:t>
      </w:r>
      <w:r>
        <w:t xml:space="preserve">s </w:t>
      </w:r>
      <w:r w:rsidR="004D7667">
        <w:t>the</w:t>
      </w:r>
      <w:r>
        <w:t xml:space="preserve"> correlation between two different distance matrices conditioned on a third matrix </w:t>
      </w:r>
      <w:r w:rsidR="001759B4">
        <w:fldChar w:fldCharType="begin"/>
      </w:r>
      <w:r w:rsidR="001759B4">
        <w:instrText xml:space="preserve"> ADDIN ZOTERO_ITEM CSL_CITATION {"citationID":"T8SUBWex","properties":{"formattedCitation":"(Oksanen et al., 2013)","plainCitation":"(Oksanen et al., 2013)","noteIndex":0},"citationItems":[{"id":1630,"uris":["http://zotero.org/users/2873801/items/ZK3IQ8XE"],"itemData":{"id":1630,"type":"article-journal","container-title":"Community ecology package, version","issue":"9","page":"1–295","title":"Package ‘vegan’","volume":"2","author":[{"family":"Oksanen","given":"Jari"},{"family":"Blanchet","given":"F Guillaume"},{"family":"Kindt","given":"Roeland"},{"family":"Legendre","given":"Pierre"},{"family":"Minchin","given":"Peter R"},{"family":"O’hara","given":"RB"},{"family":"Simpson","given":"Gavin L"},{"family":"Solymos","given":"Peter"},{"family":"Stevens","given":"M Henry H"},{"family":"Wagner","given":"Helene"},{"literal":"others"}],"issued":{"date-parts":[["2013"]]}}}],"schema":"https://github.com/citation-style-language/schema/raw/master/csl-citation.json"} </w:instrText>
      </w:r>
      <w:r w:rsidR="001759B4">
        <w:fldChar w:fldCharType="separate"/>
      </w:r>
      <w:r w:rsidR="001759B4" w:rsidRPr="001759B4">
        <w:t>(Oksanen et al., 2013)</w:t>
      </w:r>
      <w:r w:rsidR="001759B4">
        <w:fldChar w:fldCharType="end"/>
      </w:r>
      <w:r>
        <w:t xml:space="preserve">. We used </w:t>
      </w:r>
      <w:r w:rsidR="004D7667">
        <w:t xml:space="preserve">the </w:t>
      </w:r>
      <w:r>
        <w:t xml:space="preserve">partial </w:t>
      </w:r>
      <w:r w:rsidR="004D7667">
        <w:t>M</w:t>
      </w:r>
      <w:r>
        <w:t xml:space="preserve">antel test to assess </w:t>
      </w:r>
      <w:r w:rsidR="004D7667">
        <w:t xml:space="preserve">the </w:t>
      </w:r>
      <w:r>
        <w:t xml:space="preserve">correlation between the genetic distance matrix and the pairwise circuit distance matrix accounting </w:t>
      </w:r>
      <w:r w:rsidR="004D7667">
        <w:t xml:space="preserve">for </w:t>
      </w:r>
      <w:r>
        <w:t xml:space="preserve">the geographical distance matrix. Partial mantel </w:t>
      </w:r>
      <w:r w:rsidR="003E4B63">
        <w:t>has</w:t>
      </w:r>
      <w:r>
        <w:t xml:space="preserve"> been dominant </w:t>
      </w:r>
      <w:r w:rsidR="003E4B63">
        <w:t xml:space="preserve">in landscape genetics analysis </w:t>
      </w:r>
      <w:r>
        <w:t xml:space="preserve">but are high in type I error rates </w:t>
      </w:r>
      <w:r w:rsidR="003E4B63">
        <w:t xml:space="preserve">with </w:t>
      </w:r>
      <w:r>
        <w:t xml:space="preserve">spurious correlations </w:t>
      </w:r>
      <w:r w:rsidR="00ED2F98">
        <w:fldChar w:fldCharType="begin"/>
      </w:r>
      <w:r w:rsidR="00ED2F98">
        <w:instrText xml:space="preserve"> ADDIN ZOTERO_ITEM CSL_CITATION {"citationID":"Z4gzMGfK","properties":{"formattedCitation":"(Cushman &amp; Landguth, 2010)","plainCitation":"(Cushman &amp; Landguth, 2010)","noteIndex":0},"citationItems":[{"id":1638,"uris":["http://zotero.org/users/2873801/items/3BSF5BBL"],"itemData":{"id":1638,"type":"article-journal","container-title":"Molecular Ecology","DOI":"10.1111/j.1365-294X.2010.04656.x","ISSN":"09621083","issue":"17","language":"en","page":"3592-3602","source":"DOI.org (Crossref)","title":"Spurious correlations and inference in landscape genetics: INFERENCE IN LANDSCAPE GENETICS","title-short":"Spurious correlations and inference in landscape genetics","volume":"19","author":[{"family":"Cushman","given":"Samuel A."},{"family":"Landguth","given":"Erin L."}],"issued":{"date-parts":[["2010",9]]}}}],"schema":"https://github.com/citation-style-language/schema/raw/master/csl-citation.json"} </w:instrText>
      </w:r>
      <w:r w:rsidR="00ED2F98">
        <w:fldChar w:fldCharType="separate"/>
      </w:r>
      <w:r w:rsidR="00ED2F98" w:rsidRPr="00ED2F98">
        <w:t>(Cushman &amp; Landguth, 2010)</w:t>
      </w:r>
      <w:r w:rsidR="00ED2F98">
        <w:fldChar w:fldCharType="end"/>
      </w:r>
      <w:r>
        <w:t xml:space="preserve">. Therefore, we used mixed matrix regression with randomization (MMRR) as a confirmatory test. </w:t>
      </w:r>
    </w:p>
    <w:p w14:paraId="2FD61EF3" w14:textId="67BA466E" w:rsidR="003B4D2B" w:rsidRDefault="003B4D2B" w:rsidP="00C63E9B">
      <w:pPr>
        <w:pStyle w:val="BodyText"/>
        <w:jc w:val="both"/>
      </w:pPr>
      <w:r>
        <w:t xml:space="preserve">The MMRR was performed using </w:t>
      </w:r>
      <w:r w:rsidR="004C0512">
        <w:t xml:space="preserve">the </w:t>
      </w:r>
      <w:proofErr w:type="spellStart"/>
      <w:r w:rsidRPr="004C0512">
        <w:rPr>
          <w:i/>
        </w:rPr>
        <w:t>lgMMRR</w:t>
      </w:r>
      <w:proofErr w:type="spellEnd"/>
      <w:r>
        <w:t xml:space="preserve"> function in </w:t>
      </w:r>
      <w:r w:rsidR="004C0512">
        <w:t xml:space="preserve">the </w:t>
      </w:r>
      <w:proofErr w:type="spellStart"/>
      <w:r w:rsidRPr="00A662EC">
        <w:rPr>
          <w:i/>
          <w:iCs/>
        </w:rPr>
        <w:t>PopGenReport</w:t>
      </w:r>
      <w:proofErr w:type="spellEnd"/>
      <w:r>
        <w:t xml:space="preserve"> package based on </w:t>
      </w:r>
      <w:r w:rsidR="00C056C9">
        <w:fldChar w:fldCharType="begin"/>
      </w:r>
      <w:r w:rsidR="00F53D44">
        <w:instrText xml:space="preserve"> ADDIN ZOTERO_ITEM CSL_CITATION {"citationID":"4fgqecvp","properties":{"formattedCitation":"(Wang, 2013)","plainCitation":"(Wang, 2013)","dontUpdate":true,"noteIndex":0},"citationItems":[{"id":1639,"uris":["http://zotero.org/users/2873801/items/K9C5CYZ2"],"itemData":{"id":1639,"type":"article-journal","container-title":"Evolution","DOI":"10.1111/evo.12134","ISSN":"00143820","issue":"12","journalAbbreviation":"Evolution","language":"en","page":"3403-3411","source":"DOI.org (Crossref)","title":"EXAMINING THE FULL EFFECTS OF LANDSCAPE HETEROGENEITY ON SPATIAL GENETIC VARIATION: A MULTIPLE MATRIX REGRESSION APPROACH FOR QUANTIFYING GEOGRAPHIC AND ECOLOGICAL ISOLATION: SPECIAL SECTION","title-short":"EXAMINING THE FULL EFFECTS OF LANDSCAPE HETEROGENEITY ON SPATIAL GENETIC VARIATION","volume":"67","author":[{"family":"Wang","given":"Ian J."}],"issued":{"date-parts":[["2013",12]]}}}],"schema":"https://github.com/citation-style-language/schema/raw/master/csl-citation.json"} </w:instrText>
      </w:r>
      <w:r w:rsidR="00C056C9">
        <w:fldChar w:fldCharType="separate"/>
      </w:r>
      <w:r w:rsidR="00C056C9" w:rsidRPr="00C056C9">
        <w:t>Wang</w:t>
      </w:r>
      <w:r w:rsidR="00411332">
        <w:t>'s</w:t>
      </w:r>
      <w:r w:rsidR="0066755D" w:rsidRPr="0066755D">
        <w:t>,</w:t>
      </w:r>
      <w:r w:rsidR="00C056C9" w:rsidRPr="00C056C9">
        <w:t xml:space="preserve"> </w:t>
      </w:r>
      <w:r w:rsidR="00411332">
        <w:t>(</w:t>
      </w:r>
      <w:r w:rsidR="00C056C9" w:rsidRPr="00C056C9">
        <w:t>2013)</w:t>
      </w:r>
      <w:r w:rsidR="00C056C9">
        <w:fldChar w:fldCharType="end"/>
      </w:r>
      <w:r>
        <w:t xml:space="preserve"> method. MMRR also gives us the effect of the resistance surface on the genetic differentiation accounting for the geographic distances. To avoid spurious correlations, we took a conservative </w:t>
      </w:r>
      <w:r w:rsidR="00411332">
        <w:t>approach,</w:t>
      </w:r>
      <w:r>
        <w:t xml:space="preserve"> and the resistance surfaces were deemed significantly associated with the genetic distance only if both the partial mantel and MMRR tests were statistically significant </w:t>
      </w:r>
      <w:r w:rsidR="00EA2756">
        <w:fldChar w:fldCharType="begin"/>
      </w:r>
      <w:r w:rsidR="00EA2756">
        <w:instrText xml:space="preserve"> ADDIN ZOTERO_ITEM CSL_CITATION {"citationID":"ftLastuk","properties":{"formattedCitation":"(De Castro et al., 2016; Saarman et al., 2018)","plainCitation":"(De Castro et al., 2016; Saarman et al., 2018)","noteIndex":0},"citationItems":[{"id":1640,"uris":["http://zotero.org/users/2873801/items/FA8M3QVS"],"itemData":{"id":1640,"type":"article-journal","container-title":"PLOS ONE","DOI":"10.1371/journal.pone.0164816","ISSN":"1932-6203","issue":"10","journalAbbreviation":"PLoS ONE","language":"en","page":"e0164816","source":"DOI.org (Crossref)","title":"A Multi-Faceted Approach to Analyse the Effects of Environmental Variables on Geographic Range and Genetic Structure of a Perennial Psammophilous Geophyte: The Case of the Sea Daffodil Pancratium maritimum L. in the Mediterranean Basin","title-short":"A Multi-Faceted Approach to Analyse the Effects of Environmental Variables on Geographic Range and Genetic Structure of a Perennial Psammophilous Geophyte","volume":"11","author":[{"family":"De Castro","given":"Olga"},{"family":"Di Maio","given":"Antonietta"},{"family":"Di Febbraro","given":"Mirko"},{"family":"Imparato","given":"Gennaro"},{"family":"Innangi","given":"Michele"},{"family":"Véla","given":"Errol"},{"family":"Menale","given":"Bruno"}],"editor":[{"family":"Peruzzi","given":"Lorenzo"}],"issued":{"date-parts":[["2016",10,17]]}}},{"id":1137,"uris":["http://zotero.org/users/2873801/items/VBFDX844"],"itemData":{"id":1137,"type":"article-journal","container-title":"Ecology and Evolution","DOI":"10.1002/ece3.4050","ISSN":"20457758","issue":"11","journalAbbreviation":"Ecol Evol","language":"en","page":"5336-5354","source":"DOI.org (Crossref)","title":"A spatial genetics approach to inform vector control of tsetse flies ( &lt;i&gt;Glossina fuscipes fuscipes&lt;/i&gt; ) in Northern Uganda","volume":"8","author":[{"family":"Saarman","given":"Norah"},{"family":"Burak","given":"Mary"},{"family":"Opiro","given":"Robert"},{"family":"Hyseni","given":"Chaz"},{"family":"Echodu","given":"Richard"},{"family":"Dion","given":"Kirstin"},{"family":"Opiyo","given":"Elizabeth A."},{"family":"Dunn","given":"Augustine W."},{"family":"Amatulli","given":"Giuseppe"},{"family":"Aksoy","given":"Serap"},{"family":"Caccone","given":"Adalgisa"}],"issued":{"date-parts":[["2018",6]]}}}],"schema":"https://github.com/citation-style-language/schema/raw/master/csl-citation.json"} </w:instrText>
      </w:r>
      <w:r w:rsidR="00EA2756">
        <w:fldChar w:fldCharType="separate"/>
      </w:r>
      <w:r w:rsidR="00EA2756" w:rsidRPr="00EA2756">
        <w:t>(De Castro et al., 2016; Saarman et al., 2018)</w:t>
      </w:r>
      <w:r w:rsidR="00EA2756">
        <w:fldChar w:fldCharType="end"/>
      </w:r>
      <w:r>
        <w:t>.</w:t>
      </w:r>
      <w:r w:rsidR="0021578E">
        <w:t xml:space="preserve"> Significance for both the partial mantel and MMRR were assessed based on 10,000 permutations.</w:t>
      </w:r>
    </w:p>
    <w:p w14:paraId="1E92A284" w14:textId="1511DED6" w:rsidR="00495281" w:rsidRDefault="00495281" w:rsidP="00C63E9B">
      <w:pPr>
        <w:pStyle w:val="Heading4"/>
        <w:spacing w:line="480" w:lineRule="auto"/>
      </w:pPr>
      <w:r w:rsidRPr="00495281">
        <w:lastRenderedPageBreak/>
        <w:t>Composite resistance surface maps</w:t>
      </w:r>
    </w:p>
    <w:p w14:paraId="699E6466" w14:textId="0E60CE2B" w:rsidR="00495281" w:rsidRDefault="00C43494" w:rsidP="00C63E9B">
      <w:pPr>
        <w:pStyle w:val="BodyText"/>
        <w:jc w:val="both"/>
      </w:pPr>
      <w:r w:rsidRPr="00C43494">
        <w:t>As landscape features and environmental gradients do not exist in isolation</w:t>
      </w:r>
      <w:r>
        <w:t>,</w:t>
      </w:r>
      <w:r w:rsidRPr="00C43494">
        <w:t xml:space="preserve"> </w:t>
      </w:r>
      <w:r>
        <w:t xml:space="preserve">the </w:t>
      </w:r>
      <w:r w:rsidRPr="00C43494">
        <w:t xml:space="preserve">environmental resistance surfaces significantly associated with the genetic distance matrix were manually combined to form a composite resistance surface map. They were rescaled from 0 to 1, </w:t>
      </w:r>
      <w:r w:rsidR="0042347C">
        <w:t xml:space="preserve">where </w:t>
      </w:r>
      <w:r w:rsidRPr="00C43494">
        <w:t xml:space="preserve">the maximum </w:t>
      </w:r>
      <w:r w:rsidR="0042347C">
        <w:t xml:space="preserve">resistance </w:t>
      </w:r>
      <w:r w:rsidRPr="00C43494">
        <w:t>value among all the</w:t>
      </w:r>
      <w:r w:rsidR="0042347C">
        <w:t xml:space="preserve"> </w:t>
      </w:r>
      <w:r w:rsidR="007955F5">
        <w:t xml:space="preserve">significant </w:t>
      </w:r>
      <w:r w:rsidRPr="00C43494">
        <w:t>surfaces</w:t>
      </w:r>
      <w:r w:rsidR="007955F5">
        <w:t xml:space="preserve"> was </w:t>
      </w:r>
      <w:r w:rsidRPr="00C43494">
        <w:t xml:space="preserve">considered as 1, preserving the relative contribution of each </w:t>
      </w:r>
      <w:proofErr w:type="spellStart"/>
      <w:r w:rsidRPr="00C43494">
        <w:t>optimised</w:t>
      </w:r>
      <w:proofErr w:type="spellEnd"/>
      <w:r w:rsidRPr="00C43494">
        <w:t xml:space="preserve"> surface to the composite resistance map. The composite resistance map was obtained by multiplying the rescaled significant resistance surfaces</w:t>
      </w:r>
      <w:r>
        <w:t xml:space="preserve"> </w:t>
      </w:r>
      <w:r w:rsidRPr="00C43494">
        <w:t xml:space="preserve">described in </w:t>
      </w:r>
      <w:proofErr w:type="spellStart"/>
      <w:r w:rsidRPr="00C43494">
        <w:t>Schwabi</w:t>
      </w:r>
      <w:proofErr w:type="spellEnd"/>
      <w:r w:rsidRPr="00C43494">
        <w:t xml:space="preserve"> et al</w:t>
      </w:r>
      <w:r w:rsidR="001B19CA">
        <w:t xml:space="preserve">. </w:t>
      </w:r>
      <w:r w:rsidRPr="00C43494">
        <w:t xml:space="preserve">(2017). The composite resistance surfaces were used for the connectivity mapping via </w:t>
      </w:r>
      <w:proofErr w:type="spellStart"/>
      <w:r w:rsidRPr="00C43494">
        <w:t>Circuitscape</w:t>
      </w:r>
      <w:proofErr w:type="spellEnd"/>
      <w:r w:rsidRPr="00C43494">
        <w:t>.</w:t>
      </w:r>
    </w:p>
    <w:p w14:paraId="65CE4F9A" w14:textId="4F9132D2" w:rsidR="00CB751D" w:rsidRDefault="00670AF8" w:rsidP="00C63E9B">
      <w:pPr>
        <w:pStyle w:val="Heading3"/>
        <w:spacing w:line="480" w:lineRule="auto"/>
      </w:pPr>
      <w:r w:rsidRPr="00670AF8">
        <w:t>Mapping prevalence data</w:t>
      </w:r>
    </w:p>
    <w:p w14:paraId="34EF4F8C" w14:textId="5E46D926" w:rsidR="0071299E" w:rsidRDefault="001C58B7" w:rsidP="00C63E9B">
      <w:pPr>
        <w:pStyle w:val="BodyText"/>
        <w:jc w:val="both"/>
      </w:pPr>
      <w:r>
        <w:t>The m</w:t>
      </w:r>
      <w:r w:rsidR="0071299E">
        <w:t xml:space="preserve">ean of the posterior prevalence was obtained from the </w:t>
      </w:r>
      <w:r w:rsidR="00CB58EF">
        <w:t xml:space="preserve">pre-intervention </w:t>
      </w:r>
      <w:r w:rsidR="0071299E">
        <w:t>microfilaria</w:t>
      </w:r>
      <w:r>
        <w:t>e</w:t>
      </w:r>
      <w:r w:rsidR="0071299E">
        <w:t xml:space="preserve"> prevalence data using </w:t>
      </w:r>
      <w:r>
        <w:t xml:space="preserve">the </w:t>
      </w:r>
      <w:r w:rsidR="0071299E">
        <w:t xml:space="preserve">Bayesian approach </w:t>
      </w:r>
      <w:r w:rsidR="002821D9">
        <w:t>with Integrated Nested Laplace Approximation (</w:t>
      </w:r>
      <w:r w:rsidR="0071299E">
        <w:t>INLA</w:t>
      </w:r>
      <w:r w:rsidR="002821D9">
        <w:t>)</w:t>
      </w:r>
      <w:r w:rsidR="0071299E">
        <w:t xml:space="preserve"> </w:t>
      </w:r>
      <w:r w:rsidR="004A6EB2">
        <w:fldChar w:fldCharType="begin"/>
      </w:r>
      <w:r w:rsidR="004A6EB2">
        <w:instrText xml:space="preserve"> ADDIN ZOTERO_ITEM CSL_CITATION {"citationID":"Ri6sGXsN","properties":{"formattedCitation":"(Moraga et al., 2015; Rue et al., 2009)","plainCitation":"(Moraga et al., 2015; Rue et al., 2009)","noteIndex":0},"citationItems":[{"id":1012,"uris":["http://zotero.org/users/2873801/items/MSMPRXKY"],"itemData":{"id":1012,"type":"article-journal","container-title":"Parasites &amp; Vectors","DOI":"10.1186/s13071-015-1166-x","ISSN":"1756-3305","issue":"1","journalAbbreviation":"Parasites Vectors","language":"en","page":"560","source":"DOI.org (Crossref)","title":"Modelling the distribution and transmission intensity of lymphatic filariasis in sub-Saharan Africa prior to scaling up interventions: integrated use of geostatistical and mathematical modelling","title-short":"Modelling the distribution and transmission intensity of lymphatic filariasis in sub-Saharan Africa prior to scaling up interventions","volume":"8","author":[{"family":"Moraga","given":"Paula"},{"family":"Cano","given":"Jorge"},{"family":"Baggaley","given":"Rebecca F."},{"family":"Gyapong","given":"John O."},{"family":"Njenga","given":"Sammy M."},{"family":"Nikolay","given":"Birgit"},{"family":"Davies","given":"Emmanuel"},{"family":"Rebollo","given":"Maria P."},{"family":"Pullan","given":"Rachel L."},{"family":"Bockarie","given":"Moses J."},{"family":"Hollingsworth","given":"T. Déirdre"},{"family":"Gambhir","given":"Manoj"},{"family":"Brooker","given":"Simon J."}],"issued":{"date-parts":[["2015",12]]}}},{"id":1105,"uris":["http://zotero.org/users/2873801/items/LBAREPCU"],"itemData":{"id":1105,"type":"article-journal","container-title":"Journal of the Royal Statistical Society: Series B (Statistical Methodology)","DOI":"10.1111/j.1467-9868.2008.00700.x","ISSN":"13697412, 14679868","issue":"2","language":"en","page":"319-392","source":"DOI.org (Crossref)","title":"Approximate Bayesian inference for latent Gaussian models by using integrated nested Laplace approximations","volume":"71","author":[{"family":"Rue","given":"Håvard"},{"family":"Martino","given":"Sara"},{"family":"Chopin","given":"Nicolas"}],"issued":{"date-parts":[["2009",4]]}}}],"schema":"https://github.com/citation-style-language/schema/raw/master/csl-citation.json"} </w:instrText>
      </w:r>
      <w:r w:rsidR="004A6EB2">
        <w:fldChar w:fldCharType="separate"/>
      </w:r>
      <w:r w:rsidR="004A6EB2" w:rsidRPr="004A6EB2">
        <w:t>(Moraga et al., 2015; Rue et al., 2009)</w:t>
      </w:r>
      <w:r w:rsidR="004A6EB2">
        <w:fldChar w:fldCharType="end"/>
      </w:r>
      <w:r w:rsidR="0071299E">
        <w:t xml:space="preserve">. The number of </w:t>
      </w:r>
      <w:r w:rsidR="002821D9">
        <w:t>positive cases</w:t>
      </w:r>
      <w:r w:rsidR="0071299E">
        <w:t xml:space="preserve"> out of the total number of people tested </w:t>
      </w:r>
      <w:r w:rsidR="00F84736">
        <w:t xml:space="preserve">in a location </w:t>
      </w:r>
      <w:r w:rsidR="0071299E">
        <w:t xml:space="preserve">was assumed to follow a binomial distribution. The prevalence was modelled with different environmental variables and a spatial random effect with </w:t>
      </w:r>
      <w:r w:rsidR="002821D9">
        <w:t xml:space="preserve">a </w:t>
      </w:r>
      <w:r w:rsidR="0071299E">
        <w:t>zero</w:t>
      </w:r>
      <w:r w:rsidR="002821D9">
        <w:t>-</w:t>
      </w:r>
      <w:r w:rsidR="0071299E">
        <w:t xml:space="preserve">mean Gaussian process following a </w:t>
      </w:r>
      <w:proofErr w:type="spellStart"/>
      <w:r w:rsidR="0071299E">
        <w:t>Matérn</w:t>
      </w:r>
      <w:proofErr w:type="spellEnd"/>
      <w:r w:rsidR="0071299E">
        <w:t xml:space="preserve"> covariance function. The </w:t>
      </w:r>
      <w:proofErr w:type="spellStart"/>
      <w:r w:rsidR="00CF7544" w:rsidRPr="00CF7544">
        <w:t>Matérn</w:t>
      </w:r>
      <w:proofErr w:type="spellEnd"/>
      <w:r w:rsidR="00CF7544" w:rsidRPr="00CF7544">
        <w:t xml:space="preserve"> </w:t>
      </w:r>
      <w:r w:rsidR="0071299E">
        <w:t>field is represented with a finite element mesh formed of triangles around the sampl</w:t>
      </w:r>
      <w:r w:rsidR="00CF7544">
        <w:t>ing</w:t>
      </w:r>
      <w:r w:rsidR="0071299E">
        <w:t xml:space="preserve"> locations and adding vertices over the prediction</w:t>
      </w:r>
      <w:r w:rsidR="00746B30">
        <w:t xml:space="preserve"> reg</w:t>
      </w:r>
      <w:r w:rsidR="0071299E">
        <w:t xml:space="preserve">ion. Multiple </w:t>
      </w:r>
      <w:proofErr w:type="gramStart"/>
      <w:r w:rsidR="0071299E">
        <w:t>triangulation</w:t>
      </w:r>
      <w:proofErr w:type="gramEnd"/>
      <w:r w:rsidR="0071299E">
        <w:t xml:space="preserve"> meshes with different parameters for cut off and length of triangles inside and outside the boundary were tested for model fit and </w:t>
      </w:r>
      <w:r w:rsidR="00CF7544">
        <w:t xml:space="preserve">the </w:t>
      </w:r>
      <w:r w:rsidR="0071299E">
        <w:t xml:space="preserve">computational cost. We created a </w:t>
      </w:r>
      <w:r w:rsidR="00247672">
        <w:t>triangulation</w:t>
      </w:r>
      <w:r w:rsidR="0071299E">
        <w:t xml:space="preserve"> mesh with </w:t>
      </w:r>
      <w:r w:rsidR="00746B30">
        <w:t xml:space="preserve">a </w:t>
      </w:r>
      <w:r w:rsidR="0071299E">
        <w:t>3 km cut off</w:t>
      </w:r>
      <w:r w:rsidR="00746B30">
        <w:t>;</w:t>
      </w:r>
      <w:r w:rsidR="0071299E">
        <w:t xml:space="preserve"> the maximum length of triangles inside and outside the boundary was set to 10 km and 100 km</w:t>
      </w:r>
      <w:r w:rsidR="00746B30">
        <w:t>,</w:t>
      </w:r>
      <w:r w:rsidR="0071299E">
        <w:t xml:space="preserve"> respectively. </w:t>
      </w:r>
      <w:r w:rsidR="00145F04">
        <w:t>Finally, w</w:t>
      </w:r>
      <w:r w:rsidR="0071299E">
        <w:t xml:space="preserve">e fitted the model and assessed the relationship of environmental </w:t>
      </w:r>
      <w:r w:rsidR="0071299E">
        <w:lastRenderedPageBreak/>
        <w:t xml:space="preserve">variables with the prevalence data. The details of </w:t>
      </w:r>
      <w:r w:rsidR="00247672">
        <w:t>fitting a</w:t>
      </w:r>
      <w:r w:rsidR="0071299E">
        <w:t xml:space="preserve"> spatial model </w:t>
      </w:r>
      <w:r w:rsidR="00247672">
        <w:t xml:space="preserve">to </w:t>
      </w:r>
      <w:r w:rsidR="0071299E">
        <w:t xml:space="preserve">the prevalence data </w:t>
      </w:r>
      <w:r w:rsidR="00247672">
        <w:t>for geospatial mapping are</w:t>
      </w:r>
      <w:r w:rsidR="0071299E">
        <w:t xml:space="preserve"> available in</w:t>
      </w:r>
      <w:r w:rsidR="00247672">
        <w:t xml:space="preserve"> </w:t>
      </w:r>
      <w:r w:rsidR="00247672">
        <w:fldChar w:fldCharType="begin"/>
      </w:r>
      <w:r w:rsidR="00F53D44">
        <w:instrText xml:space="preserve"> ADDIN ZOTERO_ITEM CSL_CITATION {"citationID":"nnp4hLBl","properties":{"formattedCitation":"(Shrestha et al., 2022)","plainCitation":"(Shrestha et al., 2022)","dontUpdate":true,"noteIndex":0},"citationItems":[{"id":1589,"uris":["http://zotero.org/users/2873801/items/XZGURNKQ"],"itemData":{"id":1589,"type":"article","abstract":"Background\nOnchocerciasis is a neglected tropical and filarial disease transmitted by the bites of blackflies, causing blindness and severe skin lesions. The change in focus for onchocerciasis management from control to elimination requires thorough mapping of pre-control endemicity to identify areas requiring interventions and to monitor progress. Onchocerca volvulus infection prevalence in sub-Saharan Africa is spatially continuous and heterogeneous, and highly endemic areas may contribute to transmission in areas of low endemicity or vice-versa. Ethiopia is one such onchocerciasis-endemic country with heterogeneous O. volvulus infection prevalence, and many districts are still unmapped despite their potential for O. volvulus infection transmission. \nMethodology/Principle findings\nA Bayesian geostatistical model was fitted for retrospective pre-intervention nodule prevalence data collected from 916 unique sites and 35,077 people across Ethiopia. We used multiple environmental, socio-demographic, and climate variables to estimate the pre-intervention prevalence of O. volvulus infection across Ethiopia and to explore their relationship with prevalence. Prevalence was high in southern and northwestern Ethiopia and low in Ethiopia's central and eastern parts. Distance to the nearest river (-0.015, 95% BCI: -0.025 - -0.005), precipitation seasonality (-0.017, 95% BCI: -0.032 - -0.001), and flow accumulation (-0.042, 95% BCI: -0.07 - -0.019) were negatively associated with O. volvulus infection prevalence, while soil moisture (0.0216, 95% BCI: 0.014 - 0.03) was positively associated. \nConclusions/Significance\nInfection distribution was correlated with habitat suitability for vector breeding and associated biting behavior. The modeled pre-intervention prevalence can be used as a guide for determining priority for intervention in regions of Ethiopia that are currently unmapped, most of which have comparatively low infection prevalence.","genre":"preprint","language":"en","note":"DOI: 10.1101/2022.01.10.22269016","publisher":"Epidemiology","source":"DOI.org (Crossref)","title":"Geospatial modeling of pre-intervention prevalence of &lt;i&gt;Onchocerca volvulus&lt;/i&gt; infection in Ethiopia as an aid to onchocerciasis elimination","URL":"http://medrxiv.org/lookup/doi/10.1101/2022.01.10.22269016","author":[{"family":"Shrestha","given":"Himal"},{"family":"McCulloch","given":"Karen"},{"family":"Hedtke","given":"Shannon M"},{"family":"Grant","given":"Warwick N"}],"accessed":{"date-parts":[["2022",1,24]]},"issued":{"date-parts":[["2022",1,11]]}}}],"schema":"https://github.com/citation-style-language/schema/raw/master/csl-citation.json"} </w:instrText>
      </w:r>
      <w:r w:rsidR="00247672">
        <w:fldChar w:fldCharType="separate"/>
      </w:r>
      <w:r w:rsidR="00247672" w:rsidRPr="00247672">
        <w:t xml:space="preserve">Shrestha et al. </w:t>
      </w:r>
      <w:r w:rsidR="009F7F10">
        <w:t>(</w:t>
      </w:r>
      <w:r w:rsidR="00247672" w:rsidRPr="00247672">
        <w:t>2022)</w:t>
      </w:r>
      <w:r w:rsidR="00247672">
        <w:fldChar w:fldCharType="end"/>
      </w:r>
      <w:r w:rsidR="0071299E">
        <w:t>.</w:t>
      </w:r>
    </w:p>
    <w:p w14:paraId="36C39BF5" w14:textId="7A110816" w:rsidR="00F16650" w:rsidRDefault="0071299E" w:rsidP="00C63E9B">
      <w:pPr>
        <w:pStyle w:val="BodyText"/>
        <w:jc w:val="both"/>
      </w:pPr>
      <w:r>
        <w:t xml:space="preserve">The prediction of the posterior prevalence was </w:t>
      </w:r>
      <w:r w:rsidR="0063176C">
        <w:t>mad</w:t>
      </w:r>
      <w:r>
        <w:t xml:space="preserve">e at 2 km resolution considering the high computational cost of prediction on </w:t>
      </w:r>
      <w:r w:rsidR="0063176C">
        <w:t xml:space="preserve">a </w:t>
      </w:r>
      <w:r>
        <w:t xml:space="preserve">lower resolution. A bivariate map of posterior mean prevalence </w:t>
      </w:r>
      <w:r w:rsidR="009F7F10">
        <w:t>was</w:t>
      </w:r>
      <w:r>
        <w:t xml:space="preserve"> plotted with the composite resistance surface maps to </w:t>
      </w:r>
      <w:proofErr w:type="spellStart"/>
      <w:r>
        <w:t>visualise</w:t>
      </w:r>
      <w:proofErr w:type="spellEnd"/>
      <w:r>
        <w:t xml:space="preserve"> areas of varying prevalence and resistance. </w:t>
      </w:r>
      <w:r w:rsidR="0063176C">
        <w:t>Correlation</w:t>
      </w:r>
      <w:r>
        <w:t xml:space="preserve"> coefficient </w:t>
      </w:r>
      <w:r w:rsidR="0063176C">
        <w:t xml:space="preserve">measures </w:t>
      </w:r>
      <w:r>
        <w:t xml:space="preserve">were calculated between the mean prevalence map and vector and the parasite composite resistance surface maps to test </w:t>
      </w:r>
      <w:r w:rsidR="0063176C">
        <w:t>the</w:t>
      </w:r>
      <w:r>
        <w:t xml:space="preserve"> association between them. We also generated bivariate moving window correlation</w:t>
      </w:r>
      <w:r w:rsidR="00EF2289">
        <w:t xml:space="preserve"> measures</w:t>
      </w:r>
      <w:r>
        <w:t>, their significance</w:t>
      </w:r>
      <w:r w:rsidR="00EF2289">
        <w:t>,</w:t>
      </w:r>
      <w:r>
        <w:t xml:space="preserve"> and Moran's I measure of spatial autocorrelation to measure </w:t>
      </w:r>
      <w:r w:rsidR="00B83D5F">
        <w:t xml:space="preserve">the </w:t>
      </w:r>
      <w:r>
        <w:t xml:space="preserve">correlation between two spatial processes </w:t>
      </w:r>
      <w:r w:rsidR="00704AAC">
        <w:fldChar w:fldCharType="begin"/>
      </w:r>
      <w:r w:rsidR="00704AAC">
        <w:instrText xml:space="preserve"> ADDIN ZOTERO_ITEM CSL_CITATION {"citationID":"OMOQhyjh","properties":{"formattedCitation":"(Goslee &amp; Urban, 2007)","plainCitation":"(Goslee &amp; Urban, 2007)","noteIndex":0},"citationItems":[{"id":1641,"uris":["http://zotero.org/users/2873801/items/UCFQDJM2"],"itemData":{"id":1641,"type":"article-journal","container-title":"Journal of Statistical Software","DOI":"10.18637/jss.v022.i07","ISSN":"1548-7660","issue":"7","journalAbbreviation":"J. Stat. Soft.","language":"en","source":"DOI.org (Crossref)","title":"The &lt;b&gt;ecodist&lt;/b&gt; Package for Dissimilarity-based Analysis of Ecological Data","URL":"http://www.jstatsoft.org/v22/i07/","volume":"22","author":[{"family":"Goslee","given":"Sarah C."},{"family":"Urban","given":"Dean L."}],"accessed":{"date-parts":[["2022",3,21]]},"issued":{"date-parts":[["2007"]]}}}],"schema":"https://github.com/citation-style-language/schema/raw/master/csl-citation.json"} </w:instrText>
      </w:r>
      <w:r w:rsidR="00704AAC">
        <w:fldChar w:fldCharType="separate"/>
      </w:r>
      <w:r w:rsidR="00704AAC" w:rsidRPr="00704AAC">
        <w:t>(Goslee &amp; Urban, 2007)</w:t>
      </w:r>
      <w:r w:rsidR="00704AAC">
        <w:fldChar w:fldCharType="end"/>
      </w:r>
      <w:r>
        <w:t>.</w:t>
      </w:r>
    </w:p>
    <w:p w14:paraId="5C3B1F56" w14:textId="1693FEDF" w:rsidR="0062447B" w:rsidRPr="00131DFA" w:rsidRDefault="0062447B" w:rsidP="00C63E9B">
      <w:pPr>
        <w:pStyle w:val="BodyText"/>
        <w:sectPr w:rsidR="0062447B" w:rsidRPr="00131DFA" w:rsidSect="002C34C7">
          <w:headerReference w:type="default" r:id="rId13"/>
          <w:footerReference w:type="default" r:id="rId14"/>
          <w:pgSz w:w="12240" w:h="15840"/>
          <w:pgMar w:top="1440" w:right="1440" w:bottom="1440" w:left="1440" w:header="720" w:footer="720" w:gutter="0"/>
          <w:lnNumType w:countBy="1" w:restart="continuous"/>
          <w:cols w:space="720"/>
          <w:docGrid w:linePitch="326"/>
        </w:sectPr>
      </w:pPr>
      <w:bookmarkStart w:id="4" w:name="prediction"/>
      <w:bookmarkEnd w:id="2"/>
    </w:p>
    <w:p w14:paraId="01AF1EB4" w14:textId="4AE43ADB" w:rsidR="008C3E2D" w:rsidRDefault="00FC147B" w:rsidP="00C63E9B">
      <w:pPr>
        <w:pStyle w:val="Heading2"/>
        <w:spacing w:after="200" w:line="480" w:lineRule="auto"/>
      </w:pPr>
      <w:bookmarkStart w:id="5" w:name="discussion"/>
      <w:bookmarkStart w:id="6" w:name="limitations"/>
      <w:bookmarkEnd w:id="0"/>
      <w:bookmarkEnd w:id="4"/>
      <w:r>
        <w:lastRenderedPageBreak/>
        <w:t>Results</w:t>
      </w:r>
    </w:p>
    <w:p w14:paraId="4EB88393" w14:textId="7DFFAD10" w:rsidR="003F4B83" w:rsidRDefault="003F4B83" w:rsidP="00C63E9B">
      <w:pPr>
        <w:pStyle w:val="FirstParagraph"/>
        <w:jc w:val="both"/>
      </w:pPr>
      <w:r>
        <w:t xml:space="preserve">We carried out unsupervised </w:t>
      </w:r>
      <m:oMath>
        <m:r>
          <w:rPr>
            <w:rFonts w:ascii="Cambria Math" w:hAnsi="Cambria Math"/>
          </w:rPr>
          <m:t>k</m:t>
        </m:r>
      </m:oMath>
      <w:r>
        <w:t xml:space="preserve">-means clustering analysis and visualised the haplotype network for both the parasite and the vector mitochondrial data separately to observe if there were any </w:t>
      </w:r>
      <w:r w:rsidR="00EF41BD">
        <w:t>inherent</w:t>
      </w:r>
      <w:r>
        <w:t xml:space="preserve"> clusters and if there were any outlier samples. We chose the minimum number of </w:t>
      </w:r>
      <w:r w:rsidR="00340A66">
        <w:t>principal</w:t>
      </w:r>
      <w:r>
        <w:t xml:space="preserve"> components that explained highest cumulative variance. The number of </w:t>
      </w:r>
      <w:r w:rsidR="00340A66">
        <w:t>principal</w:t>
      </w:r>
      <w:r>
        <w:t xml:space="preserve"> components </w:t>
      </w:r>
      <w:r w:rsidR="00060ECE">
        <w:t xml:space="preserve">retained </w:t>
      </w:r>
      <w:r>
        <w:t xml:space="preserve">for the </w:t>
      </w:r>
      <w:r w:rsidR="00060ECE">
        <w:t xml:space="preserve">clustering analysis of </w:t>
      </w:r>
      <w:r>
        <w:t xml:space="preserve">parasite and the vector were 80 and 45 respectively. We chose the number of optimal clusters based on the BIC scores </w:t>
      </w:r>
      <w:proofErr w:type="gramStart"/>
      <w:r>
        <w:t>i.e.</w:t>
      </w:r>
      <w:proofErr w:type="gramEnd"/>
      <w:r>
        <w:t xml:space="preserve"> </w:t>
      </w:r>
      <m:oMath>
        <m:r>
          <w:rPr>
            <w:rFonts w:ascii="Cambria Math" w:hAnsi="Cambria Math"/>
          </w:rPr>
          <m:t>k=8</m:t>
        </m:r>
      </m:oMath>
      <w:r>
        <w:t xml:space="preserve"> for the parasite data and </w:t>
      </w:r>
      <m:oMath>
        <m:r>
          <w:rPr>
            <w:rFonts w:ascii="Cambria Math" w:hAnsi="Cambria Math"/>
          </w:rPr>
          <m:t>k=12</m:t>
        </m:r>
      </m:oMath>
      <w:r>
        <w:t xml:space="preserve"> for the vector data as the decline in BIC </w:t>
      </w:r>
      <w:r w:rsidR="009272B3">
        <w:t>saturated</w:t>
      </w:r>
      <w:r>
        <w:t xml:space="preserve"> </w:t>
      </w:r>
      <w:r w:rsidR="00463E5D">
        <w:t>beyond these values</w:t>
      </w:r>
      <w:r w:rsidR="004E6A8C">
        <w:t xml:space="preserve"> (Fig</w:t>
      </w:r>
      <w:r w:rsidR="00A045C1">
        <w:t>ure</w:t>
      </w:r>
      <w:r w:rsidR="004E6A8C">
        <w:t xml:space="preserve"> S</w:t>
      </w:r>
      <w:r w:rsidR="00A045C1">
        <w:t>5</w:t>
      </w:r>
      <w:r w:rsidR="004E6A8C">
        <w:t>)</w:t>
      </w:r>
      <w:r>
        <w:t xml:space="preserve">. Clustering and the haplotype network analysis on the </w:t>
      </w:r>
      <w:r>
        <w:rPr>
          <w:i/>
          <w:iCs/>
        </w:rPr>
        <w:t>Simulium</w:t>
      </w:r>
      <w:r>
        <w:t xml:space="preserve"> data indicated the presence of the outlier groups which were removed from the downstream analysis. Group 6 and Group 10 were distant from the other clusters in the Linear Discriminant (LD) space and in the haplotype network analysis as well</w:t>
      </w:r>
      <w:r w:rsidR="004E6A8C">
        <w:t xml:space="preserve"> (Fig</w:t>
      </w:r>
      <w:r w:rsidR="00A045C1">
        <w:t>ure</w:t>
      </w:r>
      <w:r w:rsidR="004E6A8C">
        <w:t xml:space="preserve"> S</w:t>
      </w:r>
      <w:r w:rsidR="00A045C1">
        <w:t>6</w:t>
      </w:r>
      <w:r w:rsidR="004E6A8C">
        <w:t>)</w:t>
      </w:r>
      <w:r>
        <w:t xml:space="preserve">. Therefore, they were deemed to be outliers and removed from the downstream analysis while all the </w:t>
      </w:r>
      <w:r w:rsidR="00D74CA3">
        <w:rPr>
          <w:i/>
          <w:iCs/>
        </w:rPr>
        <w:t>O. volvulus</w:t>
      </w:r>
      <w:r w:rsidR="00D74CA3">
        <w:t xml:space="preserve"> </w:t>
      </w:r>
      <w:r>
        <w:t>samples were considered for</w:t>
      </w:r>
      <w:r w:rsidR="00D74CA3">
        <w:t xml:space="preserve"> the analysis</w:t>
      </w:r>
      <w:r>
        <w:t>.</w:t>
      </w:r>
    </w:p>
    <w:p w14:paraId="140BB0F4" w14:textId="25270914" w:rsidR="00A045C1" w:rsidRDefault="00803812" w:rsidP="00C63E9B">
      <w:pPr>
        <w:pStyle w:val="Heading3"/>
        <w:spacing w:line="480" w:lineRule="auto"/>
        <w:jc w:val="both"/>
      </w:pPr>
      <w:r>
        <w:t>Population genetic analysis</w:t>
      </w:r>
    </w:p>
    <w:p w14:paraId="7A13F515" w14:textId="39AF3B14" w:rsidR="00DF4976" w:rsidRDefault="00DF4976" w:rsidP="00C63E9B">
      <w:pPr>
        <w:pStyle w:val="FirstParagraph"/>
        <w:jc w:val="both"/>
      </w:pPr>
      <w:r>
        <w:t>For the parasite samples, number of alleles and the number of haplotypes corresponded to the sample size of the population</w:t>
      </w:r>
      <w:r w:rsidR="00705B21">
        <w:t>,</w:t>
      </w:r>
      <w:r>
        <w:t xml:space="preserve"> while the mean allelic richness and the gene diversity correlated with each other</w:t>
      </w:r>
      <w:r w:rsidR="000F2039">
        <w:t xml:space="preserve"> (Table 1)</w:t>
      </w:r>
      <w:r>
        <w:t xml:space="preserve">. The number of alleles were the highest for </w:t>
      </w:r>
      <w:proofErr w:type="spellStart"/>
      <w:r>
        <w:t>Jagbengbendo</w:t>
      </w:r>
      <w:proofErr w:type="spellEnd"/>
      <w:r>
        <w:t xml:space="preserve"> and </w:t>
      </w:r>
      <w:proofErr w:type="spellStart"/>
      <w:r>
        <w:t>Wiae</w:t>
      </w:r>
      <w:proofErr w:type="spellEnd"/>
      <w:r>
        <w:t>/</w:t>
      </w:r>
      <w:proofErr w:type="spellStart"/>
      <w:r>
        <w:t>Takumdo</w:t>
      </w:r>
      <w:proofErr w:type="spellEnd"/>
      <w:r>
        <w:t>/</w:t>
      </w:r>
      <w:proofErr w:type="spellStart"/>
      <w:r>
        <w:t>Chabbon</w:t>
      </w:r>
      <w:proofErr w:type="spellEnd"/>
      <w:r>
        <w:t xml:space="preserve"> (258) while the mean allelic richness (1.083) and gene diversity (0.055) was the highest for Bui. Across sites, the parasite's number of alleles averaged 234.18 (±5.001 SE), mean allelic richness averaged 1.071 (±0.003 SE), gene diversity averaged 0.047(±0.002 SE), and the number of haplotypes average 14.27 (±2.13 SE). For the vector </w:t>
      </w:r>
      <w:r>
        <w:lastRenderedPageBreak/>
        <w:t xml:space="preserve">samples, all the population genetic statistics, number of alleles, mean allelic richness and gene diversity were the highest for the </w:t>
      </w:r>
      <w:proofErr w:type="spellStart"/>
      <w:r>
        <w:t>Agborlekame</w:t>
      </w:r>
      <w:proofErr w:type="spellEnd"/>
      <w:r>
        <w:t>/</w:t>
      </w:r>
      <w:proofErr w:type="spellStart"/>
      <w:r>
        <w:t>Agbelekame</w:t>
      </w:r>
      <w:proofErr w:type="spellEnd"/>
      <w:r>
        <w:t xml:space="preserve"> (1) despite having sample size lesser than </w:t>
      </w:r>
      <w:proofErr w:type="spellStart"/>
      <w:r>
        <w:t>Asubende</w:t>
      </w:r>
      <w:proofErr w:type="spellEnd"/>
      <w:r>
        <w:t xml:space="preserve"> and equal to </w:t>
      </w:r>
      <w:proofErr w:type="spellStart"/>
      <w:r>
        <w:t>Wiae</w:t>
      </w:r>
      <w:proofErr w:type="spellEnd"/>
      <w:r>
        <w:t>. The average number of alleles for the parasite populations across sites was 941 (±15.54 SE), mean allelic richness averaged 1.438 (±0.023 SE), gene diversity and the number of haplotypes averaged 0.091 (±0.006 SE) and 18.5 (±1.708 SE) respectively.</w:t>
      </w:r>
    </w:p>
    <w:p w14:paraId="56A90CD8" w14:textId="1DE658B7" w:rsidR="00B5013D" w:rsidRPr="00B5013D" w:rsidRDefault="00B5013D" w:rsidP="00B27B4E">
      <w:pPr>
        <w:pStyle w:val="BodyText"/>
        <w:spacing w:line="360" w:lineRule="auto"/>
        <w:sectPr w:rsidR="00B5013D" w:rsidRPr="00B5013D" w:rsidSect="0062691B">
          <w:pgSz w:w="12240" w:h="15840"/>
          <w:pgMar w:top="1440" w:right="1440" w:bottom="1440" w:left="1440" w:header="720" w:footer="720" w:gutter="0"/>
          <w:lnNumType w:countBy="1" w:restart="continuous"/>
          <w:cols w:space="720"/>
          <w:docGrid w:linePitch="326"/>
        </w:sectPr>
      </w:pPr>
    </w:p>
    <w:p w14:paraId="0DEE8FB4" w14:textId="700EAFE6" w:rsidR="00A045C1" w:rsidRPr="00EC092F" w:rsidRDefault="00EC092F" w:rsidP="00B27B4E">
      <w:pPr>
        <w:pStyle w:val="Legend"/>
        <w:rPr>
          <w:b/>
          <w:bCs w:val="0"/>
        </w:rPr>
      </w:pPr>
      <w:r w:rsidRPr="00EC092F">
        <w:rPr>
          <w:b/>
          <w:bCs w:val="0"/>
        </w:rPr>
        <w:lastRenderedPageBreak/>
        <w:t>Table 1. Geographic coordinates of the sampling sites along with their, river basin, site code, sample size and population genetics summary statistics.</w:t>
      </w:r>
    </w:p>
    <w:tbl>
      <w:tblPr>
        <w:tblW w:w="0" w:type="auto"/>
        <w:tblInd w:w="108" w:type="dxa"/>
        <w:tblLayout w:type="fixed"/>
        <w:tblLook w:val="04A0" w:firstRow="1" w:lastRow="0" w:firstColumn="1" w:lastColumn="0" w:noHBand="0" w:noVBand="1"/>
      </w:tblPr>
      <w:tblGrid>
        <w:gridCol w:w="993"/>
        <w:gridCol w:w="894"/>
        <w:gridCol w:w="2224"/>
        <w:gridCol w:w="1280"/>
        <w:gridCol w:w="1413"/>
        <w:gridCol w:w="992"/>
        <w:gridCol w:w="997"/>
        <w:gridCol w:w="993"/>
        <w:gridCol w:w="992"/>
        <w:gridCol w:w="992"/>
        <w:gridCol w:w="1276"/>
      </w:tblGrid>
      <w:tr w:rsidR="00E33CFB" w:rsidRPr="00E33CFB" w14:paraId="0B3176FE" w14:textId="77777777" w:rsidTr="00241FB8">
        <w:trPr>
          <w:trHeight w:val="315"/>
        </w:trPr>
        <w:tc>
          <w:tcPr>
            <w:tcW w:w="993" w:type="dxa"/>
            <w:tcBorders>
              <w:top w:val="single" w:sz="4" w:space="0" w:color="000000"/>
              <w:left w:val="nil"/>
              <w:bottom w:val="single" w:sz="8" w:space="0" w:color="000000"/>
              <w:right w:val="nil"/>
            </w:tcBorders>
            <w:shd w:val="clear" w:color="D9D9D9" w:fill="D9D9D9"/>
            <w:noWrap/>
            <w:vAlign w:val="bottom"/>
            <w:hideMark/>
          </w:tcPr>
          <w:p w14:paraId="0D2AE58E" w14:textId="77777777" w:rsidR="00755203" w:rsidRPr="00755203" w:rsidRDefault="00755203" w:rsidP="00573168">
            <w:pPr>
              <w:spacing w:after="0" w:line="276" w:lineRule="auto"/>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Samples</w:t>
            </w:r>
          </w:p>
        </w:tc>
        <w:tc>
          <w:tcPr>
            <w:tcW w:w="894" w:type="dxa"/>
            <w:tcBorders>
              <w:top w:val="single" w:sz="4" w:space="0" w:color="000000"/>
              <w:left w:val="nil"/>
              <w:bottom w:val="single" w:sz="8" w:space="0" w:color="000000"/>
              <w:right w:val="nil"/>
            </w:tcBorders>
            <w:shd w:val="clear" w:color="D9D9D9" w:fill="D9D9D9"/>
            <w:noWrap/>
            <w:vAlign w:val="bottom"/>
            <w:hideMark/>
          </w:tcPr>
          <w:p w14:paraId="41B527A4" w14:textId="77777777" w:rsidR="00755203" w:rsidRPr="00755203" w:rsidRDefault="00755203" w:rsidP="00573168">
            <w:pPr>
              <w:spacing w:after="0" w:line="276" w:lineRule="auto"/>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River basin</w:t>
            </w:r>
          </w:p>
        </w:tc>
        <w:tc>
          <w:tcPr>
            <w:tcW w:w="2224" w:type="dxa"/>
            <w:tcBorders>
              <w:top w:val="single" w:sz="4" w:space="0" w:color="000000"/>
              <w:left w:val="nil"/>
              <w:bottom w:val="single" w:sz="8" w:space="0" w:color="000000"/>
              <w:right w:val="nil"/>
            </w:tcBorders>
            <w:shd w:val="clear" w:color="D9D9D9" w:fill="D9D9D9"/>
            <w:noWrap/>
            <w:vAlign w:val="bottom"/>
            <w:hideMark/>
          </w:tcPr>
          <w:p w14:paraId="5DBE9B1D" w14:textId="77777777" w:rsidR="00755203" w:rsidRPr="00755203" w:rsidRDefault="00755203" w:rsidP="00573168">
            <w:pPr>
              <w:spacing w:after="0" w:line="276" w:lineRule="auto"/>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Site name</w:t>
            </w:r>
          </w:p>
        </w:tc>
        <w:tc>
          <w:tcPr>
            <w:tcW w:w="1280" w:type="dxa"/>
            <w:tcBorders>
              <w:top w:val="single" w:sz="4" w:space="0" w:color="000000"/>
              <w:left w:val="nil"/>
              <w:bottom w:val="single" w:sz="8" w:space="0" w:color="000000"/>
              <w:right w:val="nil"/>
            </w:tcBorders>
            <w:shd w:val="clear" w:color="D9D9D9" w:fill="D9D9D9"/>
            <w:noWrap/>
            <w:vAlign w:val="bottom"/>
            <w:hideMark/>
          </w:tcPr>
          <w:p w14:paraId="74518DE2" w14:textId="77777777" w:rsidR="00755203" w:rsidRPr="00755203" w:rsidRDefault="00755203" w:rsidP="00573168">
            <w:pPr>
              <w:spacing w:after="0" w:line="276" w:lineRule="auto"/>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Site code</w:t>
            </w:r>
          </w:p>
        </w:tc>
        <w:tc>
          <w:tcPr>
            <w:tcW w:w="1413" w:type="dxa"/>
            <w:tcBorders>
              <w:top w:val="single" w:sz="4" w:space="0" w:color="000000"/>
              <w:left w:val="nil"/>
              <w:bottom w:val="single" w:sz="8" w:space="0" w:color="000000"/>
              <w:right w:val="nil"/>
            </w:tcBorders>
            <w:shd w:val="clear" w:color="D9D9D9" w:fill="D9D9D9"/>
            <w:noWrap/>
            <w:vAlign w:val="bottom"/>
            <w:hideMark/>
          </w:tcPr>
          <w:p w14:paraId="77BD1BF2" w14:textId="77777777" w:rsidR="00755203" w:rsidRPr="00755203" w:rsidRDefault="00755203" w:rsidP="00573168">
            <w:pPr>
              <w:spacing w:after="0" w:line="276" w:lineRule="auto"/>
              <w:jc w:val="center"/>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Number of samples (n)</w:t>
            </w:r>
          </w:p>
        </w:tc>
        <w:tc>
          <w:tcPr>
            <w:tcW w:w="992" w:type="dxa"/>
            <w:tcBorders>
              <w:top w:val="single" w:sz="4" w:space="0" w:color="000000"/>
              <w:left w:val="nil"/>
              <w:bottom w:val="single" w:sz="8" w:space="0" w:color="000000"/>
              <w:right w:val="nil"/>
            </w:tcBorders>
            <w:shd w:val="clear" w:color="D9D9D9" w:fill="D9D9D9"/>
            <w:noWrap/>
            <w:vAlign w:val="bottom"/>
            <w:hideMark/>
          </w:tcPr>
          <w:p w14:paraId="2CE61511" w14:textId="1DE1429B" w:rsidR="00755203" w:rsidRPr="00755203" w:rsidRDefault="006F6CCD" w:rsidP="00573168">
            <w:pPr>
              <w:spacing w:after="0" w:line="276" w:lineRule="auto"/>
              <w:jc w:val="right"/>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Longitude</w:t>
            </w:r>
          </w:p>
        </w:tc>
        <w:tc>
          <w:tcPr>
            <w:tcW w:w="997" w:type="dxa"/>
            <w:tcBorders>
              <w:top w:val="single" w:sz="4" w:space="0" w:color="000000"/>
              <w:left w:val="nil"/>
              <w:bottom w:val="single" w:sz="8" w:space="0" w:color="000000"/>
              <w:right w:val="nil"/>
            </w:tcBorders>
            <w:shd w:val="clear" w:color="D9D9D9" w:fill="D9D9D9"/>
            <w:noWrap/>
            <w:vAlign w:val="bottom"/>
            <w:hideMark/>
          </w:tcPr>
          <w:p w14:paraId="11C2F449" w14:textId="77777777" w:rsidR="00755203" w:rsidRPr="00755203" w:rsidRDefault="00755203" w:rsidP="00573168">
            <w:pPr>
              <w:spacing w:after="0" w:line="276" w:lineRule="auto"/>
              <w:jc w:val="right"/>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Latitude</w:t>
            </w:r>
          </w:p>
        </w:tc>
        <w:tc>
          <w:tcPr>
            <w:tcW w:w="993" w:type="dxa"/>
            <w:tcBorders>
              <w:top w:val="single" w:sz="4" w:space="0" w:color="000000"/>
              <w:left w:val="nil"/>
              <w:bottom w:val="single" w:sz="8" w:space="0" w:color="000000"/>
              <w:right w:val="nil"/>
            </w:tcBorders>
            <w:shd w:val="clear" w:color="D9D9D9" w:fill="D9D9D9"/>
            <w:noWrap/>
            <w:vAlign w:val="bottom"/>
            <w:hideMark/>
          </w:tcPr>
          <w:p w14:paraId="7F225674" w14:textId="77777777" w:rsidR="00755203" w:rsidRPr="00755203" w:rsidRDefault="00755203" w:rsidP="00573168">
            <w:pPr>
              <w:spacing w:after="0" w:line="276" w:lineRule="auto"/>
              <w:jc w:val="center"/>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Number of alleles</w:t>
            </w:r>
          </w:p>
        </w:tc>
        <w:tc>
          <w:tcPr>
            <w:tcW w:w="992" w:type="dxa"/>
            <w:tcBorders>
              <w:top w:val="single" w:sz="4" w:space="0" w:color="000000"/>
              <w:left w:val="nil"/>
              <w:bottom w:val="single" w:sz="8" w:space="0" w:color="000000"/>
              <w:right w:val="nil"/>
            </w:tcBorders>
            <w:shd w:val="clear" w:color="D9D9D9" w:fill="D9D9D9"/>
            <w:noWrap/>
            <w:vAlign w:val="bottom"/>
            <w:hideMark/>
          </w:tcPr>
          <w:p w14:paraId="635B9A59" w14:textId="77777777" w:rsidR="00755203" w:rsidRPr="00755203" w:rsidRDefault="00755203" w:rsidP="00573168">
            <w:pPr>
              <w:spacing w:after="0" w:line="276" w:lineRule="auto"/>
              <w:jc w:val="right"/>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Mean allelic richness</w:t>
            </w:r>
          </w:p>
        </w:tc>
        <w:tc>
          <w:tcPr>
            <w:tcW w:w="992" w:type="dxa"/>
            <w:tcBorders>
              <w:top w:val="single" w:sz="4" w:space="0" w:color="000000"/>
              <w:left w:val="nil"/>
              <w:bottom w:val="single" w:sz="8" w:space="0" w:color="000000"/>
              <w:right w:val="nil"/>
            </w:tcBorders>
            <w:shd w:val="clear" w:color="D9D9D9" w:fill="D9D9D9"/>
            <w:noWrap/>
            <w:vAlign w:val="bottom"/>
            <w:hideMark/>
          </w:tcPr>
          <w:p w14:paraId="4C3D2C10" w14:textId="77777777" w:rsidR="00755203" w:rsidRPr="00755203" w:rsidRDefault="00755203" w:rsidP="00573168">
            <w:pPr>
              <w:spacing w:after="0" w:line="276" w:lineRule="auto"/>
              <w:jc w:val="right"/>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Gene diversity</w:t>
            </w:r>
          </w:p>
        </w:tc>
        <w:tc>
          <w:tcPr>
            <w:tcW w:w="1276" w:type="dxa"/>
            <w:tcBorders>
              <w:top w:val="single" w:sz="4" w:space="0" w:color="000000"/>
              <w:left w:val="nil"/>
              <w:bottom w:val="single" w:sz="8" w:space="0" w:color="000000"/>
              <w:right w:val="nil"/>
            </w:tcBorders>
            <w:shd w:val="clear" w:color="D9D9D9" w:fill="D9D9D9"/>
            <w:noWrap/>
            <w:vAlign w:val="bottom"/>
            <w:hideMark/>
          </w:tcPr>
          <w:p w14:paraId="61D03295" w14:textId="77777777" w:rsidR="00755203" w:rsidRPr="00755203" w:rsidRDefault="00755203" w:rsidP="00573168">
            <w:pPr>
              <w:spacing w:after="0" w:line="276" w:lineRule="auto"/>
              <w:jc w:val="center"/>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Number of haplotypes</w:t>
            </w:r>
          </w:p>
        </w:tc>
      </w:tr>
      <w:tr w:rsidR="005E3BC4" w:rsidRPr="00E33CFB" w14:paraId="010E7AE2" w14:textId="77777777" w:rsidTr="00241FB8">
        <w:trPr>
          <w:trHeight w:val="315"/>
        </w:trPr>
        <w:tc>
          <w:tcPr>
            <w:tcW w:w="993" w:type="dxa"/>
            <w:vMerge w:val="restart"/>
            <w:tcBorders>
              <w:top w:val="nil"/>
              <w:left w:val="nil"/>
              <w:bottom w:val="single" w:sz="8" w:space="0" w:color="000000"/>
              <w:right w:val="nil"/>
            </w:tcBorders>
            <w:shd w:val="clear" w:color="auto" w:fill="auto"/>
            <w:noWrap/>
            <w:vAlign w:val="center"/>
            <w:hideMark/>
          </w:tcPr>
          <w:p w14:paraId="03AEA13B"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Parasites</w:t>
            </w:r>
          </w:p>
        </w:tc>
        <w:tc>
          <w:tcPr>
            <w:tcW w:w="894" w:type="dxa"/>
            <w:vMerge w:val="restart"/>
            <w:tcBorders>
              <w:top w:val="nil"/>
              <w:left w:val="nil"/>
              <w:bottom w:val="single" w:sz="4" w:space="0" w:color="000000"/>
              <w:right w:val="nil"/>
            </w:tcBorders>
            <w:shd w:val="clear" w:color="auto" w:fill="auto"/>
            <w:noWrap/>
            <w:vAlign w:val="center"/>
            <w:hideMark/>
          </w:tcPr>
          <w:p w14:paraId="5D6BF553"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Black volta</w:t>
            </w:r>
          </w:p>
        </w:tc>
        <w:tc>
          <w:tcPr>
            <w:tcW w:w="2224" w:type="dxa"/>
            <w:tcBorders>
              <w:top w:val="nil"/>
              <w:left w:val="nil"/>
              <w:bottom w:val="nil"/>
              <w:right w:val="nil"/>
            </w:tcBorders>
            <w:shd w:val="clear" w:color="auto" w:fill="auto"/>
            <w:noWrap/>
            <w:vAlign w:val="bottom"/>
            <w:hideMark/>
          </w:tcPr>
          <w:p w14:paraId="11AF6764"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Agborlekame</w:t>
            </w:r>
            <w:proofErr w:type="spellEnd"/>
            <w:r w:rsidRPr="00755203">
              <w:rPr>
                <w:rFonts w:ascii="Times New Roman" w:eastAsia="Times New Roman" w:hAnsi="Times New Roman" w:cs="Times New Roman"/>
                <w:color w:val="000000"/>
                <w:sz w:val="20"/>
                <w:szCs w:val="20"/>
                <w:lang w:val="en-AU" w:eastAsia="en-AU"/>
              </w:rPr>
              <w:t>/</w:t>
            </w:r>
            <w:proofErr w:type="spellStart"/>
            <w:r w:rsidRPr="00755203">
              <w:rPr>
                <w:rFonts w:ascii="Times New Roman" w:eastAsia="Times New Roman" w:hAnsi="Times New Roman" w:cs="Times New Roman"/>
                <w:color w:val="000000"/>
                <w:sz w:val="20"/>
                <w:szCs w:val="20"/>
                <w:lang w:val="en-AU" w:eastAsia="en-AU"/>
              </w:rPr>
              <w:t>Agbelekame</w:t>
            </w:r>
            <w:proofErr w:type="spellEnd"/>
            <w:r w:rsidRPr="00755203">
              <w:rPr>
                <w:rFonts w:ascii="Times New Roman" w:eastAsia="Times New Roman" w:hAnsi="Times New Roman" w:cs="Times New Roman"/>
                <w:color w:val="000000"/>
                <w:sz w:val="20"/>
                <w:szCs w:val="20"/>
                <w:lang w:val="en-AU" w:eastAsia="en-AU"/>
              </w:rPr>
              <w:t xml:space="preserve"> (1)</w:t>
            </w:r>
          </w:p>
        </w:tc>
        <w:tc>
          <w:tcPr>
            <w:tcW w:w="1280" w:type="dxa"/>
            <w:tcBorders>
              <w:top w:val="nil"/>
              <w:left w:val="nil"/>
              <w:bottom w:val="nil"/>
              <w:right w:val="nil"/>
            </w:tcBorders>
            <w:shd w:val="clear" w:color="auto" w:fill="auto"/>
            <w:noWrap/>
            <w:vAlign w:val="bottom"/>
            <w:hideMark/>
          </w:tcPr>
          <w:p w14:paraId="111E32EF"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AB1</w:t>
            </w:r>
          </w:p>
        </w:tc>
        <w:tc>
          <w:tcPr>
            <w:tcW w:w="1413" w:type="dxa"/>
            <w:tcBorders>
              <w:top w:val="nil"/>
              <w:left w:val="nil"/>
              <w:bottom w:val="nil"/>
              <w:right w:val="nil"/>
            </w:tcBorders>
            <w:shd w:val="clear" w:color="auto" w:fill="auto"/>
            <w:noWrap/>
            <w:vAlign w:val="bottom"/>
            <w:hideMark/>
          </w:tcPr>
          <w:p w14:paraId="4E94B8DD"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13</w:t>
            </w:r>
          </w:p>
        </w:tc>
        <w:tc>
          <w:tcPr>
            <w:tcW w:w="992" w:type="dxa"/>
            <w:tcBorders>
              <w:top w:val="nil"/>
              <w:left w:val="nil"/>
              <w:bottom w:val="nil"/>
              <w:right w:val="nil"/>
            </w:tcBorders>
            <w:shd w:val="clear" w:color="auto" w:fill="auto"/>
            <w:noWrap/>
            <w:vAlign w:val="bottom"/>
            <w:hideMark/>
          </w:tcPr>
          <w:p w14:paraId="3A84DF69"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-2.21</w:t>
            </w:r>
          </w:p>
        </w:tc>
        <w:tc>
          <w:tcPr>
            <w:tcW w:w="997" w:type="dxa"/>
            <w:tcBorders>
              <w:top w:val="nil"/>
              <w:left w:val="nil"/>
              <w:bottom w:val="nil"/>
              <w:right w:val="nil"/>
            </w:tcBorders>
            <w:shd w:val="clear" w:color="auto" w:fill="auto"/>
            <w:noWrap/>
            <w:vAlign w:val="bottom"/>
            <w:hideMark/>
          </w:tcPr>
          <w:p w14:paraId="167B92EB"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8.23</w:t>
            </w:r>
          </w:p>
        </w:tc>
        <w:tc>
          <w:tcPr>
            <w:tcW w:w="993" w:type="dxa"/>
            <w:tcBorders>
              <w:top w:val="nil"/>
              <w:left w:val="nil"/>
              <w:bottom w:val="nil"/>
              <w:right w:val="nil"/>
            </w:tcBorders>
            <w:shd w:val="clear" w:color="auto" w:fill="auto"/>
            <w:noWrap/>
            <w:vAlign w:val="bottom"/>
            <w:hideMark/>
          </w:tcPr>
          <w:p w14:paraId="1DBFF7B2"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227</w:t>
            </w:r>
          </w:p>
        </w:tc>
        <w:tc>
          <w:tcPr>
            <w:tcW w:w="992" w:type="dxa"/>
            <w:tcBorders>
              <w:top w:val="nil"/>
              <w:left w:val="nil"/>
              <w:bottom w:val="nil"/>
              <w:right w:val="nil"/>
            </w:tcBorders>
            <w:shd w:val="clear" w:color="auto" w:fill="auto"/>
            <w:noWrap/>
            <w:vAlign w:val="bottom"/>
            <w:hideMark/>
          </w:tcPr>
          <w:p w14:paraId="688E3596"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1.0623</w:t>
            </w:r>
          </w:p>
        </w:tc>
        <w:tc>
          <w:tcPr>
            <w:tcW w:w="992" w:type="dxa"/>
            <w:tcBorders>
              <w:top w:val="nil"/>
              <w:left w:val="nil"/>
              <w:bottom w:val="nil"/>
              <w:right w:val="nil"/>
            </w:tcBorders>
            <w:shd w:val="clear" w:color="auto" w:fill="auto"/>
            <w:noWrap/>
            <w:vAlign w:val="bottom"/>
            <w:hideMark/>
          </w:tcPr>
          <w:p w14:paraId="32AAB819"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0.0415</w:t>
            </w:r>
          </w:p>
        </w:tc>
        <w:tc>
          <w:tcPr>
            <w:tcW w:w="1276" w:type="dxa"/>
            <w:tcBorders>
              <w:top w:val="nil"/>
              <w:left w:val="nil"/>
              <w:bottom w:val="nil"/>
              <w:right w:val="nil"/>
            </w:tcBorders>
            <w:shd w:val="clear" w:color="auto" w:fill="auto"/>
            <w:noWrap/>
            <w:vAlign w:val="bottom"/>
            <w:hideMark/>
          </w:tcPr>
          <w:p w14:paraId="5A65738B"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13</w:t>
            </w:r>
          </w:p>
        </w:tc>
      </w:tr>
      <w:tr w:rsidR="005E3BC4" w:rsidRPr="00E33CFB" w14:paraId="3C276BE3" w14:textId="77777777" w:rsidTr="00241FB8">
        <w:trPr>
          <w:trHeight w:val="315"/>
        </w:trPr>
        <w:tc>
          <w:tcPr>
            <w:tcW w:w="993" w:type="dxa"/>
            <w:vMerge/>
            <w:tcBorders>
              <w:top w:val="nil"/>
              <w:left w:val="nil"/>
              <w:bottom w:val="single" w:sz="8" w:space="0" w:color="000000"/>
              <w:right w:val="nil"/>
            </w:tcBorders>
            <w:vAlign w:val="center"/>
            <w:hideMark/>
          </w:tcPr>
          <w:p w14:paraId="238CEC59"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7053C74E"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5911F0C9"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Agbelekame</w:t>
            </w:r>
            <w:proofErr w:type="spellEnd"/>
            <w:r w:rsidRPr="00755203">
              <w:rPr>
                <w:rFonts w:ascii="Times New Roman" w:eastAsia="Times New Roman" w:hAnsi="Times New Roman" w:cs="Times New Roman"/>
                <w:color w:val="000000"/>
                <w:sz w:val="20"/>
                <w:szCs w:val="20"/>
                <w:lang w:val="en-AU" w:eastAsia="en-AU"/>
              </w:rPr>
              <w:t xml:space="preserve"> (2)</w:t>
            </w:r>
          </w:p>
        </w:tc>
        <w:tc>
          <w:tcPr>
            <w:tcW w:w="1280" w:type="dxa"/>
            <w:tcBorders>
              <w:top w:val="nil"/>
              <w:left w:val="nil"/>
              <w:bottom w:val="nil"/>
              <w:right w:val="nil"/>
            </w:tcBorders>
            <w:shd w:val="clear" w:color="auto" w:fill="auto"/>
            <w:noWrap/>
            <w:vAlign w:val="bottom"/>
            <w:hideMark/>
          </w:tcPr>
          <w:p w14:paraId="204F3167"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AB2</w:t>
            </w:r>
          </w:p>
        </w:tc>
        <w:tc>
          <w:tcPr>
            <w:tcW w:w="1413" w:type="dxa"/>
            <w:tcBorders>
              <w:top w:val="nil"/>
              <w:left w:val="nil"/>
              <w:bottom w:val="nil"/>
              <w:right w:val="nil"/>
            </w:tcBorders>
            <w:shd w:val="clear" w:color="auto" w:fill="auto"/>
            <w:noWrap/>
            <w:vAlign w:val="bottom"/>
            <w:hideMark/>
          </w:tcPr>
          <w:p w14:paraId="192702DA"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15</w:t>
            </w:r>
          </w:p>
        </w:tc>
        <w:tc>
          <w:tcPr>
            <w:tcW w:w="992" w:type="dxa"/>
            <w:tcBorders>
              <w:top w:val="nil"/>
              <w:left w:val="nil"/>
              <w:bottom w:val="nil"/>
              <w:right w:val="nil"/>
            </w:tcBorders>
            <w:shd w:val="clear" w:color="auto" w:fill="auto"/>
            <w:noWrap/>
            <w:vAlign w:val="bottom"/>
            <w:hideMark/>
          </w:tcPr>
          <w:p w14:paraId="08A53526"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-2.12</w:t>
            </w:r>
          </w:p>
        </w:tc>
        <w:tc>
          <w:tcPr>
            <w:tcW w:w="997" w:type="dxa"/>
            <w:tcBorders>
              <w:top w:val="nil"/>
              <w:left w:val="nil"/>
              <w:bottom w:val="nil"/>
              <w:right w:val="nil"/>
            </w:tcBorders>
            <w:shd w:val="clear" w:color="auto" w:fill="auto"/>
            <w:noWrap/>
            <w:vAlign w:val="bottom"/>
            <w:hideMark/>
          </w:tcPr>
          <w:p w14:paraId="44F49F03"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8.25</w:t>
            </w:r>
          </w:p>
        </w:tc>
        <w:tc>
          <w:tcPr>
            <w:tcW w:w="993" w:type="dxa"/>
            <w:tcBorders>
              <w:top w:val="nil"/>
              <w:left w:val="nil"/>
              <w:bottom w:val="nil"/>
              <w:right w:val="nil"/>
            </w:tcBorders>
            <w:shd w:val="clear" w:color="auto" w:fill="auto"/>
            <w:noWrap/>
            <w:vAlign w:val="bottom"/>
            <w:hideMark/>
          </w:tcPr>
          <w:p w14:paraId="7785165F"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227</w:t>
            </w:r>
          </w:p>
        </w:tc>
        <w:tc>
          <w:tcPr>
            <w:tcW w:w="992" w:type="dxa"/>
            <w:tcBorders>
              <w:top w:val="nil"/>
              <w:left w:val="nil"/>
              <w:bottom w:val="nil"/>
              <w:right w:val="nil"/>
            </w:tcBorders>
            <w:shd w:val="clear" w:color="auto" w:fill="auto"/>
            <w:noWrap/>
            <w:vAlign w:val="bottom"/>
            <w:hideMark/>
          </w:tcPr>
          <w:p w14:paraId="47B82403"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1.0579</w:t>
            </w:r>
          </w:p>
        </w:tc>
        <w:tc>
          <w:tcPr>
            <w:tcW w:w="992" w:type="dxa"/>
            <w:tcBorders>
              <w:top w:val="nil"/>
              <w:left w:val="nil"/>
              <w:bottom w:val="nil"/>
              <w:right w:val="nil"/>
            </w:tcBorders>
            <w:shd w:val="clear" w:color="auto" w:fill="auto"/>
            <w:noWrap/>
            <w:vAlign w:val="bottom"/>
            <w:hideMark/>
          </w:tcPr>
          <w:p w14:paraId="7E4A5756"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0.0386</w:t>
            </w:r>
          </w:p>
        </w:tc>
        <w:tc>
          <w:tcPr>
            <w:tcW w:w="1276" w:type="dxa"/>
            <w:tcBorders>
              <w:top w:val="nil"/>
              <w:left w:val="nil"/>
              <w:bottom w:val="nil"/>
              <w:right w:val="nil"/>
            </w:tcBorders>
            <w:shd w:val="clear" w:color="auto" w:fill="auto"/>
            <w:noWrap/>
            <w:vAlign w:val="bottom"/>
            <w:hideMark/>
          </w:tcPr>
          <w:p w14:paraId="05056CB1"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14</w:t>
            </w:r>
          </w:p>
        </w:tc>
      </w:tr>
      <w:tr w:rsidR="005E3BC4" w:rsidRPr="00E33CFB" w14:paraId="1B698A29" w14:textId="77777777" w:rsidTr="00241FB8">
        <w:trPr>
          <w:trHeight w:val="315"/>
        </w:trPr>
        <w:tc>
          <w:tcPr>
            <w:tcW w:w="993" w:type="dxa"/>
            <w:vMerge/>
            <w:tcBorders>
              <w:top w:val="nil"/>
              <w:left w:val="nil"/>
              <w:bottom w:val="single" w:sz="8" w:space="0" w:color="000000"/>
              <w:right w:val="nil"/>
            </w:tcBorders>
            <w:vAlign w:val="center"/>
            <w:hideMark/>
          </w:tcPr>
          <w:p w14:paraId="4F62B609"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18EE578E"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0AA1A5BA"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Bui</w:t>
            </w:r>
          </w:p>
        </w:tc>
        <w:tc>
          <w:tcPr>
            <w:tcW w:w="1280" w:type="dxa"/>
            <w:tcBorders>
              <w:top w:val="nil"/>
              <w:left w:val="nil"/>
              <w:bottom w:val="nil"/>
              <w:right w:val="nil"/>
            </w:tcBorders>
            <w:shd w:val="clear" w:color="auto" w:fill="auto"/>
            <w:noWrap/>
            <w:vAlign w:val="bottom"/>
            <w:hideMark/>
          </w:tcPr>
          <w:p w14:paraId="765F7A74"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BUI</w:t>
            </w:r>
          </w:p>
        </w:tc>
        <w:tc>
          <w:tcPr>
            <w:tcW w:w="1413" w:type="dxa"/>
            <w:tcBorders>
              <w:top w:val="nil"/>
              <w:left w:val="nil"/>
              <w:bottom w:val="nil"/>
              <w:right w:val="nil"/>
            </w:tcBorders>
            <w:shd w:val="clear" w:color="auto" w:fill="auto"/>
            <w:noWrap/>
            <w:vAlign w:val="bottom"/>
            <w:hideMark/>
          </w:tcPr>
          <w:p w14:paraId="47E9A296"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6</w:t>
            </w:r>
          </w:p>
        </w:tc>
        <w:tc>
          <w:tcPr>
            <w:tcW w:w="992" w:type="dxa"/>
            <w:tcBorders>
              <w:top w:val="nil"/>
              <w:left w:val="nil"/>
              <w:bottom w:val="nil"/>
              <w:right w:val="nil"/>
            </w:tcBorders>
            <w:shd w:val="clear" w:color="auto" w:fill="auto"/>
            <w:noWrap/>
            <w:vAlign w:val="bottom"/>
            <w:hideMark/>
          </w:tcPr>
          <w:p w14:paraId="690F2470"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-2.28</w:t>
            </w:r>
          </w:p>
        </w:tc>
        <w:tc>
          <w:tcPr>
            <w:tcW w:w="997" w:type="dxa"/>
            <w:tcBorders>
              <w:top w:val="nil"/>
              <w:left w:val="nil"/>
              <w:bottom w:val="nil"/>
              <w:right w:val="nil"/>
            </w:tcBorders>
            <w:shd w:val="clear" w:color="auto" w:fill="auto"/>
            <w:noWrap/>
            <w:vAlign w:val="bottom"/>
            <w:hideMark/>
          </w:tcPr>
          <w:p w14:paraId="04F5D5A0"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8.24</w:t>
            </w:r>
          </w:p>
        </w:tc>
        <w:tc>
          <w:tcPr>
            <w:tcW w:w="993" w:type="dxa"/>
            <w:tcBorders>
              <w:top w:val="nil"/>
              <w:left w:val="nil"/>
              <w:bottom w:val="nil"/>
              <w:right w:val="nil"/>
            </w:tcBorders>
            <w:shd w:val="clear" w:color="auto" w:fill="auto"/>
            <w:noWrap/>
            <w:vAlign w:val="bottom"/>
            <w:hideMark/>
          </w:tcPr>
          <w:p w14:paraId="6611150B"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216</w:t>
            </w:r>
          </w:p>
        </w:tc>
        <w:tc>
          <w:tcPr>
            <w:tcW w:w="992" w:type="dxa"/>
            <w:tcBorders>
              <w:top w:val="nil"/>
              <w:left w:val="nil"/>
              <w:bottom w:val="nil"/>
              <w:right w:val="nil"/>
            </w:tcBorders>
            <w:shd w:val="clear" w:color="auto" w:fill="auto"/>
            <w:noWrap/>
            <w:vAlign w:val="bottom"/>
            <w:hideMark/>
          </w:tcPr>
          <w:p w14:paraId="3861307F"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1.0825</w:t>
            </w:r>
          </w:p>
        </w:tc>
        <w:tc>
          <w:tcPr>
            <w:tcW w:w="992" w:type="dxa"/>
            <w:tcBorders>
              <w:top w:val="nil"/>
              <w:left w:val="nil"/>
              <w:bottom w:val="nil"/>
              <w:right w:val="nil"/>
            </w:tcBorders>
            <w:shd w:val="clear" w:color="auto" w:fill="auto"/>
            <w:noWrap/>
            <w:vAlign w:val="bottom"/>
            <w:hideMark/>
          </w:tcPr>
          <w:p w14:paraId="038E4864"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0.0550</w:t>
            </w:r>
          </w:p>
        </w:tc>
        <w:tc>
          <w:tcPr>
            <w:tcW w:w="1276" w:type="dxa"/>
            <w:tcBorders>
              <w:top w:val="nil"/>
              <w:left w:val="nil"/>
              <w:bottom w:val="nil"/>
              <w:right w:val="nil"/>
            </w:tcBorders>
            <w:shd w:val="clear" w:color="auto" w:fill="auto"/>
            <w:noWrap/>
            <w:vAlign w:val="bottom"/>
            <w:hideMark/>
          </w:tcPr>
          <w:p w14:paraId="047BC60D"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6</w:t>
            </w:r>
          </w:p>
        </w:tc>
      </w:tr>
      <w:tr w:rsidR="005E3BC4" w:rsidRPr="00E33CFB" w14:paraId="36E81DBD" w14:textId="77777777" w:rsidTr="00241FB8">
        <w:trPr>
          <w:trHeight w:val="315"/>
        </w:trPr>
        <w:tc>
          <w:tcPr>
            <w:tcW w:w="993" w:type="dxa"/>
            <w:vMerge/>
            <w:tcBorders>
              <w:top w:val="nil"/>
              <w:left w:val="nil"/>
              <w:bottom w:val="single" w:sz="8" w:space="0" w:color="000000"/>
              <w:right w:val="nil"/>
            </w:tcBorders>
            <w:vAlign w:val="center"/>
            <w:hideMark/>
          </w:tcPr>
          <w:p w14:paraId="3AE60B88"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26552292"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2B1BFD6D"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Kyingakrom</w:t>
            </w:r>
            <w:proofErr w:type="spellEnd"/>
          </w:p>
        </w:tc>
        <w:tc>
          <w:tcPr>
            <w:tcW w:w="1280" w:type="dxa"/>
            <w:tcBorders>
              <w:top w:val="nil"/>
              <w:left w:val="nil"/>
              <w:bottom w:val="nil"/>
              <w:right w:val="nil"/>
            </w:tcBorders>
            <w:shd w:val="clear" w:color="auto" w:fill="auto"/>
            <w:noWrap/>
            <w:vAlign w:val="bottom"/>
            <w:hideMark/>
          </w:tcPr>
          <w:p w14:paraId="6BD615E3"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KYG</w:t>
            </w:r>
          </w:p>
        </w:tc>
        <w:tc>
          <w:tcPr>
            <w:tcW w:w="1413" w:type="dxa"/>
            <w:tcBorders>
              <w:top w:val="nil"/>
              <w:left w:val="nil"/>
              <w:bottom w:val="nil"/>
              <w:right w:val="nil"/>
            </w:tcBorders>
            <w:shd w:val="clear" w:color="auto" w:fill="auto"/>
            <w:noWrap/>
            <w:vAlign w:val="bottom"/>
            <w:hideMark/>
          </w:tcPr>
          <w:p w14:paraId="0F1296C2"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15</w:t>
            </w:r>
          </w:p>
        </w:tc>
        <w:tc>
          <w:tcPr>
            <w:tcW w:w="992" w:type="dxa"/>
            <w:tcBorders>
              <w:top w:val="nil"/>
              <w:left w:val="nil"/>
              <w:bottom w:val="nil"/>
              <w:right w:val="nil"/>
            </w:tcBorders>
            <w:shd w:val="clear" w:color="auto" w:fill="auto"/>
            <w:noWrap/>
            <w:vAlign w:val="bottom"/>
            <w:hideMark/>
          </w:tcPr>
          <w:p w14:paraId="572E5C87"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-2.11</w:t>
            </w:r>
          </w:p>
        </w:tc>
        <w:tc>
          <w:tcPr>
            <w:tcW w:w="997" w:type="dxa"/>
            <w:tcBorders>
              <w:top w:val="nil"/>
              <w:left w:val="nil"/>
              <w:bottom w:val="nil"/>
              <w:right w:val="nil"/>
            </w:tcBorders>
            <w:shd w:val="clear" w:color="auto" w:fill="auto"/>
            <w:noWrap/>
            <w:vAlign w:val="bottom"/>
            <w:hideMark/>
          </w:tcPr>
          <w:p w14:paraId="28A08EE5"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8.10</w:t>
            </w:r>
          </w:p>
        </w:tc>
        <w:tc>
          <w:tcPr>
            <w:tcW w:w="993" w:type="dxa"/>
            <w:tcBorders>
              <w:top w:val="nil"/>
              <w:left w:val="nil"/>
              <w:bottom w:val="nil"/>
              <w:right w:val="nil"/>
            </w:tcBorders>
            <w:shd w:val="clear" w:color="auto" w:fill="auto"/>
            <w:noWrap/>
            <w:vAlign w:val="bottom"/>
            <w:hideMark/>
          </w:tcPr>
          <w:p w14:paraId="3296B797"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240</w:t>
            </w:r>
          </w:p>
        </w:tc>
        <w:tc>
          <w:tcPr>
            <w:tcW w:w="992" w:type="dxa"/>
            <w:tcBorders>
              <w:top w:val="nil"/>
              <w:left w:val="nil"/>
              <w:bottom w:val="nil"/>
              <w:right w:val="nil"/>
            </w:tcBorders>
            <w:shd w:val="clear" w:color="auto" w:fill="auto"/>
            <w:noWrap/>
            <w:vAlign w:val="bottom"/>
            <w:hideMark/>
          </w:tcPr>
          <w:p w14:paraId="5B0DF1DF"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1.0747</w:t>
            </w:r>
          </w:p>
        </w:tc>
        <w:tc>
          <w:tcPr>
            <w:tcW w:w="992" w:type="dxa"/>
            <w:tcBorders>
              <w:top w:val="nil"/>
              <w:left w:val="nil"/>
              <w:bottom w:val="nil"/>
              <w:right w:val="nil"/>
            </w:tcBorders>
            <w:shd w:val="clear" w:color="auto" w:fill="auto"/>
            <w:noWrap/>
            <w:vAlign w:val="bottom"/>
            <w:hideMark/>
          </w:tcPr>
          <w:p w14:paraId="4104E5EF"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0.0498</w:t>
            </w:r>
          </w:p>
        </w:tc>
        <w:tc>
          <w:tcPr>
            <w:tcW w:w="1276" w:type="dxa"/>
            <w:tcBorders>
              <w:top w:val="nil"/>
              <w:left w:val="nil"/>
              <w:bottom w:val="nil"/>
              <w:right w:val="nil"/>
            </w:tcBorders>
            <w:shd w:val="clear" w:color="auto" w:fill="auto"/>
            <w:noWrap/>
            <w:vAlign w:val="bottom"/>
            <w:hideMark/>
          </w:tcPr>
          <w:p w14:paraId="73F5C734"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15</w:t>
            </w:r>
          </w:p>
        </w:tc>
      </w:tr>
      <w:tr w:rsidR="005E3BC4" w:rsidRPr="00E33CFB" w14:paraId="123D75BE" w14:textId="77777777" w:rsidTr="00241FB8">
        <w:trPr>
          <w:trHeight w:val="315"/>
        </w:trPr>
        <w:tc>
          <w:tcPr>
            <w:tcW w:w="993" w:type="dxa"/>
            <w:vMerge/>
            <w:tcBorders>
              <w:top w:val="nil"/>
              <w:left w:val="nil"/>
              <w:bottom w:val="single" w:sz="8" w:space="0" w:color="000000"/>
              <w:right w:val="nil"/>
            </w:tcBorders>
            <w:vAlign w:val="center"/>
            <w:hideMark/>
          </w:tcPr>
          <w:p w14:paraId="01C99B47"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2E56AE70"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4E6EC8A5"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 xml:space="preserve">New </w:t>
            </w:r>
            <w:proofErr w:type="spellStart"/>
            <w:r w:rsidRPr="00755203">
              <w:rPr>
                <w:rFonts w:ascii="Times New Roman" w:eastAsia="Times New Roman" w:hAnsi="Times New Roman" w:cs="Times New Roman"/>
                <w:color w:val="000000"/>
                <w:sz w:val="20"/>
                <w:szCs w:val="20"/>
                <w:lang w:val="en-AU" w:eastAsia="en-AU"/>
              </w:rPr>
              <w:t>Longoro</w:t>
            </w:r>
            <w:proofErr w:type="spellEnd"/>
          </w:p>
        </w:tc>
        <w:tc>
          <w:tcPr>
            <w:tcW w:w="1280" w:type="dxa"/>
            <w:tcBorders>
              <w:top w:val="nil"/>
              <w:left w:val="nil"/>
              <w:bottom w:val="nil"/>
              <w:right w:val="nil"/>
            </w:tcBorders>
            <w:shd w:val="clear" w:color="auto" w:fill="auto"/>
            <w:noWrap/>
            <w:vAlign w:val="bottom"/>
            <w:hideMark/>
          </w:tcPr>
          <w:p w14:paraId="0B143723"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NLG</w:t>
            </w:r>
          </w:p>
        </w:tc>
        <w:tc>
          <w:tcPr>
            <w:tcW w:w="1413" w:type="dxa"/>
            <w:tcBorders>
              <w:top w:val="nil"/>
              <w:left w:val="nil"/>
              <w:bottom w:val="nil"/>
              <w:right w:val="nil"/>
            </w:tcBorders>
            <w:shd w:val="clear" w:color="auto" w:fill="auto"/>
            <w:noWrap/>
            <w:vAlign w:val="bottom"/>
            <w:hideMark/>
          </w:tcPr>
          <w:p w14:paraId="21940159"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13</w:t>
            </w:r>
          </w:p>
        </w:tc>
        <w:tc>
          <w:tcPr>
            <w:tcW w:w="992" w:type="dxa"/>
            <w:tcBorders>
              <w:top w:val="nil"/>
              <w:left w:val="nil"/>
              <w:bottom w:val="nil"/>
              <w:right w:val="nil"/>
            </w:tcBorders>
            <w:shd w:val="clear" w:color="auto" w:fill="auto"/>
            <w:noWrap/>
            <w:vAlign w:val="bottom"/>
            <w:hideMark/>
          </w:tcPr>
          <w:p w14:paraId="46047FAF"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-2.05</w:t>
            </w:r>
          </w:p>
        </w:tc>
        <w:tc>
          <w:tcPr>
            <w:tcW w:w="997" w:type="dxa"/>
            <w:tcBorders>
              <w:top w:val="nil"/>
              <w:left w:val="nil"/>
              <w:bottom w:val="nil"/>
              <w:right w:val="nil"/>
            </w:tcBorders>
            <w:shd w:val="clear" w:color="auto" w:fill="auto"/>
            <w:noWrap/>
            <w:vAlign w:val="bottom"/>
            <w:hideMark/>
          </w:tcPr>
          <w:p w14:paraId="35A339F0"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8.13</w:t>
            </w:r>
          </w:p>
        </w:tc>
        <w:tc>
          <w:tcPr>
            <w:tcW w:w="993" w:type="dxa"/>
            <w:tcBorders>
              <w:top w:val="nil"/>
              <w:left w:val="nil"/>
              <w:bottom w:val="nil"/>
              <w:right w:val="nil"/>
            </w:tcBorders>
            <w:shd w:val="clear" w:color="auto" w:fill="auto"/>
            <w:noWrap/>
            <w:vAlign w:val="bottom"/>
            <w:hideMark/>
          </w:tcPr>
          <w:p w14:paraId="51F26C1A"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236</w:t>
            </w:r>
          </w:p>
        </w:tc>
        <w:tc>
          <w:tcPr>
            <w:tcW w:w="992" w:type="dxa"/>
            <w:tcBorders>
              <w:top w:val="nil"/>
              <w:left w:val="nil"/>
              <w:bottom w:val="nil"/>
              <w:right w:val="nil"/>
            </w:tcBorders>
            <w:shd w:val="clear" w:color="auto" w:fill="auto"/>
            <w:noWrap/>
            <w:vAlign w:val="bottom"/>
            <w:hideMark/>
          </w:tcPr>
          <w:p w14:paraId="5C29F8F6"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1.0790</w:t>
            </w:r>
          </w:p>
        </w:tc>
        <w:tc>
          <w:tcPr>
            <w:tcW w:w="992" w:type="dxa"/>
            <w:tcBorders>
              <w:top w:val="nil"/>
              <w:left w:val="nil"/>
              <w:bottom w:val="nil"/>
              <w:right w:val="nil"/>
            </w:tcBorders>
            <w:shd w:val="clear" w:color="auto" w:fill="auto"/>
            <w:noWrap/>
            <w:vAlign w:val="bottom"/>
            <w:hideMark/>
          </w:tcPr>
          <w:p w14:paraId="5140D533"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0.0526</w:t>
            </w:r>
          </w:p>
        </w:tc>
        <w:tc>
          <w:tcPr>
            <w:tcW w:w="1276" w:type="dxa"/>
            <w:tcBorders>
              <w:top w:val="nil"/>
              <w:left w:val="nil"/>
              <w:bottom w:val="nil"/>
              <w:right w:val="nil"/>
            </w:tcBorders>
            <w:shd w:val="clear" w:color="auto" w:fill="auto"/>
            <w:noWrap/>
            <w:vAlign w:val="bottom"/>
            <w:hideMark/>
          </w:tcPr>
          <w:p w14:paraId="3F3FEB94"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13</w:t>
            </w:r>
          </w:p>
        </w:tc>
      </w:tr>
      <w:tr w:rsidR="005E3BC4" w:rsidRPr="00E33CFB" w14:paraId="342A7995" w14:textId="77777777" w:rsidTr="00241FB8">
        <w:trPr>
          <w:trHeight w:val="315"/>
        </w:trPr>
        <w:tc>
          <w:tcPr>
            <w:tcW w:w="993" w:type="dxa"/>
            <w:vMerge/>
            <w:tcBorders>
              <w:top w:val="nil"/>
              <w:left w:val="nil"/>
              <w:bottom w:val="single" w:sz="8" w:space="0" w:color="000000"/>
              <w:right w:val="nil"/>
            </w:tcBorders>
            <w:vAlign w:val="center"/>
            <w:hideMark/>
          </w:tcPr>
          <w:p w14:paraId="5ADABFDB"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14FF197D"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single" w:sz="4" w:space="0" w:color="000000"/>
              <w:right w:val="nil"/>
            </w:tcBorders>
            <w:shd w:val="clear" w:color="auto" w:fill="auto"/>
            <w:noWrap/>
            <w:vAlign w:val="bottom"/>
            <w:hideMark/>
          </w:tcPr>
          <w:p w14:paraId="19819D97"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Nyire</w:t>
            </w:r>
            <w:proofErr w:type="spellEnd"/>
          </w:p>
        </w:tc>
        <w:tc>
          <w:tcPr>
            <w:tcW w:w="1280" w:type="dxa"/>
            <w:tcBorders>
              <w:top w:val="nil"/>
              <w:left w:val="nil"/>
              <w:bottom w:val="single" w:sz="4" w:space="0" w:color="000000"/>
              <w:right w:val="nil"/>
            </w:tcBorders>
            <w:shd w:val="clear" w:color="auto" w:fill="auto"/>
            <w:noWrap/>
            <w:vAlign w:val="bottom"/>
            <w:hideMark/>
          </w:tcPr>
          <w:p w14:paraId="1C8760C8"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NYR</w:t>
            </w:r>
          </w:p>
        </w:tc>
        <w:tc>
          <w:tcPr>
            <w:tcW w:w="1413" w:type="dxa"/>
            <w:tcBorders>
              <w:top w:val="nil"/>
              <w:left w:val="nil"/>
              <w:bottom w:val="single" w:sz="4" w:space="0" w:color="000000"/>
              <w:right w:val="nil"/>
            </w:tcBorders>
            <w:shd w:val="clear" w:color="auto" w:fill="auto"/>
            <w:noWrap/>
            <w:vAlign w:val="bottom"/>
            <w:hideMark/>
          </w:tcPr>
          <w:p w14:paraId="1098919B"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12</w:t>
            </w:r>
          </w:p>
        </w:tc>
        <w:tc>
          <w:tcPr>
            <w:tcW w:w="992" w:type="dxa"/>
            <w:tcBorders>
              <w:top w:val="nil"/>
              <w:left w:val="nil"/>
              <w:bottom w:val="single" w:sz="4" w:space="0" w:color="000000"/>
              <w:right w:val="nil"/>
            </w:tcBorders>
            <w:shd w:val="clear" w:color="auto" w:fill="auto"/>
            <w:noWrap/>
            <w:vAlign w:val="bottom"/>
            <w:hideMark/>
          </w:tcPr>
          <w:p w14:paraId="48169C95"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-2.30</w:t>
            </w:r>
          </w:p>
        </w:tc>
        <w:tc>
          <w:tcPr>
            <w:tcW w:w="997" w:type="dxa"/>
            <w:tcBorders>
              <w:top w:val="nil"/>
              <w:left w:val="nil"/>
              <w:bottom w:val="single" w:sz="4" w:space="0" w:color="000000"/>
              <w:right w:val="nil"/>
            </w:tcBorders>
            <w:shd w:val="clear" w:color="auto" w:fill="auto"/>
            <w:noWrap/>
            <w:vAlign w:val="bottom"/>
            <w:hideMark/>
          </w:tcPr>
          <w:p w14:paraId="2681DF97"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8.11</w:t>
            </w:r>
          </w:p>
        </w:tc>
        <w:tc>
          <w:tcPr>
            <w:tcW w:w="993" w:type="dxa"/>
            <w:tcBorders>
              <w:top w:val="nil"/>
              <w:left w:val="nil"/>
              <w:bottom w:val="single" w:sz="4" w:space="0" w:color="000000"/>
              <w:right w:val="nil"/>
            </w:tcBorders>
            <w:shd w:val="clear" w:color="auto" w:fill="auto"/>
            <w:noWrap/>
            <w:vAlign w:val="bottom"/>
            <w:hideMark/>
          </w:tcPr>
          <w:p w14:paraId="5F6B6711"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236</w:t>
            </w:r>
          </w:p>
        </w:tc>
        <w:tc>
          <w:tcPr>
            <w:tcW w:w="992" w:type="dxa"/>
            <w:tcBorders>
              <w:top w:val="nil"/>
              <w:left w:val="nil"/>
              <w:bottom w:val="single" w:sz="4" w:space="0" w:color="000000"/>
              <w:right w:val="nil"/>
            </w:tcBorders>
            <w:shd w:val="clear" w:color="auto" w:fill="auto"/>
            <w:noWrap/>
            <w:vAlign w:val="bottom"/>
            <w:hideMark/>
          </w:tcPr>
          <w:p w14:paraId="365DCE65"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1.0758</w:t>
            </w:r>
          </w:p>
        </w:tc>
        <w:tc>
          <w:tcPr>
            <w:tcW w:w="992" w:type="dxa"/>
            <w:tcBorders>
              <w:top w:val="nil"/>
              <w:left w:val="nil"/>
              <w:bottom w:val="single" w:sz="4" w:space="0" w:color="000000"/>
              <w:right w:val="nil"/>
            </w:tcBorders>
            <w:shd w:val="clear" w:color="auto" w:fill="auto"/>
            <w:noWrap/>
            <w:vAlign w:val="bottom"/>
            <w:hideMark/>
          </w:tcPr>
          <w:p w14:paraId="47C3BCA7"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0.0505</w:t>
            </w:r>
          </w:p>
        </w:tc>
        <w:tc>
          <w:tcPr>
            <w:tcW w:w="1276" w:type="dxa"/>
            <w:tcBorders>
              <w:top w:val="nil"/>
              <w:left w:val="nil"/>
              <w:bottom w:val="single" w:sz="4" w:space="0" w:color="000000"/>
              <w:right w:val="nil"/>
            </w:tcBorders>
            <w:shd w:val="clear" w:color="auto" w:fill="auto"/>
            <w:noWrap/>
            <w:vAlign w:val="bottom"/>
            <w:hideMark/>
          </w:tcPr>
          <w:p w14:paraId="3B2922D8"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12</w:t>
            </w:r>
          </w:p>
        </w:tc>
      </w:tr>
      <w:tr w:rsidR="00EC53C5" w:rsidRPr="00E33CFB" w14:paraId="6C7BF147" w14:textId="77777777" w:rsidTr="00B52F9F">
        <w:trPr>
          <w:trHeight w:val="315"/>
        </w:trPr>
        <w:tc>
          <w:tcPr>
            <w:tcW w:w="993" w:type="dxa"/>
            <w:vMerge/>
            <w:tcBorders>
              <w:top w:val="nil"/>
              <w:left w:val="nil"/>
              <w:bottom w:val="single" w:sz="8" w:space="0" w:color="000000"/>
              <w:right w:val="nil"/>
            </w:tcBorders>
            <w:vAlign w:val="center"/>
            <w:hideMark/>
          </w:tcPr>
          <w:p w14:paraId="5C871D0C"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vMerge w:val="restart"/>
            <w:tcBorders>
              <w:top w:val="nil"/>
              <w:left w:val="nil"/>
              <w:bottom w:val="single" w:sz="4" w:space="0" w:color="000000"/>
              <w:right w:val="nil"/>
            </w:tcBorders>
            <w:shd w:val="clear" w:color="auto" w:fill="auto"/>
            <w:noWrap/>
            <w:vAlign w:val="center"/>
            <w:hideMark/>
          </w:tcPr>
          <w:p w14:paraId="46723FFB"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Daka</w:t>
            </w:r>
            <w:proofErr w:type="spellEnd"/>
          </w:p>
        </w:tc>
        <w:tc>
          <w:tcPr>
            <w:tcW w:w="2224" w:type="dxa"/>
            <w:tcBorders>
              <w:top w:val="nil"/>
              <w:left w:val="nil"/>
              <w:bottom w:val="nil"/>
              <w:right w:val="nil"/>
            </w:tcBorders>
            <w:shd w:val="clear" w:color="auto" w:fill="auto"/>
            <w:noWrap/>
            <w:vAlign w:val="bottom"/>
            <w:hideMark/>
          </w:tcPr>
          <w:p w14:paraId="280D6C3B"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Wiae</w:t>
            </w:r>
            <w:proofErr w:type="spellEnd"/>
            <w:r w:rsidRPr="00755203">
              <w:rPr>
                <w:rFonts w:ascii="Times New Roman" w:eastAsia="Times New Roman" w:hAnsi="Times New Roman" w:cs="Times New Roman"/>
                <w:color w:val="000000"/>
                <w:sz w:val="20"/>
                <w:szCs w:val="20"/>
                <w:lang w:val="en-AU" w:eastAsia="en-AU"/>
              </w:rPr>
              <w:t xml:space="preserve"> </w:t>
            </w:r>
            <w:proofErr w:type="spellStart"/>
            <w:r w:rsidRPr="00755203">
              <w:rPr>
                <w:rFonts w:ascii="Times New Roman" w:eastAsia="Times New Roman" w:hAnsi="Times New Roman" w:cs="Times New Roman"/>
                <w:color w:val="000000"/>
                <w:sz w:val="20"/>
                <w:szCs w:val="20"/>
                <w:lang w:val="en-AU" w:eastAsia="en-AU"/>
              </w:rPr>
              <w:t>Chabbon</w:t>
            </w:r>
            <w:proofErr w:type="spellEnd"/>
            <w:r w:rsidRPr="00755203">
              <w:rPr>
                <w:rFonts w:ascii="Times New Roman" w:eastAsia="Times New Roman" w:hAnsi="Times New Roman" w:cs="Times New Roman"/>
                <w:color w:val="000000"/>
                <w:sz w:val="20"/>
                <w:szCs w:val="20"/>
                <w:lang w:val="en-AU" w:eastAsia="en-AU"/>
              </w:rPr>
              <w:t>*</w:t>
            </w:r>
          </w:p>
        </w:tc>
        <w:tc>
          <w:tcPr>
            <w:tcW w:w="1280" w:type="dxa"/>
            <w:vMerge w:val="restart"/>
            <w:tcBorders>
              <w:top w:val="nil"/>
              <w:left w:val="nil"/>
              <w:right w:val="nil"/>
            </w:tcBorders>
            <w:shd w:val="clear" w:color="auto" w:fill="auto"/>
            <w:noWrap/>
            <w:vAlign w:val="bottom"/>
            <w:hideMark/>
          </w:tcPr>
          <w:p w14:paraId="25FDEA6D" w14:textId="1A75A6B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commentRangeStart w:id="7"/>
            <w:r w:rsidRPr="00755203">
              <w:rPr>
                <w:rFonts w:ascii="Times New Roman" w:eastAsia="Times New Roman" w:hAnsi="Times New Roman" w:cs="Times New Roman"/>
                <w:color w:val="000000"/>
                <w:sz w:val="20"/>
                <w:szCs w:val="20"/>
                <w:lang w:val="en-AU" w:eastAsia="en-AU"/>
              </w:rPr>
              <w:t>W</w:t>
            </w:r>
            <w:commentRangeEnd w:id="7"/>
            <w:r w:rsidR="00155076">
              <w:rPr>
                <w:rStyle w:val="CommentReference"/>
              </w:rPr>
              <w:commentReference w:id="7"/>
            </w:r>
            <w:r w:rsidRPr="00755203">
              <w:rPr>
                <w:rFonts w:ascii="Times New Roman" w:eastAsia="Times New Roman" w:hAnsi="Times New Roman" w:cs="Times New Roman"/>
                <w:color w:val="000000"/>
                <w:sz w:val="20"/>
                <w:szCs w:val="20"/>
                <w:lang w:val="en-AU" w:eastAsia="en-AU"/>
              </w:rPr>
              <w:t>/TAK/CHA</w:t>
            </w:r>
          </w:p>
        </w:tc>
        <w:tc>
          <w:tcPr>
            <w:tcW w:w="1413" w:type="dxa"/>
            <w:tcBorders>
              <w:top w:val="nil"/>
              <w:left w:val="nil"/>
              <w:bottom w:val="nil"/>
              <w:right w:val="nil"/>
            </w:tcBorders>
            <w:shd w:val="clear" w:color="auto" w:fill="auto"/>
            <w:noWrap/>
            <w:vAlign w:val="bottom"/>
            <w:hideMark/>
          </w:tcPr>
          <w:p w14:paraId="19172D05" w14:textId="77777777" w:rsidR="00EC53C5" w:rsidRPr="00755203" w:rsidRDefault="00EC53C5"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14</w:t>
            </w:r>
          </w:p>
        </w:tc>
        <w:tc>
          <w:tcPr>
            <w:tcW w:w="992" w:type="dxa"/>
            <w:tcBorders>
              <w:top w:val="nil"/>
              <w:left w:val="nil"/>
              <w:bottom w:val="nil"/>
              <w:right w:val="nil"/>
            </w:tcBorders>
            <w:shd w:val="clear" w:color="auto" w:fill="auto"/>
            <w:noWrap/>
            <w:vAlign w:val="bottom"/>
            <w:hideMark/>
          </w:tcPr>
          <w:p w14:paraId="2926CEFE" w14:textId="77777777" w:rsidR="00EC53C5" w:rsidRPr="00755203" w:rsidRDefault="00EC53C5"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8.28</w:t>
            </w:r>
          </w:p>
        </w:tc>
        <w:tc>
          <w:tcPr>
            <w:tcW w:w="997" w:type="dxa"/>
            <w:tcBorders>
              <w:top w:val="nil"/>
              <w:left w:val="nil"/>
              <w:bottom w:val="nil"/>
              <w:right w:val="nil"/>
            </w:tcBorders>
            <w:shd w:val="clear" w:color="auto" w:fill="auto"/>
            <w:noWrap/>
            <w:vAlign w:val="bottom"/>
            <w:hideMark/>
          </w:tcPr>
          <w:p w14:paraId="50DFA643" w14:textId="77777777" w:rsidR="00EC53C5" w:rsidRPr="00755203" w:rsidRDefault="00EC53C5"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-0.21</w:t>
            </w:r>
          </w:p>
        </w:tc>
        <w:tc>
          <w:tcPr>
            <w:tcW w:w="993" w:type="dxa"/>
            <w:vMerge w:val="restart"/>
            <w:tcBorders>
              <w:top w:val="nil"/>
              <w:left w:val="nil"/>
              <w:bottom w:val="single" w:sz="4" w:space="0" w:color="000000"/>
              <w:right w:val="nil"/>
            </w:tcBorders>
            <w:shd w:val="clear" w:color="auto" w:fill="auto"/>
            <w:noWrap/>
            <w:vAlign w:val="center"/>
            <w:hideMark/>
          </w:tcPr>
          <w:p w14:paraId="2EFA36D3" w14:textId="77777777" w:rsidR="00EC53C5" w:rsidRPr="00755203" w:rsidRDefault="00EC53C5"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258</w:t>
            </w:r>
          </w:p>
        </w:tc>
        <w:tc>
          <w:tcPr>
            <w:tcW w:w="992" w:type="dxa"/>
            <w:vMerge w:val="restart"/>
            <w:tcBorders>
              <w:top w:val="nil"/>
              <w:left w:val="nil"/>
              <w:bottom w:val="single" w:sz="4" w:space="0" w:color="000000"/>
              <w:right w:val="nil"/>
            </w:tcBorders>
            <w:shd w:val="clear" w:color="auto" w:fill="auto"/>
            <w:noWrap/>
            <w:vAlign w:val="center"/>
            <w:hideMark/>
          </w:tcPr>
          <w:p w14:paraId="5016185D" w14:textId="77777777" w:rsidR="00EC53C5" w:rsidRPr="00755203" w:rsidRDefault="00EC53C5"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1.0699</w:t>
            </w:r>
          </w:p>
        </w:tc>
        <w:tc>
          <w:tcPr>
            <w:tcW w:w="992" w:type="dxa"/>
            <w:vMerge w:val="restart"/>
            <w:tcBorders>
              <w:top w:val="nil"/>
              <w:left w:val="nil"/>
              <w:bottom w:val="single" w:sz="4" w:space="0" w:color="000000"/>
              <w:right w:val="nil"/>
            </w:tcBorders>
            <w:shd w:val="clear" w:color="auto" w:fill="auto"/>
            <w:noWrap/>
            <w:vAlign w:val="center"/>
            <w:hideMark/>
          </w:tcPr>
          <w:p w14:paraId="7AB18E35" w14:textId="77777777" w:rsidR="00EC53C5" w:rsidRPr="00755203" w:rsidRDefault="00EC53C5"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0.0466</w:t>
            </w:r>
          </w:p>
        </w:tc>
        <w:tc>
          <w:tcPr>
            <w:tcW w:w="1276" w:type="dxa"/>
            <w:vMerge w:val="restart"/>
            <w:tcBorders>
              <w:top w:val="nil"/>
              <w:left w:val="nil"/>
              <w:bottom w:val="single" w:sz="4" w:space="0" w:color="000000"/>
              <w:right w:val="nil"/>
            </w:tcBorders>
            <w:shd w:val="clear" w:color="auto" w:fill="auto"/>
            <w:noWrap/>
            <w:vAlign w:val="center"/>
            <w:hideMark/>
          </w:tcPr>
          <w:p w14:paraId="08A99313" w14:textId="77777777" w:rsidR="00EC53C5" w:rsidRPr="00755203" w:rsidRDefault="00EC53C5"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24</w:t>
            </w:r>
          </w:p>
        </w:tc>
      </w:tr>
      <w:tr w:rsidR="00EC53C5" w:rsidRPr="00E33CFB" w14:paraId="5ABB15F0" w14:textId="77777777" w:rsidTr="00B52F9F">
        <w:trPr>
          <w:trHeight w:val="315"/>
        </w:trPr>
        <w:tc>
          <w:tcPr>
            <w:tcW w:w="993" w:type="dxa"/>
            <w:vMerge/>
            <w:tcBorders>
              <w:top w:val="nil"/>
              <w:left w:val="nil"/>
              <w:bottom w:val="single" w:sz="8" w:space="0" w:color="000000"/>
              <w:right w:val="nil"/>
            </w:tcBorders>
            <w:vAlign w:val="center"/>
            <w:hideMark/>
          </w:tcPr>
          <w:p w14:paraId="69E42587"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7080AC3E"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135CBE90"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Takumdo</w:t>
            </w:r>
            <w:proofErr w:type="spellEnd"/>
            <w:r w:rsidRPr="00755203">
              <w:rPr>
                <w:rFonts w:ascii="Times New Roman" w:eastAsia="Times New Roman" w:hAnsi="Times New Roman" w:cs="Times New Roman"/>
                <w:color w:val="000000"/>
                <w:sz w:val="20"/>
                <w:szCs w:val="20"/>
                <w:lang w:val="en-AU" w:eastAsia="en-AU"/>
              </w:rPr>
              <w:t>*</w:t>
            </w:r>
          </w:p>
        </w:tc>
        <w:tc>
          <w:tcPr>
            <w:tcW w:w="1280" w:type="dxa"/>
            <w:vMerge/>
            <w:tcBorders>
              <w:left w:val="nil"/>
              <w:right w:val="nil"/>
            </w:tcBorders>
            <w:shd w:val="clear" w:color="auto" w:fill="auto"/>
            <w:noWrap/>
            <w:vAlign w:val="bottom"/>
            <w:hideMark/>
          </w:tcPr>
          <w:p w14:paraId="68074D7D" w14:textId="5AA71024"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1413" w:type="dxa"/>
            <w:tcBorders>
              <w:top w:val="nil"/>
              <w:left w:val="nil"/>
              <w:bottom w:val="nil"/>
              <w:right w:val="nil"/>
            </w:tcBorders>
            <w:shd w:val="clear" w:color="auto" w:fill="auto"/>
            <w:noWrap/>
            <w:vAlign w:val="bottom"/>
            <w:hideMark/>
          </w:tcPr>
          <w:p w14:paraId="7B349092" w14:textId="77777777" w:rsidR="00EC53C5" w:rsidRPr="00755203" w:rsidRDefault="00EC53C5"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w:t>
            </w:r>
          </w:p>
        </w:tc>
        <w:tc>
          <w:tcPr>
            <w:tcW w:w="992" w:type="dxa"/>
            <w:tcBorders>
              <w:top w:val="nil"/>
              <w:left w:val="nil"/>
              <w:bottom w:val="nil"/>
              <w:right w:val="nil"/>
            </w:tcBorders>
            <w:shd w:val="clear" w:color="auto" w:fill="auto"/>
            <w:noWrap/>
            <w:vAlign w:val="bottom"/>
            <w:hideMark/>
          </w:tcPr>
          <w:p w14:paraId="2A9B1AEA" w14:textId="77777777" w:rsidR="00EC53C5" w:rsidRPr="00755203" w:rsidRDefault="00EC53C5"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8.28</w:t>
            </w:r>
          </w:p>
        </w:tc>
        <w:tc>
          <w:tcPr>
            <w:tcW w:w="997" w:type="dxa"/>
            <w:tcBorders>
              <w:top w:val="nil"/>
              <w:left w:val="nil"/>
              <w:bottom w:val="nil"/>
              <w:right w:val="nil"/>
            </w:tcBorders>
            <w:shd w:val="clear" w:color="auto" w:fill="auto"/>
            <w:noWrap/>
            <w:vAlign w:val="bottom"/>
            <w:hideMark/>
          </w:tcPr>
          <w:p w14:paraId="1B644FD0" w14:textId="77777777" w:rsidR="00EC53C5" w:rsidRPr="00755203" w:rsidRDefault="00EC53C5"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-0.19</w:t>
            </w:r>
          </w:p>
        </w:tc>
        <w:tc>
          <w:tcPr>
            <w:tcW w:w="993" w:type="dxa"/>
            <w:vMerge/>
            <w:tcBorders>
              <w:top w:val="nil"/>
              <w:left w:val="nil"/>
              <w:bottom w:val="single" w:sz="4" w:space="0" w:color="000000"/>
              <w:right w:val="nil"/>
            </w:tcBorders>
            <w:vAlign w:val="center"/>
            <w:hideMark/>
          </w:tcPr>
          <w:p w14:paraId="72569901"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992" w:type="dxa"/>
            <w:vMerge/>
            <w:tcBorders>
              <w:top w:val="nil"/>
              <w:left w:val="nil"/>
              <w:bottom w:val="single" w:sz="4" w:space="0" w:color="000000"/>
              <w:right w:val="nil"/>
            </w:tcBorders>
            <w:vAlign w:val="center"/>
            <w:hideMark/>
          </w:tcPr>
          <w:p w14:paraId="7F38AF46"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992" w:type="dxa"/>
            <w:vMerge/>
            <w:tcBorders>
              <w:top w:val="nil"/>
              <w:left w:val="nil"/>
              <w:bottom w:val="single" w:sz="4" w:space="0" w:color="000000"/>
              <w:right w:val="nil"/>
            </w:tcBorders>
            <w:vAlign w:val="center"/>
            <w:hideMark/>
          </w:tcPr>
          <w:p w14:paraId="3CA910A2"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1276" w:type="dxa"/>
            <w:vMerge/>
            <w:tcBorders>
              <w:top w:val="nil"/>
              <w:left w:val="nil"/>
              <w:bottom w:val="single" w:sz="4" w:space="0" w:color="000000"/>
              <w:right w:val="nil"/>
            </w:tcBorders>
            <w:vAlign w:val="center"/>
            <w:hideMark/>
          </w:tcPr>
          <w:p w14:paraId="3CEFE899"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r>
      <w:tr w:rsidR="00EC53C5" w:rsidRPr="00E33CFB" w14:paraId="3FBB651D" w14:textId="77777777" w:rsidTr="00B52F9F">
        <w:trPr>
          <w:trHeight w:val="315"/>
        </w:trPr>
        <w:tc>
          <w:tcPr>
            <w:tcW w:w="993" w:type="dxa"/>
            <w:vMerge/>
            <w:tcBorders>
              <w:top w:val="nil"/>
              <w:left w:val="nil"/>
              <w:bottom w:val="single" w:sz="8" w:space="0" w:color="000000"/>
              <w:right w:val="nil"/>
            </w:tcBorders>
            <w:vAlign w:val="center"/>
            <w:hideMark/>
          </w:tcPr>
          <w:p w14:paraId="564588A7"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44986129"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24D42A5A"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Wiae</w:t>
            </w:r>
            <w:proofErr w:type="spellEnd"/>
            <w:r w:rsidRPr="00755203">
              <w:rPr>
                <w:rFonts w:ascii="Times New Roman" w:eastAsia="Times New Roman" w:hAnsi="Times New Roman" w:cs="Times New Roman"/>
                <w:color w:val="000000"/>
                <w:sz w:val="20"/>
                <w:szCs w:val="20"/>
                <w:lang w:val="en-AU" w:eastAsia="en-AU"/>
              </w:rPr>
              <w:t>*</w:t>
            </w:r>
          </w:p>
        </w:tc>
        <w:tc>
          <w:tcPr>
            <w:tcW w:w="1280" w:type="dxa"/>
            <w:vMerge/>
            <w:tcBorders>
              <w:left w:val="nil"/>
              <w:bottom w:val="nil"/>
              <w:right w:val="nil"/>
            </w:tcBorders>
            <w:shd w:val="clear" w:color="auto" w:fill="auto"/>
            <w:noWrap/>
            <w:vAlign w:val="bottom"/>
            <w:hideMark/>
          </w:tcPr>
          <w:p w14:paraId="7A698AF8" w14:textId="6B46649A"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1413" w:type="dxa"/>
            <w:tcBorders>
              <w:top w:val="nil"/>
              <w:left w:val="nil"/>
              <w:bottom w:val="nil"/>
              <w:right w:val="nil"/>
            </w:tcBorders>
            <w:shd w:val="clear" w:color="auto" w:fill="auto"/>
            <w:noWrap/>
            <w:vAlign w:val="bottom"/>
            <w:hideMark/>
          </w:tcPr>
          <w:p w14:paraId="3E0548DA" w14:textId="77777777" w:rsidR="00EC53C5" w:rsidRPr="00755203" w:rsidRDefault="00EC53C5"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9</w:t>
            </w:r>
          </w:p>
        </w:tc>
        <w:tc>
          <w:tcPr>
            <w:tcW w:w="992" w:type="dxa"/>
            <w:tcBorders>
              <w:top w:val="nil"/>
              <w:left w:val="nil"/>
              <w:bottom w:val="nil"/>
              <w:right w:val="nil"/>
            </w:tcBorders>
            <w:shd w:val="clear" w:color="auto" w:fill="auto"/>
            <w:noWrap/>
            <w:vAlign w:val="bottom"/>
            <w:hideMark/>
          </w:tcPr>
          <w:p w14:paraId="6BC8974E" w14:textId="77777777" w:rsidR="00EC53C5" w:rsidRPr="00755203" w:rsidRDefault="00EC53C5"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8.32</w:t>
            </w:r>
          </w:p>
        </w:tc>
        <w:tc>
          <w:tcPr>
            <w:tcW w:w="997" w:type="dxa"/>
            <w:tcBorders>
              <w:top w:val="nil"/>
              <w:left w:val="nil"/>
              <w:bottom w:val="nil"/>
              <w:right w:val="nil"/>
            </w:tcBorders>
            <w:shd w:val="clear" w:color="auto" w:fill="auto"/>
            <w:noWrap/>
            <w:vAlign w:val="bottom"/>
            <w:hideMark/>
          </w:tcPr>
          <w:p w14:paraId="09616973" w14:textId="77777777" w:rsidR="00EC53C5" w:rsidRPr="00755203" w:rsidRDefault="00EC53C5"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-0.22</w:t>
            </w:r>
          </w:p>
        </w:tc>
        <w:tc>
          <w:tcPr>
            <w:tcW w:w="993" w:type="dxa"/>
            <w:vMerge/>
            <w:tcBorders>
              <w:top w:val="nil"/>
              <w:left w:val="nil"/>
              <w:bottom w:val="single" w:sz="4" w:space="0" w:color="000000"/>
              <w:right w:val="nil"/>
            </w:tcBorders>
            <w:vAlign w:val="center"/>
            <w:hideMark/>
          </w:tcPr>
          <w:p w14:paraId="791719A5"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992" w:type="dxa"/>
            <w:vMerge/>
            <w:tcBorders>
              <w:top w:val="nil"/>
              <w:left w:val="nil"/>
              <w:bottom w:val="single" w:sz="4" w:space="0" w:color="000000"/>
              <w:right w:val="nil"/>
            </w:tcBorders>
            <w:vAlign w:val="center"/>
            <w:hideMark/>
          </w:tcPr>
          <w:p w14:paraId="063FC9FA"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992" w:type="dxa"/>
            <w:vMerge/>
            <w:tcBorders>
              <w:top w:val="nil"/>
              <w:left w:val="nil"/>
              <w:bottom w:val="single" w:sz="4" w:space="0" w:color="000000"/>
              <w:right w:val="nil"/>
            </w:tcBorders>
            <w:vAlign w:val="center"/>
            <w:hideMark/>
          </w:tcPr>
          <w:p w14:paraId="5834392F"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1276" w:type="dxa"/>
            <w:vMerge/>
            <w:tcBorders>
              <w:top w:val="nil"/>
              <w:left w:val="nil"/>
              <w:bottom w:val="single" w:sz="4" w:space="0" w:color="000000"/>
              <w:right w:val="nil"/>
            </w:tcBorders>
            <w:vAlign w:val="center"/>
            <w:hideMark/>
          </w:tcPr>
          <w:p w14:paraId="6682B735"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r>
      <w:tr w:rsidR="005E3BC4" w:rsidRPr="00E33CFB" w14:paraId="7AE0D727" w14:textId="77777777" w:rsidTr="00241FB8">
        <w:trPr>
          <w:trHeight w:val="315"/>
        </w:trPr>
        <w:tc>
          <w:tcPr>
            <w:tcW w:w="993" w:type="dxa"/>
            <w:vMerge/>
            <w:tcBorders>
              <w:top w:val="nil"/>
              <w:left w:val="nil"/>
              <w:bottom w:val="single" w:sz="8" w:space="0" w:color="000000"/>
              <w:right w:val="nil"/>
            </w:tcBorders>
            <w:vAlign w:val="center"/>
            <w:hideMark/>
          </w:tcPr>
          <w:p w14:paraId="1322E2DA"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3C658C74"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1ECA0E04"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Jagbengbendo</w:t>
            </w:r>
            <w:proofErr w:type="spellEnd"/>
          </w:p>
        </w:tc>
        <w:tc>
          <w:tcPr>
            <w:tcW w:w="1280" w:type="dxa"/>
            <w:tcBorders>
              <w:top w:val="nil"/>
              <w:left w:val="nil"/>
              <w:bottom w:val="nil"/>
              <w:right w:val="nil"/>
            </w:tcBorders>
            <w:shd w:val="clear" w:color="auto" w:fill="auto"/>
            <w:noWrap/>
            <w:vAlign w:val="bottom"/>
            <w:hideMark/>
          </w:tcPr>
          <w:p w14:paraId="48887B0E"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JAG</w:t>
            </w:r>
          </w:p>
        </w:tc>
        <w:tc>
          <w:tcPr>
            <w:tcW w:w="1413" w:type="dxa"/>
            <w:tcBorders>
              <w:top w:val="nil"/>
              <w:left w:val="nil"/>
              <w:bottom w:val="nil"/>
              <w:right w:val="nil"/>
            </w:tcBorders>
            <w:shd w:val="clear" w:color="auto" w:fill="auto"/>
            <w:noWrap/>
            <w:vAlign w:val="bottom"/>
            <w:hideMark/>
          </w:tcPr>
          <w:p w14:paraId="36E5AC7E"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30</w:t>
            </w:r>
          </w:p>
        </w:tc>
        <w:tc>
          <w:tcPr>
            <w:tcW w:w="992" w:type="dxa"/>
            <w:tcBorders>
              <w:top w:val="nil"/>
              <w:left w:val="nil"/>
              <w:bottom w:val="nil"/>
              <w:right w:val="nil"/>
            </w:tcBorders>
            <w:shd w:val="clear" w:color="auto" w:fill="auto"/>
            <w:noWrap/>
            <w:vAlign w:val="bottom"/>
            <w:hideMark/>
          </w:tcPr>
          <w:p w14:paraId="24172089"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-0.13</w:t>
            </w:r>
          </w:p>
        </w:tc>
        <w:tc>
          <w:tcPr>
            <w:tcW w:w="997" w:type="dxa"/>
            <w:tcBorders>
              <w:top w:val="nil"/>
              <w:left w:val="nil"/>
              <w:bottom w:val="nil"/>
              <w:right w:val="nil"/>
            </w:tcBorders>
            <w:shd w:val="clear" w:color="auto" w:fill="auto"/>
            <w:noWrap/>
            <w:vAlign w:val="bottom"/>
            <w:hideMark/>
          </w:tcPr>
          <w:p w14:paraId="2647FB8B"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8.33</w:t>
            </w:r>
          </w:p>
        </w:tc>
        <w:tc>
          <w:tcPr>
            <w:tcW w:w="993" w:type="dxa"/>
            <w:tcBorders>
              <w:top w:val="nil"/>
              <w:left w:val="nil"/>
              <w:bottom w:val="nil"/>
              <w:right w:val="nil"/>
            </w:tcBorders>
            <w:shd w:val="clear" w:color="auto" w:fill="auto"/>
            <w:noWrap/>
            <w:vAlign w:val="bottom"/>
            <w:hideMark/>
          </w:tcPr>
          <w:p w14:paraId="3289B9D2"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258</w:t>
            </w:r>
          </w:p>
        </w:tc>
        <w:tc>
          <w:tcPr>
            <w:tcW w:w="992" w:type="dxa"/>
            <w:tcBorders>
              <w:top w:val="nil"/>
              <w:left w:val="nil"/>
              <w:bottom w:val="nil"/>
              <w:right w:val="nil"/>
            </w:tcBorders>
            <w:shd w:val="clear" w:color="auto" w:fill="auto"/>
            <w:noWrap/>
            <w:vAlign w:val="bottom"/>
            <w:hideMark/>
          </w:tcPr>
          <w:p w14:paraId="68AA7B36"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1.0637</w:t>
            </w:r>
          </w:p>
        </w:tc>
        <w:tc>
          <w:tcPr>
            <w:tcW w:w="992" w:type="dxa"/>
            <w:tcBorders>
              <w:top w:val="nil"/>
              <w:left w:val="nil"/>
              <w:bottom w:val="nil"/>
              <w:right w:val="nil"/>
            </w:tcBorders>
            <w:shd w:val="clear" w:color="auto" w:fill="auto"/>
            <w:noWrap/>
            <w:vAlign w:val="bottom"/>
            <w:hideMark/>
          </w:tcPr>
          <w:p w14:paraId="6F45C338"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0.0425</w:t>
            </w:r>
          </w:p>
        </w:tc>
        <w:tc>
          <w:tcPr>
            <w:tcW w:w="1276" w:type="dxa"/>
            <w:tcBorders>
              <w:top w:val="nil"/>
              <w:left w:val="nil"/>
              <w:bottom w:val="nil"/>
              <w:right w:val="nil"/>
            </w:tcBorders>
            <w:shd w:val="clear" w:color="auto" w:fill="auto"/>
            <w:noWrap/>
            <w:vAlign w:val="bottom"/>
            <w:hideMark/>
          </w:tcPr>
          <w:p w14:paraId="625F3E2B"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28</w:t>
            </w:r>
          </w:p>
        </w:tc>
      </w:tr>
      <w:tr w:rsidR="005E3BC4" w:rsidRPr="00E33CFB" w14:paraId="7E9B2BC8" w14:textId="77777777" w:rsidTr="00241FB8">
        <w:trPr>
          <w:trHeight w:val="315"/>
        </w:trPr>
        <w:tc>
          <w:tcPr>
            <w:tcW w:w="993" w:type="dxa"/>
            <w:vMerge/>
            <w:tcBorders>
              <w:top w:val="nil"/>
              <w:left w:val="nil"/>
              <w:bottom w:val="single" w:sz="8" w:space="0" w:color="000000"/>
              <w:right w:val="nil"/>
            </w:tcBorders>
            <w:vAlign w:val="center"/>
            <w:hideMark/>
          </w:tcPr>
          <w:p w14:paraId="1EAAE3B6"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1CEE905D"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single" w:sz="4" w:space="0" w:color="000000"/>
              <w:right w:val="nil"/>
            </w:tcBorders>
            <w:shd w:val="clear" w:color="auto" w:fill="auto"/>
            <w:noWrap/>
            <w:vAlign w:val="bottom"/>
            <w:hideMark/>
          </w:tcPr>
          <w:p w14:paraId="0725120F"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Kojoboni</w:t>
            </w:r>
            <w:proofErr w:type="spellEnd"/>
          </w:p>
        </w:tc>
        <w:tc>
          <w:tcPr>
            <w:tcW w:w="1280" w:type="dxa"/>
            <w:tcBorders>
              <w:top w:val="nil"/>
              <w:left w:val="nil"/>
              <w:bottom w:val="single" w:sz="4" w:space="0" w:color="000000"/>
              <w:right w:val="nil"/>
            </w:tcBorders>
            <w:shd w:val="clear" w:color="auto" w:fill="auto"/>
            <w:noWrap/>
            <w:vAlign w:val="bottom"/>
            <w:hideMark/>
          </w:tcPr>
          <w:p w14:paraId="34328DDC"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KOJ</w:t>
            </w:r>
          </w:p>
        </w:tc>
        <w:tc>
          <w:tcPr>
            <w:tcW w:w="1413" w:type="dxa"/>
            <w:tcBorders>
              <w:top w:val="nil"/>
              <w:left w:val="nil"/>
              <w:bottom w:val="single" w:sz="4" w:space="0" w:color="000000"/>
              <w:right w:val="nil"/>
            </w:tcBorders>
            <w:shd w:val="clear" w:color="auto" w:fill="auto"/>
            <w:noWrap/>
            <w:vAlign w:val="bottom"/>
            <w:hideMark/>
          </w:tcPr>
          <w:p w14:paraId="1279048C"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13</w:t>
            </w:r>
          </w:p>
        </w:tc>
        <w:tc>
          <w:tcPr>
            <w:tcW w:w="992" w:type="dxa"/>
            <w:tcBorders>
              <w:top w:val="nil"/>
              <w:left w:val="nil"/>
              <w:bottom w:val="single" w:sz="4" w:space="0" w:color="000000"/>
              <w:right w:val="nil"/>
            </w:tcBorders>
            <w:shd w:val="clear" w:color="auto" w:fill="auto"/>
            <w:noWrap/>
            <w:vAlign w:val="bottom"/>
            <w:hideMark/>
          </w:tcPr>
          <w:p w14:paraId="47B0173F"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-0.18</w:t>
            </w:r>
          </w:p>
        </w:tc>
        <w:tc>
          <w:tcPr>
            <w:tcW w:w="997" w:type="dxa"/>
            <w:tcBorders>
              <w:top w:val="nil"/>
              <w:left w:val="nil"/>
              <w:bottom w:val="single" w:sz="4" w:space="0" w:color="000000"/>
              <w:right w:val="nil"/>
            </w:tcBorders>
            <w:shd w:val="clear" w:color="auto" w:fill="auto"/>
            <w:noWrap/>
            <w:vAlign w:val="bottom"/>
            <w:hideMark/>
          </w:tcPr>
          <w:p w14:paraId="4978A20E"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8.49</w:t>
            </w:r>
          </w:p>
        </w:tc>
        <w:tc>
          <w:tcPr>
            <w:tcW w:w="993" w:type="dxa"/>
            <w:tcBorders>
              <w:top w:val="nil"/>
              <w:left w:val="nil"/>
              <w:bottom w:val="single" w:sz="4" w:space="0" w:color="000000"/>
              <w:right w:val="nil"/>
            </w:tcBorders>
            <w:shd w:val="clear" w:color="auto" w:fill="auto"/>
            <w:noWrap/>
            <w:vAlign w:val="bottom"/>
            <w:hideMark/>
          </w:tcPr>
          <w:p w14:paraId="33EDC895"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237</w:t>
            </w:r>
          </w:p>
        </w:tc>
        <w:tc>
          <w:tcPr>
            <w:tcW w:w="992" w:type="dxa"/>
            <w:tcBorders>
              <w:top w:val="nil"/>
              <w:left w:val="nil"/>
              <w:bottom w:val="single" w:sz="4" w:space="0" w:color="000000"/>
              <w:right w:val="nil"/>
            </w:tcBorders>
            <w:shd w:val="clear" w:color="auto" w:fill="auto"/>
            <w:noWrap/>
            <w:vAlign w:val="bottom"/>
            <w:hideMark/>
          </w:tcPr>
          <w:p w14:paraId="4434B945"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1.0804</w:t>
            </w:r>
          </w:p>
        </w:tc>
        <w:tc>
          <w:tcPr>
            <w:tcW w:w="992" w:type="dxa"/>
            <w:tcBorders>
              <w:top w:val="nil"/>
              <w:left w:val="nil"/>
              <w:bottom w:val="single" w:sz="4" w:space="0" w:color="000000"/>
              <w:right w:val="nil"/>
            </w:tcBorders>
            <w:shd w:val="clear" w:color="auto" w:fill="auto"/>
            <w:noWrap/>
            <w:vAlign w:val="bottom"/>
            <w:hideMark/>
          </w:tcPr>
          <w:p w14:paraId="35B46E4C"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0.0536</w:t>
            </w:r>
          </w:p>
        </w:tc>
        <w:tc>
          <w:tcPr>
            <w:tcW w:w="1276" w:type="dxa"/>
            <w:tcBorders>
              <w:top w:val="nil"/>
              <w:left w:val="nil"/>
              <w:bottom w:val="single" w:sz="4" w:space="0" w:color="000000"/>
              <w:right w:val="nil"/>
            </w:tcBorders>
            <w:shd w:val="clear" w:color="auto" w:fill="auto"/>
            <w:noWrap/>
            <w:vAlign w:val="bottom"/>
            <w:hideMark/>
          </w:tcPr>
          <w:p w14:paraId="65F83877"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12</w:t>
            </w:r>
          </w:p>
        </w:tc>
      </w:tr>
      <w:tr w:rsidR="00EC53C5" w:rsidRPr="00E33CFB" w14:paraId="17AB9D34" w14:textId="77777777" w:rsidTr="0014471E">
        <w:trPr>
          <w:trHeight w:val="315"/>
        </w:trPr>
        <w:tc>
          <w:tcPr>
            <w:tcW w:w="993" w:type="dxa"/>
            <w:vMerge/>
            <w:tcBorders>
              <w:top w:val="nil"/>
              <w:left w:val="nil"/>
              <w:bottom w:val="single" w:sz="8" w:space="0" w:color="000000"/>
              <w:right w:val="nil"/>
            </w:tcBorders>
            <w:vAlign w:val="center"/>
            <w:hideMark/>
          </w:tcPr>
          <w:p w14:paraId="21EB8FD8"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vMerge w:val="restart"/>
            <w:tcBorders>
              <w:top w:val="nil"/>
              <w:left w:val="nil"/>
              <w:bottom w:val="single" w:sz="8" w:space="0" w:color="000000"/>
              <w:right w:val="nil"/>
            </w:tcBorders>
            <w:shd w:val="clear" w:color="auto" w:fill="auto"/>
            <w:noWrap/>
            <w:vAlign w:val="center"/>
            <w:hideMark/>
          </w:tcPr>
          <w:p w14:paraId="64FA126E"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Pru</w:t>
            </w:r>
            <w:proofErr w:type="spellEnd"/>
          </w:p>
        </w:tc>
        <w:tc>
          <w:tcPr>
            <w:tcW w:w="2224" w:type="dxa"/>
            <w:tcBorders>
              <w:top w:val="nil"/>
              <w:left w:val="nil"/>
              <w:bottom w:val="nil"/>
              <w:right w:val="nil"/>
            </w:tcBorders>
            <w:shd w:val="clear" w:color="auto" w:fill="auto"/>
            <w:noWrap/>
            <w:vAlign w:val="bottom"/>
            <w:hideMark/>
          </w:tcPr>
          <w:p w14:paraId="68A1F24E"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Baaya</w:t>
            </w:r>
            <w:proofErr w:type="spellEnd"/>
            <w:r w:rsidRPr="00755203">
              <w:rPr>
                <w:rFonts w:ascii="Times New Roman" w:eastAsia="Times New Roman" w:hAnsi="Times New Roman" w:cs="Times New Roman"/>
                <w:color w:val="000000"/>
                <w:sz w:val="20"/>
                <w:szCs w:val="20"/>
                <w:lang w:val="en-AU" w:eastAsia="en-AU"/>
              </w:rPr>
              <w:t>*</w:t>
            </w:r>
          </w:p>
        </w:tc>
        <w:tc>
          <w:tcPr>
            <w:tcW w:w="1280" w:type="dxa"/>
            <w:vMerge w:val="restart"/>
            <w:tcBorders>
              <w:top w:val="nil"/>
              <w:left w:val="nil"/>
              <w:right w:val="nil"/>
            </w:tcBorders>
            <w:shd w:val="clear" w:color="auto" w:fill="auto"/>
            <w:noWrap/>
            <w:vAlign w:val="bottom"/>
            <w:hideMark/>
          </w:tcPr>
          <w:p w14:paraId="7C0D4E72" w14:textId="77777777" w:rsidR="00EC53C5" w:rsidRDefault="00EC53C5"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B/ASU/SEN</w:t>
            </w:r>
          </w:p>
          <w:p w14:paraId="27D98D34" w14:textId="38ADBBE0"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1413" w:type="dxa"/>
            <w:tcBorders>
              <w:top w:val="nil"/>
              <w:left w:val="nil"/>
              <w:bottom w:val="nil"/>
              <w:right w:val="nil"/>
            </w:tcBorders>
            <w:shd w:val="clear" w:color="auto" w:fill="auto"/>
            <w:noWrap/>
            <w:vAlign w:val="bottom"/>
            <w:hideMark/>
          </w:tcPr>
          <w:p w14:paraId="600AC8D3" w14:textId="77777777" w:rsidR="00EC53C5" w:rsidRPr="00755203" w:rsidRDefault="00EC53C5"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w:t>
            </w:r>
          </w:p>
        </w:tc>
        <w:tc>
          <w:tcPr>
            <w:tcW w:w="992" w:type="dxa"/>
            <w:tcBorders>
              <w:top w:val="nil"/>
              <w:left w:val="nil"/>
              <w:bottom w:val="nil"/>
              <w:right w:val="nil"/>
            </w:tcBorders>
            <w:shd w:val="clear" w:color="auto" w:fill="auto"/>
            <w:noWrap/>
            <w:vAlign w:val="bottom"/>
            <w:hideMark/>
          </w:tcPr>
          <w:p w14:paraId="18C724B1" w14:textId="77777777" w:rsidR="00EC53C5" w:rsidRPr="00755203" w:rsidRDefault="00EC53C5"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8.00</w:t>
            </w:r>
          </w:p>
        </w:tc>
        <w:tc>
          <w:tcPr>
            <w:tcW w:w="997" w:type="dxa"/>
            <w:tcBorders>
              <w:top w:val="nil"/>
              <w:left w:val="nil"/>
              <w:bottom w:val="nil"/>
              <w:right w:val="nil"/>
            </w:tcBorders>
            <w:shd w:val="clear" w:color="auto" w:fill="auto"/>
            <w:noWrap/>
            <w:vAlign w:val="bottom"/>
            <w:hideMark/>
          </w:tcPr>
          <w:p w14:paraId="2AD74C34" w14:textId="77777777" w:rsidR="00EC53C5" w:rsidRPr="00755203" w:rsidRDefault="00EC53C5"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-1.02</w:t>
            </w:r>
          </w:p>
        </w:tc>
        <w:tc>
          <w:tcPr>
            <w:tcW w:w="993" w:type="dxa"/>
            <w:vMerge w:val="restart"/>
            <w:tcBorders>
              <w:top w:val="nil"/>
              <w:left w:val="nil"/>
              <w:bottom w:val="single" w:sz="4" w:space="0" w:color="000000"/>
              <w:right w:val="nil"/>
            </w:tcBorders>
            <w:shd w:val="clear" w:color="auto" w:fill="auto"/>
            <w:noWrap/>
            <w:vAlign w:val="center"/>
            <w:hideMark/>
          </w:tcPr>
          <w:p w14:paraId="20933FAF" w14:textId="77777777" w:rsidR="00EC53C5" w:rsidRPr="00755203" w:rsidRDefault="00EC53C5"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240</w:t>
            </w:r>
          </w:p>
        </w:tc>
        <w:tc>
          <w:tcPr>
            <w:tcW w:w="992" w:type="dxa"/>
            <w:vMerge w:val="restart"/>
            <w:tcBorders>
              <w:top w:val="nil"/>
              <w:left w:val="nil"/>
              <w:bottom w:val="single" w:sz="4" w:space="0" w:color="000000"/>
              <w:right w:val="nil"/>
            </w:tcBorders>
            <w:shd w:val="clear" w:color="auto" w:fill="auto"/>
            <w:noWrap/>
            <w:vAlign w:val="center"/>
            <w:hideMark/>
          </w:tcPr>
          <w:p w14:paraId="4BFED96A" w14:textId="77777777" w:rsidR="00EC53C5" w:rsidRPr="00755203" w:rsidRDefault="00EC53C5"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1.0693</w:t>
            </w:r>
          </w:p>
        </w:tc>
        <w:tc>
          <w:tcPr>
            <w:tcW w:w="992" w:type="dxa"/>
            <w:vMerge w:val="restart"/>
            <w:tcBorders>
              <w:top w:val="nil"/>
              <w:left w:val="nil"/>
              <w:bottom w:val="single" w:sz="4" w:space="0" w:color="000000"/>
              <w:right w:val="nil"/>
            </w:tcBorders>
            <w:shd w:val="clear" w:color="auto" w:fill="auto"/>
            <w:noWrap/>
            <w:vAlign w:val="center"/>
            <w:hideMark/>
          </w:tcPr>
          <w:p w14:paraId="0AE7A43B" w14:textId="77777777" w:rsidR="00EC53C5" w:rsidRPr="00755203" w:rsidRDefault="00EC53C5"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0.0462</w:t>
            </w:r>
          </w:p>
        </w:tc>
        <w:tc>
          <w:tcPr>
            <w:tcW w:w="1276" w:type="dxa"/>
            <w:vMerge w:val="restart"/>
            <w:tcBorders>
              <w:top w:val="nil"/>
              <w:left w:val="nil"/>
              <w:bottom w:val="single" w:sz="4" w:space="0" w:color="000000"/>
              <w:right w:val="nil"/>
            </w:tcBorders>
            <w:shd w:val="clear" w:color="auto" w:fill="auto"/>
            <w:noWrap/>
            <w:vAlign w:val="center"/>
            <w:hideMark/>
          </w:tcPr>
          <w:p w14:paraId="73943469" w14:textId="77777777" w:rsidR="00EC53C5" w:rsidRPr="00755203" w:rsidRDefault="00EC53C5"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17</w:t>
            </w:r>
          </w:p>
        </w:tc>
      </w:tr>
      <w:tr w:rsidR="00EC53C5" w:rsidRPr="00E33CFB" w14:paraId="186FCA1C" w14:textId="77777777" w:rsidTr="0014471E">
        <w:trPr>
          <w:trHeight w:val="315"/>
        </w:trPr>
        <w:tc>
          <w:tcPr>
            <w:tcW w:w="993" w:type="dxa"/>
            <w:vMerge/>
            <w:tcBorders>
              <w:top w:val="nil"/>
              <w:left w:val="nil"/>
              <w:bottom w:val="single" w:sz="8" w:space="0" w:color="000000"/>
              <w:right w:val="nil"/>
            </w:tcBorders>
            <w:vAlign w:val="center"/>
            <w:hideMark/>
          </w:tcPr>
          <w:p w14:paraId="2DBA8D83"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8" w:space="0" w:color="000000"/>
              <w:right w:val="nil"/>
            </w:tcBorders>
            <w:vAlign w:val="center"/>
            <w:hideMark/>
          </w:tcPr>
          <w:p w14:paraId="68D3A837"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1AE926B7"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Asubende</w:t>
            </w:r>
            <w:proofErr w:type="spellEnd"/>
            <w:r w:rsidRPr="00755203">
              <w:rPr>
                <w:rFonts w:ascii="Times New Roman" w:eastAsia="Times New Roman" w:hAnsi="Times New Roman" w:cs="Times New Roman"/>
                <w:color w:val="000000"/>
                <w:sz w:val="20"/>
                <w:szCs w:val="20"/>
                <w:lang w:val="en-AU" w:eastAsia="en-AU"/>
              </w:rPr>
              <w:t>*</w:t>
            </w:r>
          </w:p>
        </w:tc>
        <w:tc>
          <w:tcPr>
            <w:tcW w:w="1280" w:type="dxa"/>
            <w:vMerge/>
            <w:tcBorders>
              <w:left w:val="nil"/>
              <w:right w:val="nil"/>
            </w:tcBorders>
            <w:shd w:val="clear" w:color="auto" w:fill="auto"/>
            <w:noWrap/>
            <w:vAlign w:val="bottom"/>
            <w:hideMark/>
          </w:tcPr>
          <w:p w14:paraId="7D7F010F" w14:textId="5D0F215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1413" w:type="dxa"/>
            <w:tcBorders>
              <w:top w:val="nil"/>
              <w:left w:val="nil"/>
              <w:bottom w:val="nil"/>
              <w:right w:val="nil"/>
            </w:tcBorders>
            <w:shd w:val="clear" w:color="auto" w:fill="auto"/>
            <w:noWrap/>
            <w:vAlign w:val="bottom"/>
            <w:hideMark/>
          </w:tcPr>
          <w:p w14:paraId="0C58A0B3" w14:textId="77777777" w:rsidR="00EC53C5" w:rsidRPr="00755203" w:rsidRDefault="00EC53C5"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16</w:t>
            </w:r>
          </w:p>
        </w:tc>
        <w:tc>
          <w:tcPr>
            <w:tcW w:w="992" w:type="dxa"/>
            <w:tcBorders>
              <w:top w:val="nil"/>
              <w:left w:val="nil"/>
              <w:bottom w:val="nil"/>
              <w:right w:val="nil"/>
            </w:tcBorders>
            <w:shd w:val="clear" w:color="auto" w:fill="auto"/>
            <w:noWrap/>
            <w:vAlign w:val="bottom"/>
            <w:hideMark/>
          </w:tcPr>
          <w:p w14:paraId="3F19BD6E" w14:textId="77777777" w:rsidR="00EC53C5" w:rsidRPr="00755203" w:rsidRDefault="00EC53C5"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8.02</w:t>
            </w:r>
          </w:p>
        </w:tc>
        <w:tc>
          <w:tcPr>
            <w:tcW w:w="997" w:type="dxa"/>
            <w:tcBorders>
              <w:top w:val="nil"/>
              <w:left w:val="nil"/>
              <w:bottom w:val="nil"/>
              <w:right w:val="nil"/>
            </w:tcBorders>
            <w:shd w:val="clear" w:color="auto" w:fill="auto"/>
            <w:noWrap/>
            <w:vAlign w:val="bottom"/>
            <w:hideMark/>
          </w:tcPr>
          <w:p w14:paraId="59850CF6" w14:textId="77777777" w:rsidR="00EC53C5" w:rsidRPr="00755203" w:rsidRDefault="00EC53C5"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-0.96</w:t>
            </w:r>
          </w:p>
        </w:tc>
        <w:tc>
          <w:tcPr>
            <w:tcW w:w="993" w:type="dxa"/>
            <w:vMerge/>
            <w:tcBorders>
              <w:top w:val="nil"/>
              <w:left w:val="nil"/>
              <w:bottom w:val="single" w:sz="4" w:space="0" w:color="000000"/>
              <w:right w:val="nil"/>
            </w:tcBorders>
            <w:vAlign w:val="center"/>
            <w:hideMark/>
          </w:tcPr>
          <w:p w14:paraId="604F17B3"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992" w:type="dxa"/>
            <w:vMerge/>
            <w:tcBorders>
              <w:top w:val="nil"/>
              <w:left w:val="nil"/>
              <w:bottom w:val="single" w:sz="4" w:space="0" w:color="000000"/>
              <w:right w:val="nil"/>
            </w:tcBorders>
            <w:vAlign w:val="center"/>
            <w:hideMark/>
          </w:tcPr>
          <w:p w14:paraId="554D222A"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992" w:type="dxa"/>
            <w:vMerge/>
            <w:tcBorders>
              <w:top w:val="nil"/>
              <w:left w:val="nil"/>
              <w:bottom w:val="single" w:sz="4" w:space="0" w:color="000000"/>
              <w:right w:val="nil"/>
            </w:tcBorders>
            <w:vAlign w:val="center"/>
            <w:hideMark/>
          </w:tcPr>
          <w:p w14:paraId="0B2493EE"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1276" w:type="dxa"/>
            <w:vMerge/>
            <w:tcBorders>
              <w:top w:val="nil"/>
              <w:left w:val="nil"/>
              <w:bottom w:val="single" w:sz="4" w:space="0" w:color="000000"/>
              <w:right w:val="nil"/>
            </w:tcBorders>
            <w:vAlign w:val="center"/>
            <w:hideMark/>
          </w:tcPr>
          <w:p w14:paraId="154BCFCE"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r>
      <w:tr w:rsidR="00EC53C5" w:rsidRPr="00E33CFB" w14:paraId="2F60BA12" w14:textId="77777777" w:rsidTr="0014471E">
        <w:trPr>
          <w:trHeight w:val="315"/>
        </w:trPr>
        <w:tc>
          <w:tcPr>
            <w:tcW w:w="993" w:type="dxa"/>
            <w:vMerge/>
            <w:tcBorders>
              <w:top w:val="nil"/>
              <w:left w:val="nil"/>
              <w:bottom w:val="single" w:sz="8" w:space="0" w:color="000000"/>
              <w:right w:val="nil"/>
            </w:tcBorders>
            <w:vAlign w:val="center"/>
            <w:hideMark/>
          </w:tcPr>
          <w:p w14:paraId="13A95776"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8" w:space="0" w:color="000000"/>
              <w:right w:val="nil"/>
            </w:tcBorders>
            <w:vAlign w:val="center"/>
            <w:hideMark/>
          </w:tcPr>
          <w:p w14:paraId="628D01B0"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5686A323"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Senyase</w:t>
            </w:r>
            <w:proofErr w:type="spellEnd"/>
            <w:r w:rsidRPr="00755203">
              <w:rPr>
                <w:rFonts w:ascii="Times New Roman" w:eastAsia="Times New Roman" w:hAnsi="Times New Roman" w:cs="Times New Roman"/>
                <w:color w:val="000000"/>
                <w:sz w:val="20"/>
                <w:szCs w:val="20"/>
                <w:lang w:val="en-AU" w:eastAsia="en-AU"/>
              </w:rPr>
              <w:t>*</w:t>
            </w:r>
          </w:p>
        </w:tc>
        <w:tc>
          <w:tcPr>
            <w:tcW w:w="1280" w:type="dxa"/>
            <w:vMerge/>
            <w:tcBorders>
              <w:left w:val="nil"/>
              <w:bottom w:val="nil"/>
              <w:right w:val="nil"/>
            </w:tcBorders>
            <w:shd w:val="clear" w:color="auto" w:fill="auto"/>
            <w:noWrap/>
            <w:vAlign w:val="bottom"/>
            <w:hideMark/>
          </w:tcPr>
          <w:p w14:paraId="062D6CA1" w14:textId="0C454A24"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1413" w:type="dxa"/>
            <w:tcBorders>
              <w:top w:val="nil"/>
              <w:left w:val="nil"/>
              <w:bottom w:val="nil"/>
              <w:right w:val="nil"/>
            </w:tcBorders>
            <w:shd w:val="clear" w:color="auto" w:fill="auto"/>
            <w:noWrap/>
            <w:vAlign w:val="bottom"/>
            <w:hideMark/>
          </w:tcPr>
          <w:p w14:paraId="17AD1A15" w14:textId="77777777" w:rsidR="00EC53C5" w:rsidRPr="00755203" w:rsidRDefault="00EC53C5"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w:t>
            </w:r>
          </w:p>
        </w:tc>
        <w:tc>
          <w:tcPr>
            <w:tcW w:w="992" w:type="dxa"/>
            <w:tcBorders>
              <w:top w:val="nil"/>
              <w:left w:val="nil"/>
              <w:bottom w:val="nil"/>
              <w:right w:val="nil"/>
            </w:tcBorders>
            <w:shd w:val="clear" w:color="auto" w:fill="auto"/>
            <w:noWrap/>
            <w:vAlign w:val="bottom"/>
            <w:hideMark/>
          </w:tcPr>
          <w:p w14:paraId="66CE56F1" w14:textId="77777777" w:rsidR="00EC53C5" w:rsidRPr="00755203" w:rsidRDefault="00EC53C5"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8.02</w:t>
            </w:r>
          </w:p>
        </w:tc>
        <w:tc>
          <w:tcPr>
            <w:tcW w:w="997" w:type="dxa"/>
            <w:tcBorders>
              <w:top w:val="nil"/>
              <w:left w:val="nil"/>
              <w:bottom w:val="nil"/>
              <w:right w:val="nil"/>
            </w:tcBorders>
            <w:shd w:val="clear" w:color="auto" w:fill="auto"/>
            <w:noWrap/>
            <w:vAlign w:val="bottom"/>
            <w:hideMark/>
          </w:tcPr>
          <w:p w14:paraId="14EA480D" w14:textId="77777777" w:rsidR="00EC53C5" w:rsidRPr="00755203" w:rsidRDefault="00EC53C5"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-1.00</w:t>
            </w:r>
          </w:p>
        </w:tc>
        <w:tc>
          <w:tcPr>
            <w:tcW w:w="993" w:type="dxa"/>
            <w:vMerge/>
            <w:tcBorders>
              <w:top w:val="nil"/>
              <w:left w:val="nil"/>
              <w:bottom w:val="single" w:sz="4" w:space="0" w:color="000000"/>
              <w:right w:val="nil"/>
            </w:tcBorders>
            <w:vAlign w:val="center"/>
            <w:hideMark/>
          </w:tcPr>
          <w:p w14:paraId="7ADACECB"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992" w:type="dxa"/>
            <w:vMerge/>
            <w:tcBorders>
              <w:top w:val="nil"/>
              <w:left w:val="nil"/>
              <w:bottom w:val="single" w:sz="4" w:space="0" w:color="000000"/>
              <w:right w:val="nil"/>
            </w:tcBorders>
            <w:vAlign w:val="center"/>
            <w:hideMark/>
          </w:tcPr>
          <w:p w14:paraId="373C4B2A"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992" w:type="dxa"/>
            <w:vMerge/>
            <w:tcBorders>
              <w:top w:val="nil"/>
              <w:left w:val="nil"/>
              <w:bottom w:val="single" w:sz="4" w:space="0" w:color="000000"/>
              <w:right w:val="nil"/>
            </w:tcBorders>
            <w:vAlign w:val="center"/>
            <w:hideMark/>
          </w:tcPr>
          <w:p w14:paraId="1F1C6932"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1276" w:type="dxa"/>
            <w:vMerge/>
            <w:tcBorders>
              <w:top w:val="nil"/>
              <w:left w:val="nil"/>
              <w:bottom w:val="single" w:sz="4" w:space="0" w:color="000000"/>
              <w:right w:val="nil"/>
            </w:tcBorders>
            <w:vAlign w:val="center"/>
            <w:hideMark/>
          </w:tcPr>
          <w:p w14:paraId="1FFC5BF6"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r>
      <w:tr w:rsidR="005E3BC4" w:rsidRPr="00E33CFB" w14:paraId="0D32BBC7" w14:textId="77777777" w:rsidTr="00241FB8">
        <w:trPr>
          <w:trHeight w:val="315"/>
        </w:trPr>
        <w:tc>
          <w:tcPr>
            <w:tcW w:w="993" w:type="dxa"/>
            <w:vMerge/>
            <w:tcBorders>
              <w:top w:val="nil"/>
              <w:left w:val="nil"/>
              <w:bottom w:val="single" w:sz="8" w:space="0" w:color="000000"/>
              <w:right w:val="nil"/>
            </w:tcBorders>
            <w:vAlign w:val="center"/>
            <w:hideMark/>
          </w:tcPr>
          <w:p w14:paraId="2CCF05E1"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8" w:space="0" w:color="000000"/>
              <w:right w:val="nil"/>
            </w:tcBorders>
            <w:vAlign w:val="center"/>
            <w:hideMark/>
          </w:tcPr>
          <w:p w14:paraId="1D214B34"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single" w:sz="8" w:space="0" w:color="000000"/>
              <w:right w:val="nil"/>
            </w:tcBorders>
            <w:shd w:val="clear" w:color="auto" w:fill="auto"/>
            <w:noWrap/>
            <w:vAlign w:val="bottom"/>
            <w:hideMark/>
          </w:tcPr>
          <w:p w14:paraId="214EC1CA"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Ohiampe</w:t>
            </w:r>
            <w:proofErr w:type="spellEnd"/>
          </w:p>
        </w:tc>
        <w:tc>
          <w:tcPr>
            <w:tcW w:w="1280" w:type="dxa"/>
            <w:tcBorders>
              <w:top w:val="nil"/>
              <w:left w:val="nil"/>
              <w:bottom w:val="single" w:sz="8" w:space="0" w:color="000000"/>
              <w:right w:val="nil"/>
            </w:tcBorders>
            <w:shd w:val="clear" w:color="auto" w:fill="auto"/>
            <w:noWrap/>
            <w:vAlign w:val="bottom"/>
            <w:hideMark/>
          </w:tcPr>
          <w:p w14:paraId="656D2930"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OHP</w:t>
            </w:r>
          </w:p>
        </w:tc>
        <w:tc>
          <w:tcPr>
            <w:tcW w:w="1413" w:type="dxa"/>
            <w:tcBorders>
              <w:top w:val="nil"/>
              <w:left w:val="nil"/>
              <w:bottom w:val="single" w:sz="8" w:space="0" w:color="000000"/>
              <w:right w:val="nil"/>
            </w:tcBorders>
            <w:shd w:val="clear" w:color="auto" w:fill="auto"/>
            <w:noWrap/>
            <w:vAlign w:val="bottom"/>
            <w:hideMark/>
          </w:tcPr>
          <w:p w14:paraId="27D2093B"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3</w:t>
            </w:r>
          </w:p>
        </w:tc>
        <w:tc>
          <w:tcPr>
            <w:tcW w:w="992" w:type="dxa"/>
            <w:tcBorders>
              <w:top w:val="nil"/>
              <w:left w:val="nil"/>
              <w:bottom w:val="single" w:sz="8" w:space="0" w:color="000000"/>
              <w:right w:val="nil"/>
            </w:tcBorders>
            <w:shd w:val="clear" w:color="auto" w:fill="auto"/>
            <w:noWrap/>
            <w:vAlign w:val="bottom"/>
            <w:hideMark/>
          </w:tcPr>
          <w:p w14:paraId="3FB8DA66"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-1.14</w:t>
            </w:r>
          </w:p>
        </w:tc>
        <w:tc>
          <w:tcPr>
            <w:tcW w:w="997" w:type="dxa"/>
            <w:tcBorders>
              <w:top w:val="nil"/>
              <w:left w:val="nil"/>
              <w:bottom w:val="single" w:sz="8" w:space="0" w:color="000000"/>
              <w:right w:val="nil"/>
            </w:tcBorders>
            <w:shd w:val="clear" w:color="auto" w:fill="auto"/>
            <w:noWrap/>
            <w:vAlign w:val="bottom"/>
            <w:hideMark/>
          </w:tcPr>
          <w:p w14:paraId="319F5D36"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7.95</w:t>
            </w:r>
          </w:p>
        </w:tc>
        <w:tc>
          <w:tcPr>
            <w:tcW w:w="993" w:type="dxa"/>
            <w:tcBorders>
              <w:top w:val="nil"/>
              <w:left w:val="nil"/>
              <w:bottom w:val="single" w:sz="8" w:space="0" w:color="000000"/>
              <w:right w:val="nil"/>
            </w:tcBorders>
            <w:shd w:val="clear" w:color="auto" w:fill="auto"/>
            <w:noWrap/>
            <w:vAlign w:val="bottom"/>
            <w:hideMark/>
          </w:tcPr>
          <w:p w14:paraId="49C7B882"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201</w:t>
            </w:r>
          </w:p>
        </w:tc>
        <w:tc>
          <w:tcPr>
            <w:tcW w:w="992" w:type="dxa"/>
            <w:tcBorders>
              <w:top w:val="nil"/>
              <w:left w:val="nil"/>
              <w:bottom w:val="single" w:sz="8" w:space="0" w:color="000000"/>
              <w:right w:val="nil"/>
            </w:tcBorders>
            <w:shd w:val="clear" w:color="auto" w:fill="auto"/>
            <w:noWrap/>
            <w:vAlign w:val="bottom"/>
            <w:hideMark/>
          </w:tcPr>
          <w:p w14:paraId="0DFE2F8B"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1.0635</w:t>
            </w:r>
          </w:p>
        </w:tc>
        <w:tc>
          <w:tcPr>
            <w:tcW w:w="992" w:type="dxa"/>
            <w:tcBorders>
              <w:top w:val="nil"/>
              <w:left w:val="nil"/>
              <w:bottom w:val="single" w:sz="8" w:space="0" w:color="000000"/>
              <w:right w:val="nil"/>
            </w:tcBorders>
            <w:shd w:val="clear" w:color="auto" w:fill="auto"/>
            <w:noWrap/>
            <w:vAlign w:val="bottom"/>
            <w:hideMark/>
          </w:tcPr>
          <w:p w14:paraId="6B729294"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0.0423</w:t>
            </w:r>
          </w:p>
        </w:tc>
        <w:tc>
          <w:tcPr>
            <w:tcW w:w="1276" w:type="dxa"/>
            <w:tcBorders>
              <w:top w:val="nil"/>
              <w:left w:val="nil"/>
              <w:bottom w:val="single" w:sz="8" w:space="0" w:color="000000"/>
              <w:right w:val="nil"/>
            </w:tcBorders>
            <w:shd w:val="clear" w:color="auto" w:fill="auto"/>
            <w:noWrap/>
            <w:vAlign w:val="bottom"/>
            <w:hideMark/>
          </w:tcPr>
          <w:p w14:paraId="256E229E"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3</w:t>
            </w:r>
          </w:p>
        </w:tc>
      </w:tr>
      <w:tr w:rsidR="005E3BC4" w:rsidRPr="00E33CFB" w14:paraId="16B58307" w14:textId="77777777" w:rsidTr="00241FB8">
        <w:trPr>
          <w:trHeight w:val="315"/>
        </w:trPr>
        <w:tc>
          <w:tcPr>
            <w:tcW w:w="993" w:type="dxa"/>
            <w:vMerge w:val="restart"/>
            <w:tcBorders>
              <w:top w:val="nil"/>
              <w:left w:val="nil"/>
              <w:bottom w:val="single" w:sz="8" w:space="0" w:color="000000"/>
              <w:right w:val="nil"/>
            </w:tcBorders>
            <w:shd w:val="clear" w:color="auto" w:fill="auto"/>
            <w:noWrap/>
            <w:vAlign w:val="center"/>
            <w:hideMark/>
          </w:tcPr>
          <w:p w14:paraId="6E5A737E"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Vectors</w:t>
            </w:r>
          </w:p>
        </w:tc>
        <w:tc>
          <w:tcPr>
            <w:tcW w:w="894" w:type="dxa"/>
            <w:vMerge w:val="restart"/>
            <w:tcBorders>
              <w:top w:val="nil"/>
              <w:left w:val="nil"/>
              <w:bottom w:val="single" w:sz="4" w:space="0" w:color="000000"/>
              <w:right w:val="nil"/>
            </w:tcBorders>
            <w:shd w:val="clear" w:color="auto" w:fill="auto"/>
            <w:noWrap/>
            <w:vAlign w:val="center"/>
            <w:hideMark/>
          </w:tcPr>
          <w:p w14:paraId="1F0D9D70"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Black volta</w:t>
            </w:r>
          </w:p>
        </w:tc>
        <w:tc>
          <w:tcPr>
            <w:tcW w:w="2224" w:type="dxa"/>
            <w:tcBorders>
              <w:top w:val="nil"/>
              <w:left w:val="nil"/>
              <w:bottom w:val="nil"/>
              <w:right w:val="nil"/>
            </w:tcBorders>
            <w:shd w:val="clear" w:color="auto" w:fill="auto"/>
            <w:noWrap/>
            <w:vAlign w:val="bottom"/>
            <w:hideMark/>
          </w:tcPr>
          <w:p w14:paraId="685DA47B"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Agborlekame</w:t>
            </w:r>
            <w:proofErr w:type="spellEnd"/>
            <w:r w:rsidRPr="00755203">
              <w:rPr>
                <w:rFonts w:ascii="Times New Roman" w:eastAsia="Times New Roman" w:hAnsi="Times New Roman" w:cs="Times New Roman"/>
                <w:color w:val="000000"/>
                <w:sz w:val="20"/>
                <w:szCs w:val="20"/>
                <w:lang w:val="en-AU" w:eastAsia="en-AU"/>
              </w:rPr>
              <w:t>/</w:t>
            </w:r>
            <w:proofErr w:type="spellStart"/>
            <w:r w:rsidRPr="00755203">
              <w:rPr>
                <w:rFonts w:ascii="Times New Roman" w:eastAsia="Times New Roman" w:hAnsi="Times New Roman" w:cs="Times New Roman"/>
                <w:color w:val="000000"/>
                <w:sz w:val="20"/>
                <w:szCs w:val="20"/>
                <w:lang w:val="en-AU" w:eastAsia="en-AU"/>
              </w:rPr>
              <w:t>Agbelekame</w:t>
            </w:r>
            <w:proofErr w:type="spellEnd"/>
            <w:r w:rsidRPr="00755203">
              <w:rPr>
                <w:rFonts w:ascii="Times New Roman" w:eastAsia="Times New Roman" w:hAnsi="Times New Roman" w:cs="Times New Roman"/>
                <w:color w:val="000000"/>
                <w:sz w:val="20"/>
                <w:szCs w:val="20"/>
                <w:lang w:val="en-AU" w:eastAsia="en-AU"/>
              </w:rPr>
              <w:t xml:space="preserve"> (1)</w:t>
            </w:r>
          </w:p>
        </w:tc>
        <w:tc>
          <w:tcPr>
            <w:tcW w:w="1280" w:type="dxa"/>
            <w:tcBorders>
              <w:top w:val="nil"/>
              <w:left w:val="nil"/>
              <w:bottom w:val="nil"/>
              <w:right w:val="nil"/>
            </w:tcBorders>
            <w:shd w:val="clear" w:color="auto" w:fill="auto"/>
            <w:noWrap/>
            <w:vAlign w:val="bottom"/>
            <w:hideMark/>
          </w:tcPr>
          <w:p w14:paraId="6B7BF7DE"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AGB</w:t>
            </w:r>
          </w:p>
        </w:tc>
        <w:tc>
          <w:tcPr>
            <w:tcW w:w="1413" w:type="dxa"/>
            <w:tcBorders>
              <w:top w:val="nil"/>
              <w:left w:val="nil"/>
              <w:bottom w:val="nil"/>
              <w:right w:val="nil"/>
            </w:tcBorders>
            <w:shd w:val="clear" w:color="auto" w:fill="auto"/>
            <w:noWrap/>
            <w:vAlign w:val="bottom"/>
            <w:hideMark/>
          </w:tcPr>
          <w:p w14:paraId="0DE10327"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20</w:t>
            </w:r>
          </w:p>
        </w:tc>
        <w:tc>
          <w:tcPr>
            <w:tcW w:w="992" w:type="dxa"/>
            <w:tcBorders>
              <w:top w:val="nil"/>
              <w:left w:val="nil"/>
              <w:bottom w:val="nil"/>
              <w:right w:val="nil"/>
            </w:tcBorders>
            <w:shd w:val="clear" w:color="auto" w:fill="auto"/>
            <w:noWrap/>
            <w:vAlign w:val="bottom"/>
            <w:hideMark/>
          </w:tcPr>
          <w:p w14:paraId="0C429A41"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-2.211</w:t>
            </w:r>
          </w:p>
        </w:tc>
        <w:tc>
          <w:tcPr>
            <w:tcW w:w="997" w:type="dxa"/>
            <w:tcBorders>
              <w:top w:val="nil"/>
              <w:left w:val="nil"/>
              <w:bottom w:val="nil"/>
              <w:right w:val="nil"/>
            </w:tcBorders>
            <w:shd w:val="clear" w:color="auto" w:fill="auto"/>
            <w:noWrap/>
            <w:vAlign w:val="bottom"/>
            <w:hideMark/>
          </w:tcPr>
          <w:p w14:paraId="72247418"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8.242</w:t>
            </w:r>
          </w:p>
        </w:tc>
        <w:tc>
          <w:tcPr>
            <w:tcW w:w="993" w:type="dxa"/>
            <w:tcBorders>
              <w:top w:val="nil"/>
              <w:left w:val="nil"/>
              <w:bottom w:val="nil"/>
              <w:right w:val="nil"/>
            </w:tcBorders>
            <w:shd w:val="clear" w:color="auto" w:fill="auto"/>
            <w:noWrap/>
            <w:vAlign w:val="bottom"/>
            <w:hideMark/>
          </w:tcPr>
          <w:p w14:paraId="7B86BDAB"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972</w:t>
            </w:r>
          </w:p>
        </w:tc>
        <w:tc>
          <w:tcPr>
            <w:tcW w:w="992" w:type="dxa"/>
            <w:tcBorders>
              <w:top w:val="nil"/>
              <w:left w:val="nil"/>
              <w:bottom w:val="nil"/>
              <w:right w:val="nil"/>
            </w:tcBorders>
            <w:shd w:val="clear" w:color="auto" w:fill="auto"/>
            <w:noWrap/>
            <w:vAlign w:val="bottom"/>
            <w:hideMark/>
          </w:tcPr>
          <w:p w14:paraId="7B273A2F"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1.4964</w:t>
            </w:r>
          </w:p>
        </w:tc>
        <w:tc>
          <w:tcPr>
            <w:tcW w:w="992" w:type="dxa"/>
            <w:tcBorders>
              <w:top w:val="nil"/>
              <w:left w:val="nil"/>
              <w:bottom w:val="nil"/>
              <w:right w:val="nil"/>
            </w:tcBorders>
            <w:shd w:val="clear" w:color="auto" w:fill="auto"/>
            <w:noWrap/>
            <w:vAlign w:val="bottom"/>
            <w:hideMark/>
          </w:tcPr>
          <w:p w14:paraId="2AF02106"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0.1035</w:t>
            </w:r>
          </w:p>
        </w:tc>
        <w:tc>
          <w:tcPr>
            <w:tcW w:w="1276" w:type="dxa"/>
            <w:tcBorders>
              <w:top w:val="nil"/>
              <w:left w:val="nil"/>
              <w:bottom w:val="nil"/>
              <w:right w:val="nil"/>
            </w:tcBorders>
            <w:shd w:val="clear" w:color="auto" w:fill="auto"/>
            <w:noWrap/>
            <w:vAlign w:val="bottom"/>
            <w:hideMark/>
          </w:tcPr>
          <w:p w14:paraId="592FB812"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17</w:t>
            </w:r>
          </w:p>
        </w:tc>
      </w:tr>
      <w:tr w:rsidR="005E3BC4" w:rsidRPr="00E33CFB" w14:paraId="5EDAEA94" w14:textId="77777777" w:rsidTr="00241FB8">
        <w:trPr>
          <w:trHeight w:val="315"/>
        </w:trPr>
        <w:tc>
          <w:tcPr>
            <w:tcW w:w="993" w:type="dxa"/>
            <w:vMerge/>
            <w:tcBorders>
              <w:top w:val="nil"/>
              <w:left w:val="nil"/>
              <w:bottom w:val="single" w:sz="8" w:space="0" w:color="000000"/>
              <w:right w:val="nil"/>
            </w:tcBorders>
            <w:vAlign w:val="center"/>
            <w:hideMark/>
          </w:tcPr>
          <w:p w14:paraId="4C705A04"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0D3A2752"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single" w:sz="4" w:space="0" w:color="000000"/>
              <w:right w:val="nil"/>
            </w:tcBorders>
            <w:shd w:val="clear" w:color="auto" w:fill="auto"/>
            <w:noWrap/>
            <w:vAlign w:val="bottom"/>
            <w:hideMark/>
          </w:tcPr>
          <w:p w14:paraId="0B031C6E"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Fawoman</w:t>
            </w:r>
            <w:proofErr w:type="spellEnd"/>
            <w:r w:rsidRPr="00755203">
              <w:rPr>
                <w:rFonts w:ascii="Times New Roman" w:eastAsia="Times New Roman" w:hAnsi="Times New Roman" w:cs="Times New Roman"/>
                <w:color w:val="000000"/>
                <w:sz w:val="20"/>
                <w:szCs w:val="20"/>
                <w:lang w:val="en-AU" w:eastAsia="en-AU"/>
              </w:rPr>
              <w:t>-Banda</w:t>
            </w:r>
          </w:p>
        </w:tc>
        <w:tc>
          <w:tcPr>
            <w:tcW w:w="1280" w:type="dxa"/>
            <w:tcBorders>
              <w:top w:val="nil"/>
              <w:left w:val="nil"/>
              <w:bottom w:val="single" w:sz="4" w:space="0" w:color="000000"/>
              <w:right w:val="nil"/>
            </w:tcBorders>
            <w:shd w:val="clear" w:color="auto" w:fill="auto"/>
            <w:noWrap/>
            <w:vAlign w:val="bottom"/>
            <w:hideMark/>
          </w:tcPr>
          <w:p w14:paraId="11665ED0"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FOW</w:t>
            </w:r>
          </w:p>
        </w:tc>
        <w:tc>
          <w:tcPr>
            <w:tcW w:w="1413" w:type="dxa"/>
            <w:tcBorders>
              <w:top w:val="nil"/>
              <w:left w:val="nil"/>
              <w:bottom w:val="single" w:sz="4" w:space="0" w:color="000000"/>
              <w:right w:val="nil"/>
            </w:tcBorders>
            <w:shd w:val="clear" w:color="auto" w:fill="auto"/>
            <w:noWrap/>
            <w:vAlign w:val="bottom"/>
            <w:hideMark/>
          </w:tcPr>
          <w:p w14:paraId="1F50038B"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19</w:t>
            </w:r>
          </w:p>
        </w:tc>
        <w:tc>
          <w:tcPr>
            <w:tcW w:w="992" w:type="dxa"/>
            <w:tcBorders>
              <w:top w:val="nil"/>
              <w:left w:val="nil"/>
              <w:bottom w:val="single" w:sz="4" w:space="0" w:color="000000"/>
              <w:right w:val="nil"/>
            </w:tcBorders>
            <w:shd w:val="clear" w:color="auto" w:fill="auto"/>
            <w:noWrap/>
            <w:vAlign w:val="bottom"/>
            <w:hideMark/>
          </w:tcPr>
          <w:p w14:paraId="5BA4A4E4"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-2.245</w:t>
            </w:r>
          </w:p>
        </w:tc>
        <w:tc>
          <w:tcPr>
            <w:tcW w:w="997" w:type="dxa"/>
            <w:tcBorders>
              <w:top w:val="nil"/>
              <w:left w:val="nil"/>
              <w:bottom w:val="single" w:sz="4" w:space="0" w:color="000000"/>
              <w:right w:val="nil"/>
            </w:tcBorders>
            <w:shd w:val="clear" w:color="auto" w:fill="auto"/>
            <w:noWrap/>
            <w:vAlign w:val="bottom"/>
            <w:hideMark/>
          </w:tcPr>
          <w:p w14:paraId="56569DE9"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8.12</w:t>
            </w:r>
          </w:p>
        </w:tc>
        <w:tc>
          <w:tcPr>
            <w:tcW w:w="993" w:type="dxa"/>
            <w:tcBorders>
              <w:top w:val="nil"/>
              <w:left w:val="nil"/>
              <w:bottom w:val="single" w:sz="4" w:space="0" w:color="000000"/>
              <w:right w:val="nil"/>
            </w:tcBorders>
            <w:shd w:val="clear" w:color="auto" w:fill="auto"/>
            <w:noWrap/>
            <w:vAlign w:val="bottom"/>
            <w:hideMark/>
          </w:tcPr>
          <w:p w14:paraId="53F4E0BD"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928</w:t>
            </w:r>
          </w:p>
        </w:tc>
        <w:tc>
          <w:tcPr>
            <w:tcW w:w="992" w:type="dxa"/>
            <w:tcBorders>
              <w:top w:val="nil"/>
              <w:left w:val="nil"/>
              <w:bottom w:val="single" w:sz="4" w:space="0" w:color="000000"/>
              <w:right w:val="nil"/>
            </w:tcBorders>
            <w:shd w:val="clear" w:color="auto" w:fill="auto"/>
            <w:noWrap/>
            <w:vAlign w:val="bottom"/>
            <w:hideMark/>
          </w:tcPr>
          <w:p w14:paraId="745E9E7B"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1.4388</w:t>
            </w:r>
          </w:p>
        </w:tc>
        <w:tc>
          <w:tcPr>
            <w:tcW w:w="992" w:type="dxa"/>
            <w:tcBorders>
              <w:top w:val="nil"/>
              <w:left w:val="nil"/>
              <w:bottom w:val="single" w:sz="4" w:space="0" w:color="000000"/>
              <w:right w:val="nil"/>
            </w:tcBorders>
            <w:shd w:val="clear" w:color="auto" w:fill="auto"/>
            <w:noWrap/>
            <w:vAlign w:val="bottom"/>
            <w:hideMark/>
          </w:tcPr>
          <w:p w14:paraId="6CF2BD22"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0.0869</w:t>
            </w:r>
          </w:p>
        </w:tc>
        <w:tc>
          <w:tcPr>
            <w:tcW w:w="1276" w:type="dxa"/>
            <w:tcBorders>
              <w:top w:val="nil"/>
              <w:left w:val="nil"/>
              <w:bottom w:val="single" w:sz="4" w:space="0" w:color="000000"/>
              <w:right w:val="nil"/>
            </w:tcBorders>
            <w:shd w:val="clear" w:color="auto" w:fill="auto"/>
            <w:noWrap/>
            <w:vAlign w:val="bottom"/>
            <w:hideMark/>
          </w:tcPr>
          <w:p w14:paraId="374EA349"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15</w:t>
            </w:r>
          </w:p>
        </w:tc>
      </w:tr>
      <w:tr w:rsidR="005E3BC4" w:rsidRPr="00E33CFB" w14:paraId="6E459E48" w14:textId="77777777" w:rsidTr="00241FB8">
        <w:trPr>
          <w:trHeight w:val="315"/>
        </w:trPr>
        <w:tc>
          <w:tcPr>
            <w:tcW w:w="993" w:type="dxa"/>
            <w:vMerge/>
            <w:tcBorders>
              <w:top w:val="nil"/>
              <w:left w:val="nil"/>
              <w:bottom w:val="single" w:sz="8" w:space="0" w:color="000000"/>
              <w:right w:val="nil"/>
            </w:tcBorders>
            <w:vAlign w:val="center"/>
            <w:hideMark/>
          </w:tcPr>
          <w:p w14:paraId="0F661F69"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tcBorders>
              <w:top w:val="nil"/>
              <w:left w:val="nil"/>
              <w:bottom w:val="single" w:sz="4" w:space="0" w:color="000000"/>
              <w:right w:val="nil"/>
            </w:tcBorders>
            <w:shd w:val="clear" w:color="auto" w:fill="auto"/>
            <w:noWrap/>
            <w:vAlign w:val="bottom"/>
            <w:hideMark/>
          </w:tcPr>
          <w:p w14:paraId="5BCFCB58"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Pru</w:t>
            </w:r>
            <w:proofErr w:type="spellEnd"/>
          </w:p>
        </w:tc>
        <w:tc>
          <w:tcPr>
            <w:tcW w:w="2224" w:type="dxa"/>
            <w:tcBorders>
              <w:top w:val="nil"/>
              <w:left w:val="nil"/>
              <w:bottom w:val="single" w:sz="4" w:space="0" w:color="000000"/>
              <w:right w:val="nil"/>
            </w:tcBorders>
            <w:shd w:val="clear" w:color="auto" w:fill="auto"/>
            <w:noWrap/>
            <w:vAlign w:val="bottom"/>
            <w:hideMark/>
          </w:tcPr>
          <w:p w14:paraId="4DB8E4C1"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Asubende</w:t>
            </w:r>
            <w:proofErr w:type="spellEnd"/>
          </w:p>
        </w:tc>
        <w:tc>
          <w:tcPr>
            <w:tcW w:w="1280" w:type="dxa"/>
            <w:tcBorders>
              <w:top w:val="nil"/>
              <w:left w:val="nil"/>
              <w:bottom w:val="single" w:sz="4" w:space="0" w:color="000000"/>
              <w:right w:val="nil"/>
            </w:tcBorders>
            <w:shd w:val="clear" w:color="auto" w:fill="auto"/>
            <w:noWrap/>
            <w:vAlign w:val="bottom"/>
            <w:hideMark/>
          </w:tcPr>
          <w:p w14:paraId="492CAEA2"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ASU</w:t>
            </w:r>
          </w:p>
        </w:tc>
        <w:tc>
          <w:tcPr>
            <w:tcW w:w="1413" w:type="dxa"/>
            <w:tcBorders>
              <w:top w:val="nil"/>
              <w:left w:val="nil"/>
              <w:bottom w:val="single" w:sz="4" w:space="0" w:color="000000"/>
              <w:right w:val="nil"/>
            </w:tcBorders>
            <w:shd w:val="clear" w:color="auto" w:fill="auto"/>
            <w:noWrap/>
            <w:vAlign w:val="bottom"/>
            <w:hideMark/>
          </w:tcPr>
          <w:p w14:paraId="5234539E"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26</w:t>
            </w:r>
          </w:p>
        </w:tc>
        <w:tc>
          <w:tcPr>
            <w:tcW w:w="992" w:type="dxa"/>
            <w:tcBorders>
              <w:top w:val="nil"/>
              <w:left w:val="nil"/>
              <w:bottom w:val="single" w:sz="4" w:space="0" w:color="000000"/>
              <w:right w:val="nil"/>
            </w:tcBorders>
            <w:shd w:val="clear" w:color="auto" w:fill="auto"/>
            <w:noWrap/>
            <w:vAlign w:val="bottom"/>
            <w:hideMark/>
          </w:tcPr>
          <w:p w14:paraId="3C78BB47"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-0.981</w:t>
            </w:r>
          </w:p>
        </w:tc>
        <w:tc>
          <w:tcPr>
            <w:tcW w:w="997" w:type="dxa"/>
            <w:tcBorders>
              <w:top w:val="nil"/>
              <w:left w:val="nil"/>
              <w:bottom w:val="single" w:sz="4" w:space="0" w:color="000000"/>
              <w:right w:val="nil"/>
            </w:tcBorders>
            <w:shd w:val="clear" w:color="auto" w:fill="auto"/>
            <w:noWrap/>
            <w:vAlign w:val="bottom"/>
            <w:hideMark/>
          </w:tcPr>
          <w:p w14:paraId="7EB55553"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8.017</w:t>
            </w:r>
          </w:p>
        </w:tc>
        <w:tc>
          <w:tcPr>
            <w:tcW w:w="993" w:type="dxa"/>
            <w:tcBorders>
              <w:top w:val="nil"/>
              <w:left w:val="nil"/>
              <w:bottom w:val="single" w:sz="4" w:space="0" w:color="000000"/>
              <w:right w:val="nil"/>
            </w:tcBorders>
            <w:shd w:val="clear" w:color="auto" w:fill="auto"/>
            <w:noWrap/>
            <w:vAlign w:val="bottom"/>
            <w:hideMark/>
          </w:tcPr>
          <w:p w14:paraId="0D975CBF"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961</w:t>
            </w:r>
          </w:p>
        </w:tc>
        <w:tc>
          <w:tcPr>
            <w:tcW w:w="992" w:type="dxa"/>
            <w:tcBorders>
              <w:top w:val="nil"/>
              <w:left w:val="nil"/>
              <w:bottom w:val="single" w:sz="4" w:space="0" w:color="000000"/>
              <w:right w:val="nil"/>
            </w:tcBorders>
            <w:shd w:val="clear" w:color="auto" w:fill="auto"/>
            <w:noWrap/>
            <w:vAlign w:val="bottom"/>
            <w:hideMark/>
          </w:tcPr>
          <w:p w14:paraId="02CDCE27"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1.4248</w:t>
            </w:r>
          </w:p>
        </w:tc>
        <w:tc>
          <w:tcPr>
            <w:tcW w:w="992" w:type="dxa"/>
            <w:tcBorders>
              <w:top w:val="nil"/>
              <w:left w:val="nil"/>
              <w:bottom w:val="single" w:sz="4" w:space="0" w:color="000000"/>
              <w:right w:val="nil"/>
            </w:tcBorders>
            <w:shd w:val="clear" w:color="auto" w:fill="auto"/>
            <w:noWrap/>
            <w:vAlign w:val="bottom"/>
            <w:hideMark/>
          </w:tcPr>
          <w:p w14:paraId="2C6A5B93"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0.0981</w:t>
            </w:r>
          </w:p>
        </w:tc>
        <w:tc>
          <w:tcPr>
            <w:tcW w:w="1276" w:type="dxa"/>
            <w:tcBorders>
              <w:top w:val="nil"/>
              <w:left w:val="nil"/>
              <w:bottom w:val="single" w:sz="4" w:space="0" w:color="000000"/>
              <w:right w:val="nil"/>
            </w:tcBorders>
            <w:shd w:val="clear" w:color="auto" w:fill="auto"/>
            <w:noWrap/>
            <w:vAlign w:val="bottom"/>
            <w:hideMark/>
          </w:tcPr>
          <w:p w14:paraId="0747F318"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23</w:t>
            </w:r>
          </w:p>
        </w:tc>
      </w:tr>
      <w:tr w:rsidR="005E3BC4" w:rsidRPr="00E33CFB" w14:paraId="7299FC9C" w14:textId="77777777" w:rsidTr="00241FB8">
        <w:trPr>
          <w:trHeight w:val="315"/>
        </w:trPr>
        <w:tc>
          <w:tcPr>
            <w:tcW w:w="993" w:type="dxa"/>
            <w:vMerge/>
            <w:tcBorders>
              <w:top w:val="nil"/>
              <w:left w:val="nil"/>
              <w:bottom w:val="single" w:sz="8" w:space="0" w:color="000000"/>
              <w:right w:val="nil"/>
            </w:tcBorders>
            <w:vAlign w:val="center"/>
            <w:hideMark/>
          </w:tcPr>
          <w:p w14:paraId="7FD623B1"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tcBorders>
              <w:top w:val="nil"/>
              <w:left w:val="nil"/>
              <w:bottom w:val="single" w:sz="8" w:space="0" w:color="000000"/>
              <w:right w:val="nil"/>
            </w:tcBorders>
            <w:shd w:val="clear" w:color="auto" w:fill="auto"/>
            <w:noWrap/>
            <w:vAlign w:val="bottom"/>
            <w:hideMark/>
          </w:tcPr>
          <w:p w14:paraId="55244119"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Volta</w:t>
            </w:r>
          </w:p>
        </w:tc>
        <w:tc>
          <w:tcPr>
            <w:tcW w:w="2224" w:type="dxa"/>
            <w:tcBorders>
              <w:top w:val="nil"/>
              <w:left w:val="nil"/>
              <w:bottom w:val="single" w:sz="8" w:space="0" w:color="000000"/>
              <w:right w:val="nil"/>
            </w:tcBorders>
            <w:shd w:val="clear" w:color="auto" w:fill="auto"/>
            <w:noWrap/>
            <w:vAlign w:val="bottom"/>
            <w:hideMark/>
          </w:tcPr>
          <w:p w14:paraId="6AE24966"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Wiae</w:t>
            </w:r>
            <w:proofErr w:type="spellEnd"/>
          </w:p>
        </w:tc>
        <w:tc>
          <w:tcPr>
            <w:tcW w:w="1280" w:type="dxa"/>
            <w:tcBorders>
              <w:top w:val="nil"/>
              <w:left w:val="nil"/>
              <w:bottom w:val="single" w:sz="8" w:space="0" w:color="000000"/>
              <w:right w:val="nil"/>
            </w:tcBorders>
            <w:shd w:val="clear" w:color="auto" w:fill="auto"/>
            <w:noWrap/>
            <w:vAlign w:val="bottom"/>
            <w:hideMark/>
          </w:tcPr>
          <w:p w14:paraId="0626CEC9"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WIA</w:t>
            </w:r>
          </w:p>
        </w:tc>
        <w:tc>
          <w:tcPr>
            <w:tcW w:w="1413" w:type="dxa"/>
            <w:tcBorders>
              <w:top w:val="nil"/>
              <w:left w:val="nil"/>
              <w:bottom w:val="single" w:sz="8" w:space="0" w:color="000000"/>
              <w:right w:val="nil"/>
            </w:tcBorders>
            <w:shd w:val="clear" w:color="auto" w:fill="auto"/>
            <w:noWrap/>
            <w:vAlign w:val="bottom"/>
            <w:hideMark/>
          </w:tcPr>
          <w:p w14:paraId="19D7AAE5"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20</w:t>
            </w:r>
          </w:p>
        </w:tc>
        <w:tc>
          <w:tcPr>
            <w:tcW w:w="992" w:type="dxa"/>
            <w:tcBorders>
              <w:top w:val="nil"/>
              <w:left w:val="nil"/>
              <w:bottom w:val="single" w:sz="8" w:space="0" w:color="000000"/>
              <w:right w:val="nil"/>
            </w:tcBorders>
            <w:shd w:val="clear" w:color="auto" w:fill="auto"/>
            <w:noWrap/>
            <w:vAlign w:val="bottom"/>
            <w:hideMark/>
          </w:tcPr>
          <w:p w14:paraId="01C3DDAD"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-0.144</w:t>
            </w:r>
          </w:p>
        </w:tc>
        <w:tc>
          <w:tcPr>
            <w:tcW w:w="997" w:type="dxa"/>
            <w:tcBorders>
              <w:top w:val="nil"/>
              <w:left w:val="nil"/>
              <w:bottom w:val="single" w:sz="8" w:space="0" w:color="000000"/>
              <w:right w:val="nil"/>
            </w:tcBorders>
            <w:shd w:val="clear" w:color="auto" w:fill="auto"/>
            <w:noWrap/>
            <w:vAlign w:val="bottom"/>
            <w:hideMark/>
          </w:tcPr>
          <w:p w14:paraId="521BD817"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8.286</w:t>
            </w:r>
          </w:p>
        </w:tc>
        <w:tc>
          <w:tcPr>
            <w:tcW w:w="993" w:type="dxa"/>
            <w:tcBorders>
              <w:top w:val="nil"/>
              <w:left w:val="nil"/>
              <w:bottom w:val="single" w:sz="8" w:space="0" w:color="000000"/>
              <w:right w:val="nil"/>
            </w:tcBorders>
            <w:shd w:val="clear" w:color="auto" w:fill="auto"/>
            <w:noWrap/>
            <w:vAlign w:val="bottom"/>
            <w:hideMark/>
          </w:tcPr>
          <w:p w14:paraId="113DC493"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904</w:t>
            </w:r>
          </w:p>
        </w:tc>
        <w:tc>
          <w:tcPr>
            <w:tcW w:w="992" w:type="dxa"/>
            <w:tcBorders>
              <w:top w:val="nil"/>
              <w:left w:val="nil"/>
              <w:bottom w:val="single" w:sz="8" w:space="0" w:color="000000"/>
              <w:right w:val="nil"/>
            </w:tcBorders>
            <w:shd w:val="clear" w:color="auto" w:fill="auto"/>
            <w:noWrap/>
            <w:vAlign w:val="bottom"/>
            <w:hideMark/>
          </w:tcPr>
          <w:p w14:paraId="09AAFA32"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1.3905</w:t>
            </w:r>
          </w:p>
        </w:tc>
        <w:tc>
          <w:tcPr>
            <w:tcW w:w="992" w:type="dxa"/>
            <w:tcBorders>
              <w:top w:val="nil"/>
              <w:left w:val="nil"/>
              <w:bottom w:val="single" w:sz="8" w:space="0" w:color="000000"/>
              <w:right w:val="nil"/>
            </w:tcBorders>
            <w:shd w:val="clear" w:color="auto" w:fill="auto"/>
            <w:noWrap/>
            <w:vAlign w:val="bottom"/>
            <w:hideMark/>
          </w:tcPr>
          <w:p w14:paraId="7F4D0BE1"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0.0773</w:t>
            </w:r>
          </w:p>
        </w:tc>
        <w:tc>
          <w:tcPr>
            <w:tcW w:w="1276" w:type="dxa"/>
            <w:tcBorders>
              <w:top w:val="nil"/>
              <w:left w:val="nil"/>
              <w:bottom w:val="single" w:sz="8" w:space="0" w:color="000000"/>
              <w:right w:val="nil"/>
            </w:tcBorders>
            <w:shd w:val="clear" w:color="auto" w:fill="auto"/>
            <w:noWrap/>
            <w:vAlign w:val="bottom"/>
            <w:hideMark/>
          </w:tcPr>
          <w:p w14:paraId="49CDAE06"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19</w:t>
            </w:r>
          </w:p>
        </w:tc>
      </w:tr>
      <w:tr w:rsidR="00241FB8" w:rsidRPr="00755203" w14:paraId="1DBFBAF0" w14:textId="77777777" w:rsidTr="00FE654F">
        <w:trPr>
          <w:trHeight w:val="315"/>
        </w:trPr>
        <w:tc>
          <w:tcPr>
            <w:tcW w:w="13046" w:type="dxa"/>
            <w:gridSpan w:val="11"/>
            <w:tcBorders>
              <w:top w:val="nil"/>
              <w:left w:val="nil"/>
              <w:bottom w:val="nil"/>
              <w:right w:val="nil"/>
            </w:tcBorders>
            <w:shd w:val="clear" w:color="auto" w:fill="auto"/>
            <w:noWrap/>
            <w:vAlign w:val="bottom"/>
            <w:hideMark/>
          </w:tcPr>
          <w:p w14:paraId="6CB603E1" w14:textId="5AFD54CE" w:rsidR="00241FB8" w:rsidRPr="00755203" w:rsidRDefault="00241FB8" w:rsidP="00573168">
            <w:pPr>
              <w:spacing w:after="0" w:line="276" w:lineRule="auto"/>
              <w:rPr>
                <w:rFonts w:ascii="Times New Roman" w:eastAsia="Times New Roman" w:hAnsi="Times New Roman" w:cs="Times New Roman"/>
                <w:sz w:val="20"/>
                <w:szCs w:val="20"/>
                <w:lang w:val="en-AU" w:eastAsia="en-AU"/>
              </w:rPr>
            </w:pPr>
            <w:r w:rsidRPr="00755203">
              <w:rPr>
                <w:rFonts w:ascii="Times New Roman" w:eastAsia="Times New Roman" w:hAnsi="Times New Roman" w:cs="Times New Roman"/>
                <w:color w:val="000000"/>
                <w:sz w:val="20"/>
                <w:szCs w:val="20"/>
                <w:lang w:val="en-AU" w:eastAsia="en-AU"/>
              </w:rPr>
              <w:t>* Communities who were within the geographic distance of 5 km and were thus merged and the centroid</w:t>
            </w:r>
            <w:r>
              <w:rPr>
                <w:rFonts w:ascii="Times New Roman" w:eastAsia="Times New Roman" w:hAnsi="Times New Roman" w:cs="Times New Roman"/>
                <w:color w:val="000000"/>
                <w:sz w:val="20"/>
                <w:szCs w:val="20"/>
                <w:lang w:val="en-AU" w:eastAsia="en-AU"/>
              </w:rPr>
              <w:t xml:space="preserve"> </w:t>
            </w:r>
            <w:r w:rsidRPr="00755203">
              <w:rPr>
                <w:rFonts w:ascii="Times New Roman" w:eastAsia="Times New Roman" w:hAnsi="Times New Roman" w:cs="Times New Roman"/>
                <w:color w:val="000000"/>
                <w:sz w:val="20"/>
                <w:szCs w:val="20"/>
                <w:lang w:val="en-AU" w:eastAsia="en-AU"/>
              </w:rPr>
              <w:t>was taken as the geospatial coordinate for the merged community</w:t>
            </w:r>
            <w:r>
              <w:rPr>
                <w:rFonts w:ascii="Times New Roman" w:eastAsia="Times New Roman" w:hAnsi="Times New Roman" w:cs="Times New Roman"/>
                <w:color w:val="000000"/>
                <w:sz w:val="20"/>
                <w:szCs w:val="20"/>
                <w:lang w:val="en-AU" w:eastAsia="en-AU"/>
              </w:rPr>
              <w:t>.</w:t>
            </w:r>
          </w:p>
        </w:tc>
      </w:tr>
    </w:tbl>
    <w:p w14:paraId="176E3BCE" w14:textId="77777777" w:rsidR="00FC147B" w:rsidRPr="00FC147B" w:rsidRDefault="00FC147B" w:rsidP="00B27B4E">
      <w:pPr>
        <w:pStyle w:val="BodyText"/>
        <w:spacing w:line="360" w:lineRule="auto"/>
      </w:pPr>
    </w:p>
    <w:p w14:paraId="4B33BA17" w14:textId="77777777" w:rsidR="00FC147B" w:rsidRDefault="00FC147B" w:rsidP="00B27B4E">
      <w:pPr>
        <w:pStyle w:val="BodyText"/>
        <w:spacing w:line="360" w:lineRule="auto"/>
        <w:sectPr w:rsidR="00FC147B" w:rsidSect="00E33CFB">
          <w:pgSz w:w="15840" w:h="12240" w:orient="landscape"/>
          <w:pgMar w:top="720" w:right="720" w:bottom="720" w:left="720" w:header="720" w:footer="720" w:gutter="0"/>
          <w:cols w:space="720"/>
          <w:docGrid w:linePitch="326"/>
        </w:sectPr>
      </w:pPr>
    </w:p>
    <w:p w14:paraId="2458F391" w14:textId="5E234D62" w:rsidR="00490779" w:rsidRDefault="00490779" w:rsidP="00C63E9B">
      <w:pPr>
        <w:pStyle w:val="FirstParagraph"/>
        <w:spacing w:line="600" w:lineRule="auto"/>
        <w:jc w:val="both"/>
      </w:pPr>
      <w:r>
        <w:lastRenderedPageBreak/>
        <w:t xml:space="preserve">We performed the stratified cross-validated DAPC for the parasite and the vector data </w:t>
      </w:r>
      <w:proofErr w:type="spellStart"/>
      <w:r>
        <w:t>optimising</w:t>
      </w:r>
      <w:proofErr w:type="spellEnd"/>
      <w:r>
        <w:t xml:space="preserve"> the number of principal components to be retained which was 72 and 40 respectively. DAPC for the parasite genetic showed overlap between the clusters of the communities with exception of few communities like OHP and NLG (Figure 2). Looking at the individual membership probability of the samples, it is shared among different communities and the average % of correct assignment is </w:t>
      </w:r>
      <w:r w:rsidR="00A51470">
        <w:t>7</w:t>
      </w:r>
      <w:r w:rsidR="0009350F">
        <w:t>1</w:t>
      </w:r>
      <w:r w:rsidR="00A51470">
        <w:t>.</w:t>
      </w:r>
      <w:r w:rsidR="0009350F">
        <w:t>21</w:t>
      </w:r>
      <w:r w:rsidR="00A51470">
        <w:t>%</w:t>
      </w:r>
      <w:r w:rsidR="0009350F">
        <w:t xml:space="preserve"> (</w:t>
      </w:r>
      <w:r w:rsidR="00A51470">
        <w:t>±</w:t>
      </w:r>
      <w:r w:rsidR="0009350F">
        <w:t>11.45</w:t>
      </w:r>
      <w:r w:rsidR="00A51470">
        <w:t xml:space="preserve">% SD) </w:t>
      </w:r>
      <w:r>
        <w:t xml:space="preserve">for the parasites. For the parasites from some communities like KYG and BAS, the percentage of correct assignment was great than </w:t>
      </w:r>
      <w:r w:rsidR="0050344F">
        <w:t>80</w:t>
      </w:r>
      <w:r>
        <w:t xml:space="preserve">%. </w:t>
      </w:r>
      <w:r w:rsidRPr="005E3BC4">
        <w:t>For the parasites from some communities like BUI and AB2, parasites were incorrectly assigned to other communities.</w:t>
      </w:r>
      <w:r>
        <w:t xml:space="preserve"> Similarly, for vectors, DAPC showed less overlap between the clusters of the communities. There were shared membership probabilities for few samples within the communities. The average % correct assignment was </w:t>
      </w:r>
      <w:r w:rsidR="00F831F4">
        <w:t xml:space="preserve">similar </w:t>
      </w:r>
      <w:r>
        <w:t>(74.03%±8.36% SD</w:t>
      </w:r>
      <w:r w:rsidR="00F831F4">
        <w:t xml:space="preserve">, </w:t>
      </w:r>
      <m:oMath>
        <m:r>
          <w:rPr>
            <w:rFonts w:ascii="Cambria Math" w:hAnsi="Cambria Math"/>
          </w:rPr>
          <m:t>p=0.62</m:t>
        </m:r>
      </m:oMath>
      <w:r>
        <w:t xml:space="preserve">) compared to the parasite samples. For communities like FOW and ASU, the % correct assignment was 84.21% and 76.92%, </w:t>
      </w:r>
      <w:r w:rsidRPr="005E3BC4">
        <w:t>where FOW had the highest re-assignment probability</w:t>
      </w:r>
      <w:r>
        <w:t>.</w:t>
      </w:r>
    </w:p>
    <w:p w14:paraId="7047E8F0" w14:textId="1CE4C4B2" w:rsidR="003B5E9E" w:rsidRDefault="003B5E9E" w:rsidP="00B27B4E">
      <w:pPr>
        <w:pStyle w:val="BodyText"/>
        <w:spacing w:line="360" w:lineRule="auto"/>
      </w:pPr>
      <w:commentRangeStart w:id="8"/>
      <w:r>
        <w:rPr>
          <w:noProof/>
        </w:rPr>
        <w:lastRenderedPageBreak/>
        <w:drawing>
          <wp:inline distT="0" distB="0" distL="0" distR="0" wp14:anchorId="328CA2C7" wp14:editId="4F3569D9">
            <wp:extent cx="5943600" cy="69011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6901180"/>
                    </a:xfrm>
                    <a:prstGeom prst="rect">
                      <a:avLst/>
                    </a:prstGeom>
                    <a:noFill/>
                    <a:ln>
                      <a:noFill/>
                    </a:ln>
                  </pic:spPr>
                </pic:pic>
              </a:graphicData>
            </a:graphic>
          </wp:inline>
        </w:drawing>
      </w:r>
      <w:commentRangeEnd w:id="8"/>
      <w:r w:rsidR="00D63F4D">
        <w:rPr>
          <w:rStyle w:val="CommentReference"/>
          <w:rFonts w:asciiTheme="minorHAnsi" w:hAnsiTheme="minorHAnsi" w:cstheme="minorBidi"/>
        </w:rPr>
        <w:commentReference w:id="8"/>
      </w:r>
    </w:p>
    <w:p w14:paraId="2B5B028F" w14:textId="7228B4AE" w:rsidR="003B5E9E" w:rsidRDefault="009D2BBD" w:rsidP="00B27B4E">
      <w:pPr>
        <w:pStyle w:val="Legend"/>
      </w:pPr>
      <w:r w:rsidRPr="009D2BBD">
        <w:rPr>
          <w:b/>
          <w:bCs w:val="0"/>
        </w:rPr>
        <w:t xml:space="preserve">Figure 2. Discriminant analysis of the </w:t>
      </w:r>
      <w:r w:rsidR="008F0644" w:rsidRPr="009D2BBD">
        <w:rPr>
          <w:b/>
          <w:bCs w:val="0"/>
        </w:rPr>
        <w:t>principal</w:t>
      </w:r>
      <w:r w:rsidRPr="009D2BBD">
        <w:rPr>
          <w:b/>
          <w:bCs w:val="0"/>
        </w:rPr>
        <w:t xml:space="preserve"> components (DAPC) analysis for the parasite and the vector sample with respect to sampled 11 and 4 communities respectively in the transition region of Ghana.</w:t>
      </w:r>
      <w:r>
        <w:t xml:space="preserve"> The pie chart on the map (</w:t>
      </w:r>
      <w:r w:rsidRPr="009D2BBD">
        <w:rPr>
          <w:b/>
          <w:bCs w:val="0"/>
        </w:rPr>
        <w:t>A1,</w:t>
      </w:r>
      <w:r w:rsidR="00B80741">
        <w:rPr>
          <w:b/>
          <w:bCs w:val="0"/>
        </w:rPr>
        <w:t xml:space="preserve"> </w:t>
      </w:r>
      <w:r w:rsidRPr="009D2BBD">
        <w:rPr>
          <w:b/>
          <w:bCs w:val="0"/>
        </w:rPr>
        <w:t>B1</w:t>
      </w:r>
      <w:r>
        <w:t>) indicates community level of membership probability. The DAPC analysis showing the community clusters (</w:t>
      </w:r>
      <w:r w:rsidRPr="009D2BBD">
        <w:rPr>
          <w:b/>
          <w:bCs w:val="0"/>
        </w:rPr>
        <w:t>A2, B2</w:t>
      </w:r>
      <w:r>
        <w:t>) and the individual level membership probability (</w:t>
      </w:r>
      <w:r w:rsidRPr="009D2BBD">
        <w:rPr>
          <w:b/>
          <w:bCs w:val="0"/>
        </w:rPr>
        <w:t>A3, B3</w:t>
      </w:r>
      <w:r>
        <w:t xml:space="preserve">) with each block representing communities. The percentage of the </w:t>
      </w:r>
      <w:r>
        <w:lastRenderedPageBreak/>
        <w:t xml:space="preserve">samples assigned correctly </w:t>
      </w:r>
      <w:r w:rsidR="007A73DB">
        <w:t>to their</w:t>
      </w:r>
      <w:r>
        <w:t xml:space="preserve"> respective communities are shown for both the parasites (</w:t>
      </w:r>
      <w:r w:rsidRPr="009D2BBD">
        <w:rPr>
          <w:b/>
          <w:bCs w:val="0"/>
        </w:rPr>
        <w:t>A4</w:t>
      </w:r>
      <w:r>
        <w:t>) and the vectors (</w:t>
      </w:r>
      <w:r w:rsidRPr="009D2BBD">
        <w:rPr>
          <w:b/>
          <w:bCs w:val="0"/>
        </w:rPr>
        <w:t>B4</w:t>
      </w:r>
      <w:r>
        <w:t>). Community codes: BAS</w:t>
      </w:r>
      <w:proofErr w:type="gramStart"/>
      <w:r>
        <w:t>: ,</w:t>
      </w:r>
      <w:proofErr w:type="gramEnd"/>
      <w:r>
        <w:t xml:space="preserve"> WTC: ; all other community codes are presented in Table 1.</w:t>
      </w:r>
    </w:p>
    <w:p w14:paraId="67823DAB" w14:textId="77777777" w:rsidR="005E108B" w:rsidRDefault="005E108B" w:rsidP="00C63E9B">
      <w:pPr>
        <w:pStyle w:val="Heading3"/>
        <w:spacing w:line="480" w:lineRule="auto"/>
        <w:jc w:val="both"/>
      </w:pPr>
      <w:r>
        <w:t>Landscape genetic analysis</w:t>
      </w:r>
    </w:p>
    <w:p w14:paraId="1B6D24EA" w14:textId="01DC9801" w:rsidR="00155076" w:rsidRDefault="00A15615" w:rsidP="00C63E9B">
      <w:pPr>
        <w:pStyle w:val="Heading4"/>
        <w:spacing w:line="480" w:lineRule="auto"/>
      </w:pPr>
      <w:r>
        <w:t>Isolation by distance</w:t>
      </w:r>
    </w:p>
    <w:p w14:paraId="134F465E" w14:textId="46FABCC8" w:rsidR="00996C6F" w:rsidRDefault="00996C6F" w:rsidP="00C63E9B">
      <w:pPr>
        <w:pStyle w:val="BodyText"/>
        <w:jc w:val="both"/>
      </w:pPr>
      <w:r>
        <w:t xml:space="preserve">Euclidean distance matrix was calculated between the sample locations and </w:t>
      </w:r>
      <w:proofErr w:type="spellStart"/>
      <w:r>
        <w:t>linearised</w:t>
      </w:r>
      <w:proofErr w:type="spellEnd"/>
      <w:r>
        <w:t xml:space="preserve"> pairwise </w:t>
      </w:r>
      <m:oMath>
        <m:sSub>
          <m:sSubPr>
            <m:ctrlPr>
              <w:rPr>
                <w:rFonts w:ascii="Cambria Math" w:hAnsi="Cambria Math"/>
              </w:rPr>
            </m:ctrlPr>
          </m:sSubPr>
          <m:e>
            <m:r>
              <w:rPr>
                <w:rFonts w:ascii="Cambria Math" w:hAnsi="Cambria Math"/>
              </w:rPr>
              <m:t>F</m:t>
            </m:r>
          </m:e>
          <m:sub>
            <m:r>
              <w:rPr>
                <w:rFonts w:ascii="Cambria Math" w:hAnsi="Cambria Math"/>
              </w:rPr>
              <m:t>st</m:t>
            </m:r>
          </m:sub>
        </m:sSub>
      </m:oMath>
      <w:r>
        <w:t xml:space="preserve"> was used as a genetic distance to test the isolation by distance (IBD). The Euclidean geographic distance between locations ranged from 2.2 km to 240.39 km, </w:t>
      </w:r>
      <w:r w:rsidR="006A4779">
        <w:t xml:space="preserve">and </w:t>
      </w:r>
      <w:r>
        <w:t xml:space="preserve">for the vectors </w:t>
      </w:r>
      <w:r w:rsidR="006A4779">
        <w:t xml:space="preserve">it </w:t>
      </w:r>
      <w:r>
        <w:t xml:space="preserve">ranged </w:t>
      </w:r>
      <w:r w:rsidR="006A4779">
        <w:t xml:space="preserve">from </w:t>
      </w:r>
      <w:r w:rsidR="005253DB" w:rsidRPr="006A4779">
        <w:t>14</w:t>
      </w:r>
      <w:r w:rsidRPr="006A4779">
        <w:t xml:space="preserve"> km to </w:t>
      </w:r>
      <w:r w:rsidR="005253DB" w:rsidRPr="006A4779">
        <w:t xml:space="preserve">232 </w:t>
      </w:r>
      <w:r w:rsidRPr="006A4779">
        <w:t>km</w:t>
      </w:r>
      <w:r>
        <w:t xml:space="preserve">. Note that, </w:t>
      </w:r>
      <w:r w:rsidR="00633DB8">
        <w:t xml:space="preserve">for the parasite sampling locations, </w:t>
      </w:r>
      <w:r>
        <w:t xml:space="preserve">six communities which were less than 5km </w:t>
      </w:r>
      <w:r w:rsidR="006A4779">
        <w:t xml:space="preserve">apart </w:t>
      </w:r>
      <w:r>
        <w:t>were merged to two communities. The geographic distance for the parasites averaged 117.73 km (±11.50 SE; range: 7.86</w:t>
      </w:r>
      <w:r w:rsidR="00724342">
        <w:t>–</w:t>
      </w:r>
      <w:r>
        <w:t>240.43 km), and the genetic distance averaged 0.11 (±0.009 SE; range: 0.041</w:t>
      </w:r>
      <w:r w:rsidR="00724342">
        <w:t>–</w:t>
      </w:r>
      <w:r>
        <w:t>0.286). Similarly for the vectors, the geographic distance for the parasites averaged 141.40 (±33.61 SE), and the genetic distance averaged 0.056 (±0.007 SE; range: 0.04</w:t>
      </w:r>
      <w:r w:rsidR="00724342">
        <w:t>–</w:t>
      </w:r>
      <w:r>
        <w:t xml:space="preserve">0.084). The Mantel test for testing IBD indicated a poor correlation between the genetic </w:t>
      </w:r>
      <w:r w:rsidR="001D1E39">
        <w:t>distance</w:t>
      </w:r>
      <w:r>
        <w:t xml:space="preserve"> and the geographic distance for both the parasite</w:t>
      </w:r>
      <w:r w:rsidR="001D1E39">
        <w:t xml:space="preserve"> </w:t>
      </w:r>
      <w:r>
        <w:t>(Mantel's r = -0.052; p = 0.543) and the vector data (Mantel's r = -0.039; p = 0.583)</w:t>
      </w:r>
      <w:r w:rsidR="00E3757B">
        <w:t xml:space="preserve"> (Figure 3)</w:t>
      </w:r>
      <w:r>
        <w:t>.</w:t>
      </w:r>
    </w:p>
    <w:p w14:paraId="5478CBC9" w14:textId="4FADB241" w:rsidR="00A15615" w:rsidRDefault="00107EAC" w:rsidP="00B27B4E">
      <w:pPr>
        <w:pStyle w:val="BodyText"/>
        <w:spacing w:line="360" w:lineRule="auto"/>
      </w:pPr>
      <w:r>
        <w:rPr>
          <w:noProof/>
        </w:rPr>
        <w:drawing>
          <wp:inline distT="0" distB="0" distL="0" distR="0" wp14:anchorId="6A6C351F" wp14:editId="61981295">
            <wp:extent cx="5943600" cy="2472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472055"/>
                    </a:xfrm>
                    <a:prstGeom prst="rect">
                      <a:avLst/>
                    </a:prstGeom>
                    <a:noFill/>
                    <a:ln>
                      <a:noFill/>
                    </a:ln>
                  </pic:spPr>
                </pic:pic>
              </a:graphicData>
            </a:graphic>
          </wp:inline>
        </w:drawing>
      </w:r>
    </w:p>
    <w:p w14:paraId="1BA3B757" w14:textId="5F44BC91" w:rsidR="00FD6443" w:rsidRDefault="00FD6443" w:rsidP="00B27B4E">
      <w:pPr>
        <w:pStyle w:val="Legend"/>
      </w:pPr>
      <w:r w:rsidRPr="00FD6443">
        <w:rPr>
          <w:b/>
          <w:bCs w:val="0"/>
        </w:rPr>
        <w:lastRenderedPageBreak/>
        <w:t xml:space="preserve">Figure </w:t>
      </w:r>
      <w:r w:rsidR="00842A53">
        <w:rPr>
          <w:b/>
          <w:bCs w:val="0"/>
        </w:rPr>
        <w:t>3</w:t>
      </w:r>
      <w:r w:rsidRPr="00FD6443">
        <w:rPr>
          <w:b/>
          <w:bCs w:val="0"/>
        </w:rPr>
        <w:t>. The relationship between the genetic (</w:t>
      </w:r>
      <w:proofErr w:type="spellStart"/>
      <w:r w:rsidRPr="00073F33">
        <w:rPr>
          <w:b/>
          <w:bCs w:val="0"/>
        </w:rPr>
        <w:t>linearised</w:t>
      </w:r>
      <w:proofErr w:type="spellEnd"/>
      <w:r w:rsidRPr="00073F33">
        <w:rPr>
          <w:b/>
          <w:bCs w:val="0"/>
        </w:rPr>
        <w:t xml:space="preserve"> </w:t>
      </w:r>
      <m:oMath>
        <m:sSub>
          <m:sSubPr>
            <m:ctrlPr>
              <w:rPr>
                <w:rFonts w:ascii="Cambria Math" w:hAnsi="Cambria Math"/>
                <w:b/>
                <w:bCs w:val="0"/>
              </w:rPr>
            </m:ctrlPr>
          </m:sSubPr>
          <m:e>
            <m:r>
              <m:rPr>
                <m:sty m:val="bi"/>
              </m:rPr>
              <w:rPr>
                <w:rFonts w:ascii="Cambria Math" w:hAnsi="Cambria Math"/>
              </w:rPr>
              <m:t>F</m:t>
            </m:r>
          </m:e>
          <m:sub>
            <m:r>
              <m:rPr>
                <m:sty m:val="bi"/>
              </m:rPr>
              <w:rPr>
                <w:rFonts w:ascii="Cambria Math" w:hAnsi="Cambria Math"/>
              </w:rPr>
              <m:t>st</m:t>
            </m:r>
          </m:sub>
        </m:sSub>
      </m:oMath>
      <w:r w:rsidRPr="00073F33">
        <w:rPr>
          <w:b/>
          <w:bCs w:val="0"/>
        </w:rPr>
        <w:t>) and</w:t>
      </w:r>
      <w:r w:rsidRPr="00FD6443">
        <w:rPr>
          <w:b/>
          <w:bCs w:val="0"/>
        </w:rPr>
        <w:t xml:space="preserve"> the Euclidean geographic distance</w:t>
      </w:r>
      <w:r>
        <w:t>. The isolation by distance was tested by Mantel test and the significance and the strength of relationship is shown.</w:t>
      </w:r>
    </w:p>
    <w:p w14:paraId="2465127B" w14:textId="1E7B63F7" w:rsidR="0019445E" w:rsidRDefault="00A430BD" w:rsidP="00C63E9B">
      <w:pPr>
        <w:pStyle w:val="Heading4"/>
        <w:spacing w:line="480" w:lineRule="auto"/>
      </w:pPr>
      <w:r w:rsidRPr="00A430BD">
        <w:t xml:space="preserve">Resistance surface </w:t>
      </w:r>
      <w:proofErr w:type="spellStart"/>
      <w:r w:rsidRPr="00A430BD">
        <w:t>optimisation</w:t>
      </w:r>
      <w:proofErr w:type="spellEnd"/>
      <w:r w:rsidRPr="00A430BD">
        <w:t xml:space="preserve"> and testing</w:t>
      </w:r>
    </w:p>
    <w:p w14:paraId="39405251" w14:textId="1BD7D252" w:rsidR="00C31E09" w:rsidRDefault="005B3A3C" w:rsidP="00C63E9B">
      <w:pPr>
        <w:pStyle w:val="BodyText"/>
        <w:jc w:val="both"/>
      </w:pPr>
      <w:r>
        <w:t xml:space="preserve">We tested for 5 different environmental surfaces to observe if they can explain the genetic differentiation in the parasite and vector population. We performed four replicates of </w:t>
      </w:r>
      <w:proofErr w:type="spellStart"/>
      <w:r>
        <w:t>optimisation</w:t>
      </w:r>
      <w:proofErr w:type="spellEnd"/>
      <w:r>
        <w:t xml:space="preserve"> for 1000 (default) iterations each and chose the best surface </w:t>
      </w:r>
      <w:r w:rsidR="001F66A2">
        <w:t>i.e.,</w:t>
      </w:r>
      <w:r>
        <w:t xml:space="preserve"> with the most significance (lowest p-value). For the parasites we found that the inverse ricker transformation for both the elevation (r = 0.793, p = 0.005) and the soil moisture (r = 0.507, p = 0.0</w:t>
      </w:r>
      <w:r w:rsidR="00557F7D">
        <w:t>0</w:t>
      </w:r>
      <w:r>
        <w:t>2) to be significant</w:t>
      </w:r>
      <w:r w:rsidR="001F66A2">
        <w:t xml:space="preserve"> (Table 2)</w:t>
      </w:r>
      <w:r>
        <w:t>. The inverse reverse monomolecular transformation for elevation and inverse monomolecular transformation for the soil moisture were significant as well but the level of significance was lower compared to the chosen resistance surfaces. Therefore, inverse ricker transformation surfaces for the elevation and soil moisture were used for the preparation of the composite resistance surface map for the parasite data.</w:t>
      </w:r>
    </w:p>
    <w:p w14:paraId="4A0F12A7" w14:textId="1E17FD2F" w:rsidR="005B3A3C" w:rsidRDefault="005B3A3C" w:rsidP="00C63E9B">
      <w:pPr>
        <w:pStyle w:val="BodyText"/>
        <w:jc w:val="both"/>
      </w:pPr>
      <w:r>
        <w:t xml:space="preserve">In both the environmental layers, inverse ricker transformation </w:t>
      </w:r>
      <w:r w:rsidR="00E3757B">
        <w:t>was</w:t>
      </w:r>
      <w:r>
        <w:t xml:space="preserve"> significant </w:t>
      </w:r>
      <w:r w:rsidR="00E3757B">
        <w:t>i.e.,</w:t>
      </w:r>
      <w:r>
        <w:t xml:space="preserve"> the shape with high resistance in the low and high environmental values, and low resistance in moderate range of environmental values, but the scale parameters were different. The shape was same for both the transformations </w:t>
      </w:r>
      <w:r w:rsidR="00E3757B">
        <w:t>i.e.,</w:t>
      </w:r>
      <w:r>
        <w:t xml:space="preserve"> there was high resistance for lower values of elevation of soil moisture </w:t>
      </w:r>
      <w:r w:rsidR="00E3757B">
        <w:t>whereas</w:t>
      </w:r>
      <w:r>
        <w:t xml:space="preserve"> the resistance was the lowest (&lt;30%) for 90</w:t>
      </w:r>
      <w:r w:rsidR="009E33E6">
        <w:t>–</w:t>
      </w:r>
      <w:r>
        <w:t>150 m for elevation and 60</w:t>
      </w:r>
      <w:r w:rsidR="009E33E6">
        <w:t>–</w:t>
      </w:r>
      <w:r>
        <w:t>190 mm for the soil moisture</w:t>
      </w:r>
      <w:r w:rsidR="005C63A5">
        <w:t xml:space="preserve"> (Figure 5)</w:t>
      </w:r>
      <w:r>
        <w:t xml:space="preserve">. A composite resistance surface map was prepared which showed high resistance around the western parts of transition Ghana which is </w:t>
      </w:r>
      <w:proofErr w:type="spellStart"/>
      <w:r>
        <w:t>characterised</w:t>
      </w:r>
      <w:proofErr w:type="spellEnd"/>
      <w:r>
        <w:t xml:space="preserve"> by areas with very low soil moisture (national parks in the west) and high elevation. The areas around lake Volta were also shown to have high resistance. Similarly, gene flow map suggests </w:t>
      </w:r>
      <w:r>
        <w:lastRenderedPageBreak/>
        <w:t xml:space="preserve">that there is relatively less movement/geneflow of the parasites from the </w:t>
      </w:r>
      <w:r w:rsidR="00E3757B">
        <w:t>northwestern</w:t>
      </w:r>
      <w:r>
        <w:t xml:space="preserve"> part of the study area</w:t>
      </w:r>
      <w:r w:rsidR="005C63A5">
        <w:t xml:space="preserve"> (Figure </w:t>
      </w:r>
      <w:r w:rsidR="00896B54">
        <w:t>6)</w:t>
      </w:r>
      <w:r>
        <w:t xml:space="preserve">. There is a uniform signal of movement </w:t>
      </w:r>
      <w:r w:rsidR="007B24B4">
        <w:t>around</w:t>
      </w:r>
      <w:r>
        <w:t xml:space="preserve"> the black volta basin clusters, there are areas in central parts of </w:t>
      </w:r>
      <w:r w:rsidR="009623E6">
        <w:t>transition region of Ghana</w:t>
      </w:r>
      <w:r>
        <w:t xml:space="preserve"> </w:t>
      </w:r>
      <w:proofErr w:type="spellStart"/>
      <w:r>
        <w:t>characterised</w:t>
      </w:r>
      <w:proofErr w:type="spellEnd"/>
      <w:r>
        <w:t xml:space="preserve"> with high gene-flow, showing the potential route for the movement of the parasites.</w:t>
      </w:r>
    </w:p>
    <w:p w14:paraId="63B045DB" w14:textId="417ACF49" w:rsidR="00BD782C" w:rsidRDefault="005B3A3C" w:rsidP="00C63E9B">
      <w:pPr>
        <w:pStyle w:val="BodyText"/>
        <w:jc w:val="both"/>
      </w:pPr>
      <w:r>
        <w:t>Similarly for the vector genetic data, resistance surfaces obtained from the soil moisture (r = 0.788, p = 0.0417) and precipitation (r = 0.835, p = 0.0417) were significant with inverse reverse monomolecular and inverse ricker transformation respectively. The lowest resistance (&lt;30% of the maximum resistance) for vector gene flow were in the areas with soil moisture 22</w:t>
      </w:r>
      <w:r w:rsidR="00412372">
        <w:t>–</w:t>
      </w:r>
      <w:r>
        <w:t>90 mm and the precipitation of 110cm</w:t>
      </w:r>
      <w:r w:rsidR="00412372">
        <w:t>–</w:t>
      </w:r>
      <w:r>
        <w:t>120</w:t>
      </w:r>
      <w:ins w:id="9" w:author="HIMAL SHRESTHA" w:date="2022-06-17T08:17:00Z">
        <w:r w:rsidR="0083468B">
          <w:t xml:space="preserve"> </w:t>
        </w:r>
      </w:ins>
      <w:r>
        <w:t xml:space="preserve">cm. These two resistance surfaces were rescaled and merged to create a composite resistance surface like for the parasite data. The composite resistance surface for the vectors revealed that there was particularly low resistance along the western and </w:t>
      </w:r>
      <w:r w:rsidR="009A5762">
        <w:t>northwestern</w:t>
      </w:r>
      <w:r>
        <w:t xml:space="preserve"> areas of the study area and moderate level of resistance in the </w:t>
      </w:r>
      <w:r w:rsidRPr="00BC3ACD">
        <w:t xml:space="preserve">central </w:t>
      </w:r>
      <w:r w:rsidR="00BC3ACD">
        <w:t>areas</w:t>
      </w:r>
      <w:r>
        <w:t>. The current density map showed high level of geneflow around the communities in the black volta basin.</w:t>
      </w:r>
    </w:p>
    <w:p w14:paraId="48579D2F" w14:textId="445749A0" w:rsidR="004269F2" w:rsidRDefault="004269F2" w:rsidP="00B27B4E">
      <w:pPr>
        <w:pStyle w:val="BodyText"/>
        <w:spacing w:line="360" w:lineRule="auto"/>
        <w:jc w:val="both"/>
        <w:sectPr w:rsidR="004269F2" w:rsidSect="00490287">
          <w:pgSz w:w="12240" w:h="15840"/>
          <w:pgMar w:top="1440" w:right="1440" w:bottom="1440" w:left="1440" w:header="720" w:footer="720" w:gutter="0"/>
          <w:lnNumType w:countBy="1" w:restart="continuous"/>
          <w:cols w:space="720"/>
          <w:docGrid w:linePitch="326"/>
        </w:sectPr>
      </w:pPr>
    </w:p>
    <w:p w14:paraId="73558B4A" w14:textId="7E398EA8" w:rsidR="000B5072" w:rsidRDefault="000B5072" w:rsidP="00B27B4E">
      <w:pPr>
        <w:pStyle w:val="Legend"/>
      </w:pPr>
      <w:r w:rsidRPr="000B5072">
        <w:rPr>
          <w:b/>
          <w:bCs w:val="0"/>
        </w:rPr>
        <w:lastRenderedPageBreak/>
        <w:t>Table</w:t>
      </w:r>
      <w:r w:rsidR="00710B3C">
        <w:rPr>
          <w:b/>
          <w:bCs w:val="0"/>
        </w:rPr>
        <w:t xml:space="preserve"> 2</w:t>
      </w:r>
      <w:r w:rsidRPr="000B5072">
        <w:rPr>
          <w:b/>
          <w:bCs w:val="0"/>
        </w:rPr>
        <w:t xml:space="preserve">. Transformation of environmental surfaces into resistance surfaces with an </w:t>
      </w:r>
      <w:proofErr w:type="spellStart"/>
      <w:r w:rsidRPr="000B5072">
        <w:rPr>
          <w:b/>
          <w:bCs w:val="0"/>
        </w:rPr>
        <w:t>optimisation</w:t>
      </w:r>
      <w:proofErr w:type="spellEnd"/>
      <w:r w:rsidRPr="000B5072">
        <w:rPr>
          <w:b/>
          <w:bCs w:val="0"/>
        </w:rPr>
        <w:t xml:space="preserve"> function available in </w:t>
      </w:r>
      <w:proofErr w:type="spellStart"/>
      <w:r w:rsidRPr="009F035F">
        <w:rPr>
          <w:b/>
          <w:bCs w:val="0"/>
          <w:i/>
          <w:iCs/>
        </w:rPr>
        <w:t>ResistanceGA</w:t>
      </w:r>
      <w:proofErr w:type="spellEnd"/>
      <w:r w:rsidRPr="000B5072">
        <w:rPr>
          <w:b/>
          <w:bCs w:val="0"/>
        </w:rPr>
        <w:t xml:space="preserve">. </w:t>
      </w:r>
      <w:r w:rsidRPr="00721053">
        <w:t>The</w:t>
      </w:r>
      <w:r>
        <w:t xml:space="preserve"> strength and the direction of association of the resistance surface to the genetic distance is tested with the partial Mantel test and Multiple Matrix Regression with </w:t>
      </w:r>
      <w:proofErr w:type="spellStart"/>
      <w:r>
        <w:t>Randomisation</w:t>
      </w:r>
      <w:proofErr w:type="spellEnd"/>
      <w:r>
        <w:t xml:space="preserve"> (MMRR).</w:t>
      </w:r>
      <w:r w:rsidR="00DE77A3">
        <w:t xml:space="preserve"> The bold transformations are the selected resistance surfaces</w:t>
      </w:r>
      <w:r w:rsidR="00710B3C">
        <w:t xml:space="preserve"> with the </w:t>
      </w:r>
      <w:r w:rsidR="00573168">
        <w:t>asterisks</w:t>
      </w:r>
      <w:r w:rsidR="00710B3C">
        <w:t xml:space="preserve"> (*) representing the significance of the coefficients.</w:t>
      </w:r>
    </w:p>
    <w:tbl>
      <w:tblPr>
        <w:tblW w:w="0" w:type="auto"/>
        <w:tblInd w:w="108" w:type="dxa"/>
        <w:tblLayout w:type="fixed"/>
        <w:tblLook w:val="04A0" w:firstRow="1" w:lastRow="0" w:firstColumn="1" w:lastColumn="0" w:noHBand="0" w:noVBand="1"/>
      </w:tblPr>
      <w:tblGrid>
        <w:gridCol w:w="1178"/>
        <w:gridCol w:w="1516"/>
        <w:gridCol w:w="850"/>
        <w:gridCol w:w="3119"/>
        <w:gridCol w:w="850"/>
        <w:gridCol w:w="992"/>
        <w:gridCol w:w="993"/>
        <w:gridCol w:w="1188"/>
        <w:gridCol w:w="1006"/>
        <w:gridCol w:w="924"/>
        <w:gridCol w:w="992"/>
        <w:gridCol w:w="900"/>
      </w:tblGrid>
      <w:tr w:rsidR="00B4380A" w:rsidRPr="00112143" w14:paraId="125CB779" w14:textId="77777777" w:rsidTr="0074643E">
        <w:trPr>
          <w:trHeight w:val="315"/>
        </w:trPr>
        <w:tc>
          <w:tcPr>
            <w:tcW w:w="1178" w:type="dxa"/>
            <w:vMerge w:val="restart"/>
            <w:tcBorders>
              <w:top w:val="single" w:sz="4" w:space="0" w:color="auto"/>
              <w:left w:val="single" w:sz="4" w:space="0" w:color="auto"/>
            </w:tcBorders>
            <w:shd w:val="clear" w:color="auto" w:fill="auto"/>
            <w:noWrap/>
            <w:vAlign w:val="bottom"/>
            <w:hideMark/>
          </w:tcPr>
          <w:p w14:paraId="387D34B8"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Organism</w:t>
            </w:r>
          </w:p>
        </w:tc>
        <w:tc>
          <w:tcPr>
            <w:tcW w:w="1516" w:type="dxa"/>
            <w:vMerge w:val="restart"/>
            <w:tcBorders>
              <w:top w:val="single" w:sz="4" w:space="0" w:color="auto"/>
            </w:tcBorders>
            <w:shd w:val="clear" w:color="auto" w:fill="auto"/>
            <w:noWrap/>
            <w:vAlign w:val="bottom"/>
            <w:hideMark/>
          </w:tcPr>
          <w:p w14:paraId="365C582D"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Covariates</w:t>
            </w:r>
          </w:p>
        </w:tc>
        <w:tc>
          <w:tcPr>
            <w:tcW w:w="850" w:type="dxa"/>
            <w:vMerge w:val="restart"/>
            <w:tcBorders>
              <w:top w:val="single" w:sz="4" w:space="0" w:color="auto"/>
              <w:right w:val="single" w:sz="4" w:space="0" w:color="auto"/>
            </w:tcBorders>
            <w:shd w:val="clear" w:color="auto" w:fill="auto"/>
            <w:noWrap/>
            <w:vAlign w:val="bottom"/>
            <w:hideMark/>
          </w:tcPr>
          <w:p w14:paraId="0FAF8E51" w14:textId="5D1145DD" w:rsidR="00112143" w:rsidRPr="00112143" w:rsidRDefault="00B4380A" w:rsidP="00573168">
            <w:pPr>
              <w:spacing w:after="0" w:line="276" w:lineRule="auto"/>
              <w:rPr>
                <w:rFonts w:ascii="Times New Roman" w:eastAsia="Times New Roman" w:hAnsi="Times New Roman" w:cs="Times New Roman"/>
                <w:b/>
                <w:bCs/>
                <w:color w:val="000000"/>
                <w:sz w:val="22"/>
                <w:szCs w:val="22"/>
                <w:lang w:val="en-AU" w:eastAsia="en-AU"/>
              </w:rPr>
            </w:pPr>
            <w:r w:rsidRPr="00B4380A">
              <w:rPr>
                <w:rFonts w:ascii="Times New Roman" w:eastAsia="Times New Roman" w:hAnsi="Times New Roman" w:cs="Times New Roman"/>
                <w:color w:val="000000"/>
                <w:sz w:val="22"/>
                <w:szCs w:val="22"/>
                <w:lang w:val="en-AU" w:eastAsia="en-AU"/>
              </w:rPr>
              <w:t>#</w:t>
            </w:r>
            <w:r w:rsidR="00112143" w:rsidRPr="00112143">
              <w:rPr>
                <w:rFonts w:ascii="Times New Roman" w:eastAsia="Times New Roman" w:hAnsi="Times New Roman" w:cs="Times New Roman"/>
                <w:b/>
                <w:bCs/>
                <w:color w:val="000000"/>
                <w:sz w:val="22"/>
                <w:szCs w:val="22"/>
                <w:lang w:val="en-AU" w:eastAsia="en-AU"/>
              </w:rPr>
              <w:t xml:space="preserve"> </w:t>
            </w:r>
            <w:proofErr w:type="gramStart"/>
            <w:r w:rsidR="00112143" w:rsidRPr="00112143">
              <w:rPr>
                <w:rFonts w:ascii="Times New Roman" w:eastAsia="Times New Roman" w:hAnsi="Times New Roman" w:cs="Times New Roman"/>
                <w:b/>
                <w:bCs/>
                <w:color w:val="000000"/>
                <w:sz w:val="22"/>
                <w:szCs w:val="22"/>
                <w:lang w:val="en-AU" w:eastAsia="en-AU"/>
              </w:rPr>
              <w:t>replicates</w:t>
            </w:r>
            <w:proofErr w:type="gramEnd"/>
          </w:p>
        </w:tc>
        <w:tc>
          <w:tcPr>
            <w:tcW w:w="4961"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F37657"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Optimisation parameter for resistance surfaces</w:t>
            </w:r>
          </w:p>
        </w:tc>
        <w:tc>
          <w:tcPr>
            <w:tcW w:w="6003"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0FDB4C" w14:textId="4B76969B" w:rsidR="00112143" w:rsidRPr="00112143" w:rsidRDefault="00112143" w:rsidP="00573168">
            <w:pPr>
              <w:spacing w:after="0" w:line="276" w:lineRule="auto"/>
              <w:jc w:val="center"/>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 xml:space="preserve">Genetic distance ~ </w:t>
            </w:r>
            <w:r w:rsidR="002F2FCD">
              <w:rPr>
                <w:rFonts w:ascii="Times New Roman" w:eastAsia="Times New Roman" w:hAnsi="Times New Roman" w:cs="Times New Roman"/>
                <w:b/>
                <w:bCs/>
                <w:color w:val="000000"/>
                <w:sz w:val="22"/>
                <w:szCs w:val="22"/>
                <w:lang w:val="en-AU" w:eastAsia="en-AU"/>
              </w:rPr>
              <w:t>resistance</w:t>
            </w:r>
            <w:r w:rsidRPr="00112143">
              <w:rPr>
                <w:rFonts w:ascii="Times New Roman" w:eastAsia="Times New Roman" w:hAnsi="Times New Roman" w:cs="Times New Roman"/>
                <w:b/>
                <w:bCs/>
                <w:color w:val="000000"/>
                <w:sz w:val="22"/>
                <w:szCs w:val="22"/>
                <w:lang w:val="en-AU" w:eastAsia="en-AU"/>
              </w:rPr>
              <w:t xml:space="preserve"> distance + geographic distance</w:t>
            </w:r>
          </w:p>
        </w:tc>
      </w:tr>
      <w:tr w:rsidR="00B4380A" w:rsidRPr="00112143" w14:paraId="61A6FF08" w14:textId="77777777" w:rsidTr="0074643E">
        <w:trPr>
          <w:trHeight w:val="315"/>
        </w:trPr>
        <w:tc>
          <w:tcPr>
            <w:tcW w:w="1178" w:type="dxa"/>
            <w:vMerge/>
            <w:tcBorders>
              <w:left w:val="single" w:sz="4" w:space="0" w:color="auto"/>
            </w:tcBorders>
            <w:vAlign w:val="center"/>
            <w:hideMark/>
          </w:tcPr>
          <w:p w14:paraId="09F74DAB"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vMerge/>
            <w:vAlign w:val="center"/>
            <w:hideMark/>
          </w:tcPr>
          <w:p w14:paraId="6F6B3FC8"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850" w:type="dxa"/>
            <w:vMerge/>
            <w:tcBorders>
              <w:right w:val="single" w:sz="4" w:space="0" w:color="auto"/>
            </w:tcBorders>
            <w:vAlign w:val="center"/>
            <w:hideMark/>
          </w:tcPr>
          <w:p w14:paraId="007AD15F"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4961" w:type="dxa"/>
            <w:gridSpan w:val="3"/>
            <w:vMerge/>
            <w:tcBorders>
              <w:left w:val="single" w:sz="4" w:space="0" w:color="auto"/>
              <w:bottom w:val="single" w:sz="4" w:space="0" w:color="auto"/>
              <w:right w:val="single" w:sz="4" w:space="0" w:color="auto"/>
            </w:tcBorders>
            <w:vAlign w:val="center"/>
            <w:hideMark/>
          </w:tcPr>
          <w:p w14:paraId="02BEEAC7"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218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418FC9" w14:textId="77777777" w:rsidR="00112143" w:rsidRPr="00112143" w:rsidRDefault="00112143" w:rsidP="00573168">
            <w:pPr>
              <w:spacing w:after="0" w:line="276" w:lineRule="auto"/>
              <w:jc w:val="center"/>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partial Mantel</w:t>
            </w:r>
          </w:p>
        </w:tc>
        <w:tc>
          <w:tcPr>
            <w:tcW w:w="382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35FFE5" w14:textId="77777777" w:rsidR="00112143" w:rsidRPr="00112143" w:rsidRDefault="00112143" w:rsidP="00573168">
            <w:pPr>
              <w:spacing w:after="0" w:line="276" w:lineRule="auto"/>
              <w:jc w:val="center"/>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MMMR</w:t>
            </w:r>
          </w:p>
        </w:tc>
      </w:tr>
      <w:tr w:rsidR="0074643E" w:rsidRPr="00112143" w14:paraId="31E18D18" w14:textId="77777777" w:rsidTr="00EB11A8">
        <w:trPr>
          <w:trHeight w:val="315"/>
        </w:trPr>
        <w:tc>
          <w:tcPr>
            <w:tcW w:w="1178" w:type="dxa"/>
            <w:vMerge/>
            <w:tcBorders>
              <w:left w:val="single" w:sz="4" w:space="0" w:color="auto"/>
            </w:tcBorders>
            <w:vAlign w:val="center"/>
            <w:hideMark/>
          </w:tcPr>
          <w:p w14:paraId="5E92C613"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vMerge/>
            <w:tcBorders>
              <w:bottom w:val="single" w:sz="4" w:space="0" w:color="auto"/>
            </w:tcBorders>
            <w:vAlign w:val="center"/>
            <w:hideMark/>
          </w:tcPr>
          <w:p w14:paraId="3FC59D85"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850" w:type="dxa"/>
            <w:vMerge/>
            <w:tcBorders>
              <w:bottom w:val="single" w:sz="4" w:space="0" w:color="auto"/>
              <w:right w:val="single" w:sz="4" w:space="0" w:color="auto"/>
            </w:tcBorders>
            <w:vAlign w:val="center"/>
            <w:hideMark/>
          </w:tcPr>
          <w:p w14:paraId="1B38D042"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3119" w:type="dxa"/>
            <w:tcBorders>
              <w:top w:val="single" w:sz="4" w:space="0" w:color="auto"/>
              <w:left w:val="single" w:sz="4" w:space="0" w:color="auto"/>
              <w:bottom w:val="single" w:sz="4" w:space="0" w:color="auto"/>
            </w:tcBorders>
            <w:shd w:val="clear" w:color="auto" w:fill="auto"/>
            <w:noWrap/>
            <w:vAlign w:val="bottom"/>
            <w:hideMark/>
          </w:tcPr>
          <w:p w14:paraId="6D9A3EC1"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Equation</w:t>
            </w:r>
          </w:p>
        </w:tc>
        <w:tc>
          <w:tcPr>
            <w:tcW w:w="850" w:type="dxa"/>
            <w:tcBorders>
              <w:top w:val="single" w:sz="4" w:space="0" w:color="auto"/>
              <w:bottom w:val="single" w:sz="4" w:space="0" w:color="auto"/>
            </w:tcBorders>
            <w:shd w:val="clear" w:color="auto" w:fill="auto"/>
            <w:noWrap/>
            <w:vAlign w:val="bottom"/>
            <w:hideMark/>
          </w:tcPr>
          <w:p w14:paraId="51665697"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Shape</w:t>
            </w:r>
          </w:p>
        </w:tc>
        <w:tc>
          <w:tcPr>
            <w:tcW w:w="992" w:type="dxa"/>
            <w:tcBorders>
              <w:top w:val="single" w:sz="4" w:space="0" w:color="auto"/>
              <w:bottom w:val="single" w:sz="4" w:space="0" w:color="auto"/>
              <w:right w:val="single" w:sz="4" w:space="0" w:color="auto"/>
            </w:tcBorders>
            <w:shd w:val="clear" w:color="auto" w:fill="auto"/>
            <w:noWrap/>
            <w:vAlign w:val="bottom"/>
            <w:hideMark/>
          </w:tcPr>
          <w:p w14:paraId="5E14CF06"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Max</w:t>
            </w:r>
          </w:p>
        </w:tc>
        <w:tc>
          <w:tcPr>
            <w:tcW w:w="993" w:type="dxa"/>
            <w:tcBorders>
              <w:top w:val="single" w:sz="4" w:space="0" w:color="auto"/>
              <w:left w:val="single" w:sz="4" w:space="0" w:color="auto"/>
              <w:bottom w:val="single" w:sz="4" w:space="0" w:color="auto"/>
            </w:tcBorders>
            <w:shd w:val="clear" w:color="auto" w:fill="auto"/>
            <w:noWrap/>
            <w:vAlign w:val="bottom"/>
            <w:hideMark/>
          </w:tcPr>
          <w:p w14:paraId="5F56EFCC" w14:textId="23CB0B31" w:rsidR="00112143" w:rsidRPr="00112143" w:rsidRDefault="00112143" w:rsidP="00573168">
            <w:pPr>
              <w:spacing w:after="0" w:line="276" w:lineRule="auto"/>
              <w:jc w:val="center"/>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r</w:t>
            </w:r>
          </w:p>
        </w:tc>
        <w:tc>
          <w:tcPr>
            <w:tcW w:w="1188" w:type="dxa"/>
            <w:tcBorders>
              <w:top w:val="single" w:sz="4" w:space="0" w:color="auto"/>
              <w:bottom w:val="single" w:sz="4" w:space="0" w:color="auto"/>
              <w:right w:val="single" w:sz="4" w:space="0" w:color="auto"/>
            </w:tcBorders>
            <w:shd w:val="clear" w:color="auto" w:fill="auto"/>
            <w:noWrap/>
            <w:vAlign w:val="bottom"/>
            <w:hideMark/>
          </w:tcPr>
          <w:p w14:paraId="253A3E0D" w14:textId="3260714C"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p</w:t>
            </w:r>
          </w:p>
        </w:tc>
        <w:tc>
          <w:tcPr>
            <w:tcW w:w="1006" w:type="dxa"/>
            <w:tcBorders>
              <w:top w:val="single" w:sz="4" w:space="0" w:color="auto"/>
              <w:left w:val="single" w:sz="4" w:space="0" w:color="auto"/>
              <w:bottom w:val="single" w:sz="4" w:space="0" w:color="auto"/>
            </w:tcBorders>
            <w:shd w:val="clear" w:color="auto" w:fill="auto"/>
            <w:noWrap/>
            <w:vAlign w:val="bottom"/>
            <w:hideMark/>
          </w:tcPr>
          <w:p w14:paraId="466B4380" w14:textId="23CD2FDA" w:rsidR="00112143" w:rsidRPr="00112143" w:rsidRDefault="00756883" w:rsidP="00573168">
            <w:pPr>
              <w:spacing w:after="0" w:line="276" w:lineRule="auto"/>
              <w:rPr>
                <w:rFonts w:ascii="Times New Roman" w:eastAsia="Times New Roman" w:hAnsi="Times New Roman" w:cs="Times New Roman"/>
                <w:b/>
                <w:bCs/>
                <w:color w:val="000000"/>
                <w:sz w:val="22"/>
                <w:szCs w:val="22"/>
                <w:lang w:val="en-AU" w:eastAsia="en-AU"/>
              </w:rPr>
            </w:pPr>
            <m:oMathPara>
              <m:oMathParaPr>
                <m:jc m:val="right"/>
              </m:oMathParaPr>
              <m:oMath>
                <m:sSub>
                  <m:sSubPr>
                    <m:ctrlPr>
                      <w:rPr>
                        <w:rFonts w:ascii="Cambria Math" w:hAnsi="Cambria Math"/>
                        <w:b/>
                        <w:bCs/>
                      </w:rPr>
                    </m:ctrlPr>
                  </m:sSubPr>
                  <m:e>
                    <m:r>
                      <m:rPr>
                        <m:sty m:val="bi"/>
                      </m:rPr>
                      <w:rPr>
                        <w:rFonts w:ascii="Cambria Math" w:hAnsi="Cambria Math"/>
                      </w:rPr>
                      <m:t>β</m:t>
                    </m:r>
                  </m:e>
                  <m:sub>
                    <m:r>
                      <m:rPr>
                        <m:sty m:val="bi"/>
                      </m:rPr>
                      <w:rPr>
                        <w:rFonts w:ascii="Cambria Math" w:hAnsi="Cambria Math"/>
                      </w:rPr>
                      <m:t>geo</m:t>
                    </m:r>
                  </m:sub>
                </m:sSub>
              </m:oMath>
            </m:oMathPara>
          </w:p>
        </w:tc>
        <w:tc>
          <w:tcPr>
            <w:tcW w:w="924" w:type="dxa"/>
            <w:tcBorders>
              <w:top w:val="single" w:sz="4" w:space="0" w:color="auto"/>
              <w:bottom w:val="single" w:sz="4" w:space="0" w:color="auto"/>
            </w:tcBorders>
            <w:shd w:val="clear" w:color="auto" w:fill="auto"/>
            <w:noWrap/>
            <w:vAlign w:val="bottom"/>
            <w:hideMark/>
          </w:tcPr>
          <w:p w14:paraId="1C0969FB" w14:textId="38E72BF4"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p</w:t>
            </w:r>
          </w:p>
        </w:tc>
        <w:tc>
          <w:tcPr>
            <w:tcW w:w="992" w:type="dxa"/>
            <w:tcBorders>
              <w:top w:val="single" w:sz="4" w:space="0" w:color="auto"/>
              <w:bottom w:val="single" w:sz="4" w:space="0" w:color="auto"/>
            </w:tcBorders>
            <w:shd w:val="clear" w:color="auto" w:fill="auto"/>
            <w:noWrap/>
            <w:vAlign w:val="bottom"/>
            <w:hideMark/>
          </w:tcPr>
          <w:p w14:paraId="30338BEA" w14:textId="3F8E1203" w:rsidR="00112143" w:rsidRPr="00112143" w:rsidRDefault="00756883" w:rsidP="00573168">
            <w:pPr>
              <w:spacing w:after="0" w:line="276" w:lineRule="auto"/>
              <w:rPr>
                <w:rFonts w:ascii="Times New Roman" w:eastAsia="Times New Roman" w:hAnsi="Times New Roman" w:cs="Times New Roman"/>
                <w:b/>
                <w:bCs/>
                <w:color w:val="000000"/>
                <w:sz w:val="22"/>
                <w:szCs w:val="22"/>
                <w:lang w:val="en-AU" w:eastAsia="en-AU"/>
              </w:rPr>
            </w:pPr>
            <m:oMathPara>
              <m:oMathParaPr>
                <m:jc m:val="right"/>
              </m:oMathParaPr>
              <m:oMath>
                <m:sSub>
                  <m:sSubPr>
                    <m:ctrlPr>
                      <w:rPr>
                        <w:rFonts w:ascii="Cambria Math" w:hAnsi="Cambria Math"/>
                        <w:b/>
                        <w:bCs/>
                      </w:rPr>
                    </m:ctrlPr>
                  </m:sSubPr>
                  <m:e>
                    <m:r>
                      <m:rPr>
                        <m:sty m:val="bi"/>
                      </m:rPr>
                      <w:rPr>
                        <w:rFonts w:ascii="Cambria Math" w:hAnsi="Cambria Math"/>
                      </w:rPr>
                      <m:t>β</m:t>
                    </m:r>
                  </m:e>
                  <m:sub>
                    <m:r>
                      <m:rPr>
                        <m:sty m:val="bi"/>
                      </m:rPr>
                      <w:rPr>
                        <w:rFonts w:ascii="Cambria Math" w:hAnsi="Cambria Math"/>
                      </w:rPr>
                      <m:t>resist</m:t>
                    </m:r>
                  </m:sub>
                </m:sSub>
              </m:oMath>
            </m:oMathPara>
          </w:p>
        </w:tc>
        <w:tc>
          <w:tcPr>
            <w:tcW w:w="900" w:type="dxa"/>
            <w:tcBorders>
              <w:top w:val="single" w:sz="4" w:space="0" w:color="auto"/>
              <w:bottom w:val="single" w:sz="4" w:space="0" w:color="auto"/>
              <w:right w:val="single" w:sz="4" w:space="0" w:color="auto"/>
            </w:tcBorders>
            <w:shd w:val="clear" w:color="auto" w:fill="auto"/>
            <w:noWrap/>
            <w:vAlign w:val="bottom"/>
            <w:hideMark/>
          </w:tcPr>
          <w:p w14:paraId="448B5FA8" w14:textId="6A45F467" w:rsidR="00112143" w:rsidRPr="00112143" w:rsidRDefault="00AA1AC2" w:rsidP="00573168">
            <w:pPr>
              <w:spacing w:after="0" w:line="276" w:lineRule="auto"/>
              <w:jc w:val="right"/>
              <w:rPr>
                <w:rFonts w:ascii="Times New Roman" w:eastAsia="Times New Roman" w:hAnsi="Times New Roman" w:cs="Times New Roman"/>
                <w:b/>
                <w:bCs/>
                <w:color w:val="000000"/>
                <w:sz w:val="22"/>
                <w:szCs w:val="22"/>
                <w:lang w:val="en-AU" w:eastAsia="en-AU"/>
              </w:rPr>
            </w:pPr>
            <w:r>
              <w:rPr>
                <w:rFonts w:ascii="Times New Roman" w:eastAsia="Times New Roman" w:hAnsi="Times New Roman" w:cs="Times New Roman"/>
                <w:b/>
                <w:bCs/>
                <w:color w:val="000000"/>
                <w:sz w:val="22"/>
                <w:szCs w:val="22"/>
                <w:lang w:val="en-AU" w:eastAsia="en-AU"/>
              </w:rPr>
              <w:t>p</w:t>
            </w:r>
          </w:p>
        </w:tc>
      </w:tr>
      <w:tr w:rsidR="00B4380A" w:rsidRPr="00112143" w14:paraId="7D32A512" w14:textId="77777777" w:rsidTr="00EB11A8">
        <w:trPr>
          <w:trHeight w:val="315"/>
        </w:trPr>
        <w:tc>
          <w:tcPr>
            <w:tcW w:w="1178" w:type="dxa"/>
            <w:vMerge w:val="restart"/>
            <w:tcBorders>
              <w:top w:val="single" w:sz="4" w:space="0" w:color="auto"/>
              <w:left w:val="single" w:sz="4" w:space="0" w:color="auto"/>
            </w:tcBorders>
            <w:shd w:val="clear" w:color="auto" w:fill="auto"/>
            <w:noWrap/>
            <w:vAlign w:val="center"/>
            <w:hideMark/>
          </w:tcPr>
          <w:p w14:paraId="34EE9C20"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Parasites (</w:t>
            </w:r>
            <w:r w:rsidRPr="00112143">
              <w:rPr>
                <w:rFonts w:ascii="Times New Roman" w:eastAsia="Times New Roman" w:hAnsi="Times New Roman" w:cs="Times New Roman"/>
                <w:b/>
                <w:bCs/>
                <w:i/>
                <w:iCs/>
                <w:color w:val="000000"/>
                <w:sz w:val="22"/>
                <w:szCs w:val="22"/>
                <w:lang w:val="en-AU" w:eastAsia="en-AU"/>
              </w:rPr>
              <w:t>O. volvulus</w:t>
            </w:r>
            <w:r w:rsidRPr="00112143">
              <w:rPr>
                <w:rFonts w:ascii="Times New Roman" w:eastAsia="Times New Roman" w:hAnsi="Times New Roman" w:cs="Times New Roman"/>
                <w:b/>
                <w:bCs/>
                <w:color w:val="000000"/>
                <w:sz w:val="22"/>
                <w:szCs w:val="22"/>
                <w:lang w:val="en-AU" w:eastAsia="en-AU"/>
              </w:rPr>
              <w:t>)</w:t>
            </w:r>
          </w:p>
        </w:tc>
        <w:tc>
          <w:tcPr>
            <w:tcW w:w="1516" w:type="dxa"/>
            <w:tcBorders>
              <w:top w:val="single" w:sz="4" w:space="0" w:color="auto"/>
            </w:tcBorders>
            <w:shd w:val="clear" w:color="auto" w:fill="auto"/>
            <w:noWrap/>
            <w:vAlign w:val="bottom"/>
            <w:hideMark/>
          </w:tcPr>
          <w:p w14:paraId="40E83943"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Elevation</w:t>
            </w:r>
          </w:p>
        </w:tc>
        <w:tc>
          <w:tcPr>
            <w:tcW w:w="850" w:type="dxa"/>
            <w:tcBorders>
              <w:top w:val="single" w:sz="4" w:space="0" w:color="auto"/>
              <w:right w:val="single" w:sz="4" w:space="0" w:color="auto"/>
            </w:tcBorders>
            <w:shd w:val="clear" w:color="auto" w:fill="auto"/>
            <w:noWrap/>
            <w:vAlign w:val="bottom"/>
            <w:hideMark/>
          </w:tcPr>
          <w:p w14:paraId="27E99DAD"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2</w:t>
            </w:r>
          </w:p>
        </w:tc>
        <w:tc>
          <w:tcPr>
            <w:tcW w:w="3119" w:type="dxa"/>
            <w:tcBorders>
              <w:top w:val="single" w:sz="4" w:space="0" w:color="auto"/>
              <w:left w:val="single" w:sz="4" w:space="0" w:color="auto"/>
            </w:tcBorders>
            <w:shd w:val="clear" w:color="auto" w:fill="auto"/>
            <w:noWrap/>
            <w:vAlign w:val="bottom"/>
            <w:hideMark/>
          </w:tcPr>
          <w:p w14:paraId="4852C39F"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Inverse Ricker</w:t>
            </w:r>
          </w:p>
        </w:tc>
        <w:tc>
          <w:tcPr>
            <w:tcW w:w="850" w:type="dxa"/>
            <w:tcBorders>
              <w:top w:val="single" w:sz="4" w:space="0" w:color="auto"/>
            </w:tcBorders>
            <w:shd w:val="clear" w:color="auto" w:fill="auto"/>
            <w:noWrap/>
            <w:vAlign w:val="bottom"/>
            <w:hideMark/>
          </w:tcPr>
          <w:p w14:paraId="2A27996F"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0.873</w:t>
            </w:r>
          </w:p>
        </w:tc>
        <w:tc>
          <w:tcPr>
            <w:tcW w:w="992" w:type="dxa"/>
            <w:tcBorders>
              <w:top w:val="single" w:sz="4" w:space="0" w:color="auto"/>
              <w:right w:val="single" w:sz="4" w:space="0" w:color="auto"/>
            </w:tcBorders>
            <w:shd w:val="clear" w:color="auto" w:fill="auto"/>
            <w:noWrap/>
            <w:vAlign w:val="bottom"/>
            <w:hideMark/>
          </w:tcPr>
          <w:p w14:paraId="4C35F5AA"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100.000</w:t>
            </w:r>
          </w:p>
        </w:tc>
        <w:tc>
          <w:tcPr>
            <w:tcW w:w="993" w:type="dxa"/>
            <w:tcBorders>
              <w:top w:val="single" w:sz="4" w:space="0" w:color="auto"/>
              <w:left w:val="single" w:sz="4" w:space="0" w:color="auto"/>
            </w:tcBorders>
            <w:shd w:val="clear" w:color="auto" w:fill="auto"/>
            <w:noWrap/>
            <w:vAlign w:val="bottom"/>
            <w:hideMark/>
          </w:tcPr>
          <w:p w14:paraId="4D1E5964" w14:textId="77777777" w:rsidR="00112143" w:rsidRPr="00112143" w:rsidRDefault="00112143" w:rsidP="00573168">
            <w:pPr>
              <w:spacing w:after="0" w:line="276" w:lineRule="auto"/>
              <w:jc w:val="center"/>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0.793</w:t>
            </w:r>
          </w:p>
        </w:tc>
        <w:tc>
          <w:tcPr>
            <w:tcW w:w="1188" w:type="dxa"/>
            <w:tcBorders>
              <w:top w:val="single" w:sz="4" w:space="0" w:color="auto"/>
              <w:right w:val="single" w:sz="4" w:space="0" w:color="auto"/>
            </w:tcBorders>
            <w:shd w:val="clear" w:color="auto" w:fill="auto"/>
            <w:noWrap/>
            <w:vAlign w:val="bottom"/>
            <w:hideMark/>
          </w:tcPr>
          <w:p w14:paraId="20583AFB"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0.0002***</w:t>
            </w:r>
          </w:p>
        </w:tc>
        <w:tc>
          <w:tcPr>
            <w:tcW w:w="1006" w:type="dxa"/>
            <w:tcBorders>
              <w:top w:val="single" w:sz="4" w:space="0" w:color="auto"/>
              <w:left w:val="single" w:sz="4" w:space="0" w:color="auto"/>
            </w:tcBorders>
            <w:shd w:val="clear" w:color="auto" w:fill="auto"/>
            <w:noWrap/>
            <w:vAlign w:val="bottom"/>
            <w:hideMark/>
          </w:tcPr>
          <w:p w14:paraId="73DB6701"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-0.00038</w:t>
            </w:r>
          </w:p>
        </w:tc>
        <w:tc>
          <w:tcPr>
            <w:tcW w:w="924" w:type="dxa"/>
            <w:tcBorders>
              <w:top w:val="single" w:sz="4" w:space="0" w:color="auto"/>
            </w:tcBorders>
            <w:shd w:val="clear" w:color="auto" w:fill="auto"/>
            <w:noWrap/>
            <w:vAlign w:val="bottom"/>
            <w:hideMark/>
          </w:tcPr>
          <w:p w14:paraId="430B7791"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0.008*</w:t>
            </w:r>
          </w:p>
        </w:tc>
        <w:tc>
          <w:tcPr>
            <w:tcW w:w="992" w:type="dxa"/>
            <w:tcBorders>
              <w:top w:val="single" w:sz="4" w:space="0" w:color="auto"/>
            </w:tcBorders>
            <w:shd w:val="clear" w:color="auto" w:fill="auto"/>
            <w:noWrap/>
            <w:vAlign w:val="bottom"/>
            <w:hideMark/>
          </w:tcPr>
          <w:p w14:paraId="29F6C63A"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0.022</w:t>
            </w:r>
          </w:p>
        </w:tc>
        <w:tc>
          <w:tcPr>
            <w:tcW w:w="900" w:type="dxa"/>
            <w:tcBorders>
              <w:top w:val="single" w:sz="4" w:space="0" w:color="auto"/>
              <w:right w:val="single" w:sz="4" w:space="0" w:color="auto"/>
            </w:tcBorders>
            <w:shd w:val="clear" w:color="auto" w:fill="auto"/>
            <w:noWrap/>
            <w:vAlign w:val="bottom"/>
            <w:hideMark/>
          </w:tcPr>
          <w:p w14:paraId="7B1F5CA8"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0.0046**</w:t>
            </w:r>
          </w:p>
        </w:tc>
      </w:tr>
      <w:tr w:rsidR="00B4380A" w:rsidRPr="00112143" w14:paraId="4F160F25" w14:textId="77777777" w:rsidTr="00EB11A8">
        <w:trPr>
          <w:trHeight w:val="315"/>
        </w:trPr>
        <w:tc>
          <w:tcPr>
            <w:tcW w:w="1178" w:type="dxa"/>
            <w:vMerge/>
            <w:tcBorders>
              <w:left w:val="single" w:sz="4" w:space="0" w:color="auto"/>
            </w:tcBorders>
            <w:vAlign w:val="center"/>
            <w:hideMark/>
          </w:tcPr>
          <w:p w14:paraId="1AF3901D"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0CEC63A8"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p>
        </w:tc>
        <w:tc>
          <w:tcPr>
            <w:tcW w:w="850" w:type="dxa"/>
            <w:tcBorders>
              <w:right w:val="single" w:sz="4" w:space="0" w:color="auto"/>
            </w:tcBorders>
            <w:shd w:val="clear" w:color="auto" w:fill="auto"/>
            <w:noWrap/>
            <w:vAlign w:val="bottom"/>
            <w:hideMark/>
          </w:tcPr>
          <w:p w14:paraId="63B7E392"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2</w:t>
            </w:r>
          </w:p>
        </w:tc>
        <w:tc>
          <w:tcPr>
            <w:tcW w:w="3119" w:type="dxa"/>
            <w:tcBorders>
              <w:left w:val="single" w:sz="4" w:space="0" w:color="auto"/>
            </w:tcBorders>
            <w:shd w:val="clear" w:color="auto" w:fill="auto"/>
            <w:noWrap/>
            <w:vAlign w:val="bottom"/>
            <w:hideMark/>
          </w:tcPr>
          <w:p w14:paraId="20A23314"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Inverse-Reverse Monomolecular</w:t>
            </w:r>
          </w:p>
        </w:tc>
        <w:tc>
          <w:tcPr>
            <w:tcW w:w="850" w:type="dxa"/>
            <w:shd w:val="clear" w:color="auto" w:fill="auto"/>
            <w:noWrap/>
            <w:vAlign w:val="bottom"/>
            <w:hideMark/>
          </w:tcPr>
          <w:p w14:paraId="098E5458"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5.046</w:t>
            </w:r>
          </w:p>
        </w:tc>
        <w:tc>
          <w:tcPr>
            <w:tcW w:w="992" w:type="dxa"/>
            <w:tcBorders>
              <w:right w:val="single" w:sz="4" w:space="0" w:color="auto"/>
            </w:tcBorders>
            <w:shd w:val="clear" w:color="auto" w:fill="auto"/>
            <w:noWrap/>
            <w:vAlign w:val="bottom"/>
            <w:hideMark/>
          </w:tcPr>
          <w:p w14:paraId="344671C9"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99.996</w:t>
            </w:r>
          </w:p>
        </w:tc>
        <w:tc>
          <w:tcPr>
            <w:tcW w:w="993" w:type="dxa"/>
            <w:tcBorders>
              <w:left w:val="single" w:sz="4" w:space="0" w:color="auto"/>
            </w:tcBorders>
            <w:shd w:val="clear" w:color="auto" w:fill="auto"/>
            <w:noWrap/>
            <w:vAlign w:val="bottom"/>
            <w:hideMark/>
          </w:tcPr>
          <w:p w14:paraId="0D88003E"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0.745</w:t>
            </w:r>
          </w:p>
        </w:tc>
        <w:tc>
          <w:tcPr>
            <w:tcW w:w="1188" w:type="dxa"/>
            <w:tcBorders>
              <w:right w:val="single" w:sz="4" w:space="0" w:color="auto"/>
            </w:tcBorders>
            <w:shd w:val="clear" w:color="auto" w:fill="auto"/>
            <w:noWrap/>
            <w:vAlign w:val="bottom"/>
            <w:hideMark/>
          </w:tcPr>
          <w:p w14:paraId="357E044B"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0.0002***</w:t>
            </w:r>
          </w:p>
        </w:tc>
        <w:tc>
          <w:tcPr>
            <w:tcW w:w="1006" w:type="dxa"/>
            <w:tcBorders>
              <w:left w:val="single" w:sz="4" w:space="0" w:color="auto"/>
            </w:tcBorders>
            <w:shd w:val="clear" w:color="auto" w:fill="auto"/>
            <w:noWrap/>
            <w:vAlign w:val="bottom"/>
            <w:hideMark/>
          </w:tcPr>
          <w:p w14:paraId="3E778CCF"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-0.00084</w:t>
            </w:r>
          </w:p>
        </w:tc>
        <w:tc>
          <w:tcPr>
            <w:tcW w:w="924" w:type="dxa"/>
            <w:shd w:val="clear" w:color="auto" w:fill="auto"/>
            <w:noWrap/>
            <w:vAlign w:val="bottom"/>
            <w:hideMark/>
          </w:tcPr>
          <w:p w14:paraId="0B61B9B1"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0.009*</w:t>
            </w:r>
          </w:p>
        </w:tc>
        <w:tc>
          <w:tcPr>
            <w:tcW w:w="992" w:type="dxa"/>
            <w:shd w:val="clear" w:color="auto" w:fill="auto"/>
            <w:noWrap/>
            <w:vAlign w:val="bottom"/>
            <w:hideMark/>
          </w:tcPr>
          <w:p w14:paraId="3F1D82A2"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0.046</w:t>
            </w:r>
          </w:p>
        </w:tc>
        <w:tc>
          <w:tcPr>
            <w:tcW w:w="900" w:type="dxa"/>
            <w:tcBorders>
              <w:right w:val="single" w:sz="4" w:space="0" w:color="auto"/>
            </w:tcBorders>
            <w:shd w:val="clear" w:color="auto" w:fill="auto"/>
            <w:noWrap/>
            <w:vAlign w:val="bottom"/>
            <w:hideMark/>
          </w:tcPr>
          <w:p w14:paraId="6A2957B1"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0.0074*</w:t>
            </w:r>
          </w:p>
        </w:tc>
      </w:tr>
      <w:tr w:rsidR="00B4380A" w:rsidRPr="00112143" w14:paraId="46C0AEF5" w14:textId="77777777" w:rsidTr="00EB11A8">
        <w:trPr>
          <w:trHeight w:val="315"/>
        </w:trPr>
        <w:tc>
          <w:tcPr>
            <w:tcW w:w="1178" w:type="dxa"/>
            <w:vMerge/>
            <w:tcBorders>
              <w:left w:val="single" w:sz="4" w:space="0" w:color="auto"/>
            </w:tcBorders>
            <w:vAlign w:val="center"/>
            <w:hideMark/>
          </w:tcPr>
          <w:p w14:paraId="1C4FE339"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3FCCC0F2"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proofErr w:type="spellStart"/>
            <w:r w:rsidRPr="00112143">
              <w:rPr>
                <w:rFonts w:ascii="Times New Roman" w:eastAsia="Times New Roman" w:hAnsi="Times New Roman" w:cs="Times New Roman"/>
                <w:color w:val="000000"/>
                <w:sz w:val="22"/>
                <w:szCs w:val="22"/>
                <w:lang w:val="en-AU" w:eastAsia="en-AU"/>
              </w:rPr>
              <w:t>Isothermality</w:t>
            </w:r>
            <w:proofErr w:type="spellEnd"/>
          </w:p>
        </w:tc>
        <w:tc>
          <w:tcPr>
            <w:tcW w:w="850" w:type="dxa"/>
            <w:tcBorders>
              <w:right w:val="single" w:sz="4" w:space="0" w:color="auto"/>
            </w:tcBorders>
            <w:shd w:val="clear" w:color="auto" w:fill="auto"/>
            <w:noWrap/>
            <w:vAlign w:val="bottom"/>
            <w:hideMark/>
          </w:tcPr>
          <w:p w14:paraId="2D12E972"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3</w:t>
            </w:r>
          </w:p>
        </w:tc>
        <w:tc>
          <w:tcPr>
            <w:tcW w:w="3119" w:type="dxa"/>
            <w:tcBorders>
              <w:left w:val="single" w:sz="4" w:space="0" w:color="auto"/>
            </w:tcBorders>
            <w:shd w:val="clear" w:color="auto" w:fill="auto"/>
            <w:noWrap/>
            <w:vAlign w:val="bottom"/>
            <w:hideMark/>
          </w:tcPr>
          <w:p w14:paraId="4992729C"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Inverse-Reverse Ricker</w:t>
            </w:r>
          </w:p>
        </w:tc>
        <w:tc>
          <w:tcPr>
            <w:tcW w:w="850" w:type="dxa"/>
            <w:shd w:val="clear" w:color="auto" w:fill="auto"/>
            <w:noWrap/>
            <w:vAlign w:val="bottom"/>
            <w:hideMark/>
          </w:tcPr>
          <w:p w14:paraId="1243AD5B"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3.439</w:t>
            </w:r>
          </w:p>
        </w:tc>
        <w:tc>
          <w:tcPr>
            <w:tcW w:w="992" w:type="dxa"/>
            <w:tcBorders>
              <w:right w:val="single" w:sz="4" w:space="0" w:color="auto"/>
            </w:tcBorders>
            <w:shd w:val="clear" w:color="auto" w:fill="auto"/>
            <w:noWrap/>
            <w:vAlign w:val="bottom"/>
            <w:hideMark/>
          </w:tcPr>
          <w:p w14:paraId="495E3800"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99.996</w:t>
            </w:r>
          </w:p>
        </w:tc>
        <w:tc>
          <w:tcPr>
            <w:tcW w:w="993" w:type="dxa"/>
            <w:tcBorders>
              <w:left w:val="single" w:sz="4" w:space="0" w:color="auto"/>
            </w:tcBorders>
            <w:shd w:val="clear" w:color="auto" w:fill="auto"/>
            <w:noWrap/>
            <w:vAlign w:val="bottom"/>
            <w:hideMark/>
          </w:tcPr>
          <w:p w14:paraId="3E973DD4"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0.391</w:t>
            </w:r>
          </w:p>
        </w:tc>
        <w:tc>
          <w:tcPr>
            <w:tcW w:w="1188" w:type="dxa"/>
            <w:tcBorders>
              <w:right w:val="single" w:sz="4" w:space="0" w:color="auto"/>
            </w:tcBorders>
            <w:shd w:val="clear" w:color="auto" w:fill="auto"/>
            <w:noWrap/>
            <w:vAlign w:val="bottom"/>
            <w:hideMark/>
          </w:tcPr>
          <w:p w14:paraId="4B2BC216"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0.0640</w:t>
            </w:r>
          </w:p>
        </w:tc>
        <w:tc>
          <w:tcPr>
            <w:tcW w:w="1006" w:type="dxa"/>
            <w:tcBorders>
              <w:left w:val="single" w:sz="4" w:space="0" w:color="auto"/>
            </w:tcBorders>
            <w:shd w:val="clear" w:color="auto" w:fill="auto"/>
            <w:noWrap/>
            <w:vAlign w:val="bottom"/>
            <w:hideMark/>
          </w:tcPr>
          <w:p w14:paraId="68C19830"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-0.00035</w:t>
            </w:r>
          </w:p>
        </w:tc>
        <w:tc>
          <w:tcPr>
            <w:tcW w:w="924" w:type="dxa"/>
            <w:shd w:val="clear" w:color="auto" w:fill="auto"/>
            <w:noWrap/>
            <w:vAlign w:val="bottom"/>
            <w:hideMark/>
          </w:tcPr>
          <w:p w14:paraId="65F84D3D"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0.131</w:t>
            </w:r>
          </w:p>
        </w:tc>
        <w:tc>
          <w:tcPr>
            <w:tcW w:w="992" w:type="dxa"/>
            <w:shd w:val="clear" w:color="auto" w:fill="auto"/>
            <w:noWrap/>
            <w:vAlign w:val="bottom"/>
            <w:hideMark/>
          </w:tcPr>
          <w:p w14:paraId="01B81B45"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0.004</w:t>
            </w:r>
          </w:p>
        </w:tc>
        <w:tc>
          <w:tcPr>
            <w:tcW w:w="900" w:type="dxa"/>
            <w:tcBorders>
              <w:right w:val="single" w:sz="4" w:space="0" w:color="auto"/>
            </w:tcBorders>
            <w:shd w:val="clear" w:color="auto" w:fill="auto"/>
            <w:noWrap/>
            <w:vAlign w:val="bottom"/>
            <w:hideMark/>
          </w:tcPr>
          <w:p w14:paraId="0EFACE15"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0.2242</w:t>
            </w:r>
          </w:p>
        </w:tc>
      </w:tr>
      <w:tr w:rsidR="00B4380A" w:rsidRPr="00112143" w14:paraId="4254A97A" w14:textId="77777777" w:rsidTr="00EB11A8">
        <w:trPr>
          <w:trHeight w:val="315"/>
        </w:trPr>
        <w:tc>
          <w:tcPr>
            <w:tcW w:w="1178" w:type="dxa"/>
            <w:vMerge/>
            <w:tcBorders>
              <w:left w:val="single" w:sz="4" w:space="0" w:color="auto"/>
            </w:tcBorders>
            <w:vAlign w:val="center"/>
            <w:hideMark/>
          </w:tcPr>
          <w:p w14:paraId="6904C7BD"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776F9C96"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p>
        </w:tc>
        <w:tc>
          <w:tcPr>
            <w:tcW w:w="850" w:type="dxa"/>
            <w:tcBorders>
              <w:right w:val="single" w:sz="4" w:space="0" w:color="auto"/>
            </w:tcBorders>
            <w:shd w:val="clear" w:color="auto" w:fill="auto"/>
            <w:noWrap/>
            <w:vAlign w:val="bottom"/>
            <w:hideMark/>
          </w:tcPr>
          <w:p w14:paraId="0FD71B29"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1</w:t>
            </w:r>
          </w:p>
        </w:tc>
        <w:tc>
          <w:tcPr>
            <w:tcW w:w="3119" w:type="dxa"/>
            <w:tcBorders>
              <w:left w:val="single" w:sz="4" w:space="0" w:color="auto"/>
            </w:tcBorders>
            <w:shd w:val="clear" w:color="auto" w:fill="auto"/>
            <w:noWrap/>
            <w:vAlign w:val="bottom"/>
            <w:hideMark/>
          </w:tcPr>
          <w:p w14:paraId="4A39A054"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Ricker</w:t>
            </w:r>
          </w:p>
        </w:tc>
        <w:tc>
          <w:tcPr>
            <w:tcW w:w="850" w:type="dxa"/>
            <w:shd w:val="clear" w:color="auto" w:fill="auto"/>
            <w:noWrap/>
            <w:vAlign w:val="bottom"/>
            <w:hideMark/>
          </w:tcPr>
          <w:p w14:paraId="1FC88558"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0.936</w:t>
            </w:r>
          </w:p>
        </w:tc>
        <w:tc>
          <w:tcPr>
            <w:tcW w:w="992" w:type="dxa"/>
            <w:tcBorders>
              <w:right w:val="single" w:sz="4" w:space="0" w:color="auto"/>
            </w:tcBorders>
            <w:shd w:val="clear" w:color="auto" w:fill="auto"/>
            <w:noWrap/>
            <w:vAlign w:val="bottom"/>
            <w:hideMark/>
          </w:tcPr>
          <w:p w14:paraId="6AB037BD"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99.999</w:t>
            </w:r>
          </w:p>
        </w:tc>
        <w:tc>
          <w:tcPr>
            <w:tcW w:w="993" w:type="dxa"/>
            <w:tcBorders>
              <w:left w:val="single" w:sz="4" w:space="0" w:color="auto"/>
            </w:tcBorders>
            <w:shd w:val="clear" w:color="auto" w:fill="auto"/>
            <w:noWrap/>
            <w:vAlign w:val="bottom"/>
            <w:hideMark/>
          </w:tcPr>
          <w:p w14:paraId="05574566"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0.337</w:t>
            </w:r>
          </w:p>
        </w:tc>
        <w:tc>
          <w:tcPr>
            <w:tcW w:w="1188" w:type="dxa"/>
            <w:tcBorders>
              <w:right w:val="single" w:sz="4" w:space="0" w:color="auto"/>
            </w:tcBorders>
            <w:shd w:val="clear" w:color="auto" w:fill="auto"/>
            <w:noWrap/>
            <w:vAlign w:val="bottom"/>
            <w:hideMark/>
          </w:tcPr>
          <w:p w14:paraId="000E1793"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0.1324</w:t>
            </w:r>
          </w:p>
        </w:tc>
        <w:tc>
          <w:tcPr>
            <w:tcW w:w="1006" w:type="dxa"/>
            <w:tcBorders>
              <w:left w:val="single" w:sz="4" w:space="0" w:color="auto"/>
            </w:tcBorders>
            <w:shd w:val="clear" w:color="auto" w:fill="auto"/>
            <w:noWrap/>
            <w:vAlign w:val="bottom"/>
            <w:hideMark/>
          </w:tcPr>
          <w:p w14:paraId="37AB1AC0"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-0.00029</w:t>
            </w:r>
          </w:p>
        </w:tc>
        <w:tc>
          <w:tcPr>
            <w:tcW w:w="924" w:type="dxa"/>
            <w:shd w:val="clear" w:color="auto" w:fill="auto"/>
            <w:noWrap/>
            <w:vAlign w:val="bottom"/>
            <w:hideMark/>
          </w:tcPr>
          <w:p w14:paraId="3A2E0202"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0.140</w:t>
            </w:r>
          </w:p>
        </w:tc>
        <w:tc>
          <w:tcPr>
            <w:tcW w:w="992" w:type="dxa"/>
            <w:shd w:val="clear" w:color="auto" w:fill="auto"/>
            <w:noWrap/>
            <w:vAlign w:val="bottom"/>
            <w:hideMark/>
          </w:tcPr>
          <w:p w14:paraId="120FC811"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0.007</w:t>
            </w:r>
          </w:p>
        </w:tc>
        <w:tc>
          <w:tcPr>
            <w:tcW w:w="900" w:type="dxa"/>
            <w:tcBorders>
              <w:right w:val="single" w:sz="4" w:space="0" w:color="auto"/>
            </w:tcBorders>
            <w:shd w:val="clear" w:color="auto" w:fill="auto"/>
            <w:noWrap/>
            <w:vAlign w:val="bottom"/>
            <w:hideMark/>
          </w:tcPr>
          <w:p w14:paraId="027AF6A4"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0.2748</w:t>
            </w:r>
          </w:p>
        </w:tc>
      </w:tr>
      <w:tr w:rsidR="00B4380A" w:rsidRPr="00112143" w14:paraId="0CD2A19B" w14:textId="77777777" w:rsidTr="00EB11A8">
        <w:trPr>
          <w:trHeight w:val="315"/>
        </w:trPr>
        <w:tc>
          <w:tcPr>
            <w:tcW w:w="1178" w:type="dxa"/>
            <w:vMerge/>
            <w:tcBorders>
              <w:left w:val="single" w:sz="4" w:space="0" w:color="auto"/>
            </w:tcBorders>
            <w:vAlign w:val="center"/>
            <w:hideMark/>
          </w:tcPr>
          <w:p w14:paraId="44F67421"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3DD1F96B"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Soil moisture</w:t>
            </w:r>
          </w:p>
        </w:tc>
        <w:tc>
          <w:tcPr>
            <w:tcW w:w="850" w:type="dxa"/>
            <w:tcBorders>
              <w:right w:val="single" w:sz="4" w:space="0" w:color="auto"/>
            </w:tcBorders>
            <w:shd w:val="clear" w:color="auto" w:fill="auto"/>
            <w:noWrap/>
            <w:vAlign w:val="bottom"/>
            <w:hideMark/>
          </w:tcPr>
          <w:p w14:paraId="3B5A5922"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2</w:t>
            </w:r>
          </w:p>
        </w:tc>
        <w:tc>
          <w:tcPr>
            <w:tcW w:w="3119" w:type="dxa"/>
            <w:tcBorders>
              <w:left w:val="single" w:sz="4" w:space="0" w:color="auto"/>
            </w:tcBorders>
            <w:shd w:val="clear" w:color="auto" w:fill="auto"/>
            <w:noWrap/>
            <w:vAlign w:val="bottom"/>
            <w:hideMark/>
          </w:tcPr>
          <w:p w14:paraId="141A5056"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Inverse Ricker</w:t>
            </w:r>
          </w:p>
        </w:tc>
        <w:tc>
          <w:tcPr>
            <w:tcW w:w="850" w:type="dxa"/>
            <w:shd w:val="clear" w:color="auto" w:fill="auto"/>
            <w:noWrap/>
            <w:vAlign w:val="bottom"/>
            <w:hideMark/>
          </w:tcPr>
          <w:p w14:paraId="5088A4B2"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4.031</w:t>
            </w:r>
          </w:p>
        </w:tc>
        <w:tc>
          <w:tcPr>
            <w:tcW w:w="992" w:type="dxa"/>
            <w:tcBorders>
              <w:right w:val="single" w:sz="4" w:space="0" w:color="auto"/>
            </w:tcBorders>
            <w:shd w:val="clear" w:color="auto" w:fill="auto"/>
            <w:noWrap/>
            <w:vAlign w:val="bottom"/>
            <w:hideMark/>
          </w:tcPr>
          <w:p w14:paraId="25231602"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99.997</w:t>
            </w:r>
          </w:p>
        </w:tc>
        <w:tc>
          <w:tcPr>
            <w:tcW w:w="993" w:type="dxa"/>
            <w:tcBorders>
              <w:left w:val="single" w:sz="4" w:space="0" w:color="auto"/>
            </w:tcBorders>
            <w:shd w:val="clear" w:color="auto" w:fill="auto"/>
            <w:noWrap/>
            <w:vAlign w:val="bottom"/>
            <w:hideMark/>
          </w:tcPr>
          <w:p w14:paraId="4E10204B" w14:textId="77777777" w:rsidR="00112143" w:rsidRPr="00112143" w:rsidRDefault="00112143" w:rsidP="00573168">
            <w:pPr>
              <w:spacing w:after="0" w:line="276" w:lineRule="auto"/>
              <w:jc w:val="center"/>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0.507</w:t>
            </w:r>
          </w:p>
        </w:tc>
        <w:tc>
          <w:tcPr>
            <w:tcW w:w="1188" w:type="dxa"/>
            <w:tcBorders>
              <w:right w:val="single" w:sz="4" w:space="0" w:color="auto"/>
            </w:tcBorders>
            <w:shd w:val="clear" w:color="auto" w:fill="auto"/>
            <w:noWrap/>
            <w:vAlign w:val="bottom"/>
            <w:hideMark/>
          </w:tcPr>
          <w:p w14:paraId="5BB3C7B8"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0.0002***</w:t>
            </w:r>
          </w:p>
        </w:tc>
        <w:tc>
          <w:tcPr>
            <w:tcW w:w="1006" w:type="dxa"/>
            <w:tcBorders>
              <w:left w:val="single" w:sz="4" w:space="0" w:color="auto"/>
            </w:tcBorders>
            <w:shd w:val="clear" w:color="auto" w:fill="auto"/>
            <w:noWrap/>
            <w:vAlign w:val="bottom"/>
            <w:hideMark/>
          </w:tcPr>
          <w:p w14:paraId="1B01BBF5"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-0.00017</w:t>
            </w:r>
          </w:p>
        </w:tc>
        <w:tc>
          <w:tcPr>
            <w:tcW w:w="924" w:type="dxa"/>
            <w:shd w:val="clear" w:color="auto" w:fill="auto"/>
            <w:noWrap/>
            <w:vAlign w:val="bottom"/>
            <w:hideMark/>
          </w:tcPr>
          <w:p w14:paraId="2C945EE0"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0.264</w:t>
            </w:r>
          </w:p>
        </w:tc>
        <w:tc>
          <w:tcPr>
            <w:tcW w:w="992" w:type="dxa"/>
            <w:shd w:val="clear" w:color="auto" w:fill="auto"/>
            <w:noWrap/>
            <w:vAlign w:val="bottom"/>
            <w:hideMark/>
          </w:tcPr>
          <w:p w14:paraId="53088C0B"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0.002</w:t>
            </w:r>
          </w:p>
        </w:tc>
        <w:tc>
          <w:tcPr>
            <w:tcW w:w="900" w:type="dxa"/>
            <w:tcBorders>
              <w:right w:val="single" w:sz="4" w:space="0" w:color="auto"/>
            </w:tcBorders>
            <w:shd w:val="clear" w:color="auto" w:fill="auto"/>
            <w:noWrap/>
            <w:vAlign w:val="bottom"/>
            <w:hideMark/>
          </w:tcPr>
          <w:p w14:paraId="09F16594"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0.022*</w:t>
            </w:r>
          </w:p>
        </w:tc>
      </w:tr>
      <w:tr w:rsidR="00B4380A" w:rsidRPr="00112143" w14:paraId="3CDC00E8" w14:textId="77777777" w:rsidTr="00EB11A8">
        <w:trPr>
          <w:trHeight w:val="315"/>
        </w:trPr>
        <w:tc>
          <w:tcPr>
            <w:tcW w:w="1178" w:type="dxa"/>
            <w:vMerge/>
            <w:tcBorders>
              <w:left w:val="single" w:sz="4" w:space="0" w:color="auto"/>
            </w:tcBorders>
            <w:vAlign w:val="center"/>
            <w:hideMark/>
          </w:tcPr>
          <w:p w14:paraId="078E6BB0"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7DC5F123"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p>
        </w:tc>
        <w:tc>
          <w:tcPr>
            <w:tcW w:w="850" w:type="dxa"/>
            <w:tcBorders>
              <w:right w:val="single" w:sz="4" w:space="0" w:color="auto"/>
            </w:tcBorders>
            <w:shd w:val="clear" w:color="auto" w:fill="auto"/>
            <w:noWrap/>
            <w:vAlign w:val="bottom"/>
            <w:hideMark/>
          </w:tcPr>
          <w:p w14:paraId="2DC0C061"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2</w:t>
            </w:r>
          </w:p>
        </w:tc>
        <w:tc>
          <w:tcPr>
            <w:tcW w:w="3119" w:type="dxa"/>
            <w:tcBorders>
              <w:left w:val="single" w:sz="4" w:space="0" w:color="auto"/>
            </w:tcBorders>
            <w:shd w:val="clear" w:color="auto" w:fill="auto"/>
            <w:noWrap/>
            <w:vAlign w:val="bottom"/>
            <w:hideMark/>
          </w:tcPr>
          <w:p w14:paraId="56A11C08"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Inverse Monomolecular</w:t>
            </w:r>
          </w:p>
        </w:tc>
        <w:tc>
          <w:tcPr>
            <w:tcW w:w="850" w:type="dxa"/>
            <w:shd w:val="clear" w:color="auto" w:fill="auto"/>
            <w:noWrap/>
            <w:vAlign w:val="bottom"/>
            <w:hideMark/>
          </w:tcPr>
          <w:p w14:paraId="7DBD5417"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0.500</w:t>
            </w:r>
          </w:p>
        </w:tc>
        <w:tc>
          <w:tcPr>
            <w:tcW w:w="992" w:type="dxa"/>
            <w:tcBorders>
              <w:right w:val="single" w:sz="4" w:space="0" w:color="auto"/>
            </w:tcBorders>
            <w:shd w:val="clear" w:color="auto" w:fill="auto"/>
            <w:noWrap/>
            <w:vAlign w:val="bottom"/>
            <w:hideMark/>
          </w:tcPr>
          <w:p w14:paraId="634FF9DA"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99.922</w:t>
            </w:r>
          </w:p>
        </w:tc>
        <w:tc>
          <w:tcPr>
            <w:tcW w:w="993" w:type="dxa"/>
            <w:tcBorders>
              <w:left w:val="single" w:sz="4" w:space="0" w:color="auto"/>
            </w:tcBorders>
            <w:shd w:val="clear" w:color="auto" w:fill="auto"/>
            <w:noWrap/>
            <w:vAlign w:val="bottom"/>
            <w:hideMark/>
          </w:tcPr>
          <w:p w14:paraId="0E311802"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0.489</w:t>
            </w:r>
          </w:p>
        </w:tc>
        <w:tc>
          <w:tcPr>
            <w:tcW w:w="1188" w:type="dxa"/>
            <w:tcBorders>
              <w:right w:val="single" w:sz="4" w:space="0" w:color="auto"/>
            </w:tcBorders>
            <w:shd w:val="clear" w:color="auto" w:fill="auto"/>
            <w:noWrap/>
            <w:vAlign w:val="bottom"/>
            <w:hideMark/>
          </w:tcPr>
          <w:p w14:paraId="0C72C937"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0.0135*</w:t>
            </w:r>
          </w:p>
        </w:tc>
        <w:tc>
          <w:tcPr>
            <w:tcW w:w="1006" w:type="dxa"/>
            <w:tcBorders>
              <w:left w:val="single" w:sz="4" w:space="0" w:color="auto"/>
            </w:tcBorders>
            <w:shd w:val="clear" w:color="auto" w:fill="auto"/>
            <w:noWrap/>
            <w:vAlign w:val="bottom"/>
            <w:hideMark/>
          </w:tcPr>
          <w:p w14:paraId="2A9DF735"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-0.00004</w:t>
            </w:r>
          </w:p>
        </w:tc>
        <w:tc>
          <w:tcPr>
            <w:tcW w:w="924" w:type="dxa"/>
            <w:shd w:val="clear" w:color="auto" w:fill="auto"/>
            <w:noWrap/>
            <w:vAlign w:val="bottom"/>
            <w:hideMark/>
          </w:tcPr>
          <w:p w14:paraId="092176E3"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0.742</w:t>
            </w:r>
          </w:p>
        </w:tc>
        <w:tc>
          <w:tcPr>
            <w:tcW w:w="992" w:type="dxa"/>
            <w:shd w:val="clear" w:color="auto" w:fill="auto"/>
            <w:noWrap/>
            <w:vAlign w:val="bottom"/>
            <w:hideMark/>
          </w:tcPr>
          <w:p w14:paraId="63DA92A4"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0.003</w:t>
            </w:r>
          </w:p>
        </w:tc>
        <w:tc>
          <w:tcPr>
            <w:tcW w:w="900" w:type="dxa"/>
            <w:tcBorders>
              <w:right w:val="single" w:sz="4" w:space="0" w:color="auto"/>
            </w:tcBorders>
            <w:shd w:val="clear" w:color="auto" w:fill="auto"/>
            <w:noWrap/>
            <w:vAlign w:val="bottom"/>
            <w:hideMark/>
          </w:tcPr>
          <w:p w14:paraId="533895EA"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0.022*</w:t>
            </w:r>
          </w:p>
        </w:tc>
      </w:tr>
      <w:tr w:rsidR="00B4380A" w:rsidRPr="00112143" w14:paraId="014156A0" w14:textId="77777777" w:rsidTr="00EB11A8">
        <w:trPr>
          <w:trHeight w:val="315"/>
        </w:trPr>
        <w:tc>
          <w:tcPr>
            <w:tcW w:w="1178" w:type="dxa"/>
            <w:vMerge/>
            <w:tcBorders>
              <w:left w:val="single" w:sz="4" w:space="0" w:color="auto"/>
            </w:tcBorders>
            <w:vAlign w:val="center"/>
            <w:hideMark/>
          </w:tcPr>
          <w:p w14:paraId="5F1BA862"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4317AB37"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Flow accumulation</w:t>
            </w:r>
          </w:p>
        </w:tc>
        <w:tc>
          <w:tcPr>
            <w:tcW w:w="850" w:type="dxa"/>
            <w:tcBorders>
              <w:right w:val="single" w:sz="4" w:space="0" w:color="auto"/>
            </w:tcBorders>
            <w:shd w:val="clear" w:color="auto" w:fill="auto"/>
            <w:noWrap/>
            <w:vAlign w:val="bottom"/>
            <w:hideMark/>
          </w:tcPr>
          <w:p w14:paraId="7E10413B"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4</w:t>
            </w:r>
          </w:p>
        </w:tc>
        <w:tc>
          <w:tcPr>
            <w:tcW w:w="3119" w:type="dxa"/>
            <w:tcBorders>
              <w:left w:val="single" w:sz="4" w:space="0" w:color="auto"/>
            </w:tcBorders>
            <w:shd w:val="clear" w:color="auto" w:fill="auto"/>
            <w:noWrap/>
            <w:vAlign w:val="bottom"/>
            <w:hideMark/>
          </w:tcPr>
          <w:p w14:paraId="50A375FC"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Inverse Monomolecular</w:t>
            </w:r>
          </w:p>
        </w:tc>
        <w:tc>
          <w:tcPr>
            <w:tcW w:w="850" w:type="dxa"/>
            <w:shd w:val="clear" w:color="auto" w:fill="auto"/>
            <w:noWrap/>
            <w:vAlign w:val="bottom"/>
            <w:hideMark/>
          </w:tcPr>
          <w:p w14:paraId="29F220A3"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0.500</w:t>
            </w:r>
          </w:p>
        </w:tc>
        <w:tc>
          <w:tcPr>
            <w:tcW w:w="992" w:type="dxa"/>
            <w:tcBorders>
              <w:right w:val="single" w:sz="4" w:space="0" w:color="auto"/>
            </w:tcBorders>
            <w:shd w:val="clear" w:color="auto" w:fill="auto"/>
            <w:noWrap/>
            <w:vAlign w:val="bottom"/>
            <w:hideMark/>
          </w:tcPr>
          <w:p w14:paraId="48DAC9C2"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99.998</w:t>
            </w:r>
          </w:p>
        </w:tc>
        <w:tc>
          <w:tcPr>
            <w:tcW w:w="993" w:type="dxa"/>
            <w:tcBorders>
              <w:left w:val="single" w:sz="4" w:space="0" w:color="auto"/>
            </w:tcBorders>
            <w:shd w:val="clear" w:color="auto" w:fill="auto"/>
            <w:noWrap/>
            <w:vAlign w:val="bottom"/>
            <w:hideMark/>
          </w:tcPr>
          <w:p w14:paraId="0C7AE854"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0.120</w:t>
            </w:r>
          </w:p>
        </w:tc>
        <w:tc>
          <w:tcPr>
            <w:tcW w:w="1188" w:type="dxa"/>
            <w:tcBorders>
              <w:right w:val="single" w:sz="4" w:space="0" w:color="auto"/>
            </w:tcBorders>
            <w:shd w:val="clear" w:color="auto" w:fill="auto"/>
            <w:noWrap/>
            <w:vAlign w:val="bottom"/>
            <w:hideMark/>
          </w:tcPr>
          <w:p w14:paraId="622F919D"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0.4380</w:t>
            </w:r>
          </w:p>
        </w:tc>
        <w:tc>
          <w:tcPr>
            <w:tcW w:w="1006" w:type="dxa"/>
            <w:tcBorders>
              <w:left w:val="single" w:sz="4" w:space="0" w:color="auto"/>
            </w:tcBorders>
            <w:shd w:val="clear" w:color="auto" w:fill="auto"/>
            <w:noWrap/>
            <w:vAlign w:val="bottom"/>
            <w:hideMark/>
          </w:tcPr>
          <w:p w14:paraId="55F22F97"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-0.00010</w:t>
            </w:r>
          </w:p>
        </w:tc>
        <w:tc>
          <w:tcPr>
            <w:tcW w:w="924" w:type="dxa"/>
            <w:shd w:val="clear" w:color="auto" w:fill="auto"/>
            <w:noWrap/>
            <w:vAlign w:val="bottom"/>
            <w:hideMark/>
          </w:tcPr>
          <w:p w14:paraId="4718A1DA"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0.560</w:t>
            </w:r>
          </w:p>
        </w:tc>
        <w:tc>
          <w:tcPr>
            <w:tcW w:w="992" w:type="dxa"/>
            <w:shd w:val="clear" w:color="auto" w:fill="auto"/>
            <w:noWrap/>
            <w:vAlign w:val="bottom"/>
            <w:hideMark/>
          </w:tcPr>
          <w:p w14:paraId="1705F48D"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w:t>
            </w:r>
          </w:p>
        </w:tc>
        <w:tc>
          <w:tcPr>
            <w:tcW w:w="900" w:type="dxa"/>
            <w:tcBorders>
              <w:right w:val="single" w:sz="4" w:space="0" w:color="auto"/>
            </w:tcBorders>
            <w:shd w:val="clear" w:color="auto" w:fill="auto"/>
            <w:noWrap/>
            <w:vAlign w:val="bottom"/>
            <w:hideMark/>
          </w:tcPr>
          <w:p w14:paraId="5A837C38"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0.8181</w:t>
            </w:r>
          </w:p>
        </w:tc>
      </w:tr>
      <w:tr w:rsidR="00B4380A" w:rsidRPr="00112143" w14:paraId="0D370303" w14:textId="77777777" w:rsidTr="00EB11A8">
        <w:trPr>
          <w:trHeight w:val="315"/>
        </w:trPr>
        <w:tc>
          <w:tcPr>
            <w:tcW w:w="1178" w:type="dxa"/>
            <w:vMerge/>
            <w:tcBorders>
              <w:left w:val="single" w:sz="4" w:space="0" w:color="auto"/>
            </w:tcBorders>
            <w:vAlign w:val="center"/>
            <w:hideMark/>
          </w:tcPr>
          <w:p w14:paraId="42A4E947"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tcBorders>
              <w:bottom w:val="single" w:sz="4" w:space="0" w:color="auto"/>
            </w:tcBorders>
            <w:shd w:val="clear" w:color="auto" w:fill="auto"/>
            <w:noWrap/>
            <w:vAlign w:val="bottom"/>
            <w:hideMark/>
          </w:tcPr>
          <w:p w14:paraId="4B9628A1"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Precipitation</w:t>
            </w:r>
          </w:p>
        </w:tc>
        <w:tc>
          <w:tcPr>
            <w:tcW w:w="850" w:type="dxa"/>
            <w:tcBorders>
              <w:bottom w:val="single" w:sz="4" w:space="0" w:color="auto"/>
              <w:right w:val="single" w:sz="4" w:space="0" w:color="auto"/>
            </w:tcBorders>
            <w:shd w:val="clear" w:color="auto" w:fill="auto"/>
            <w:noWrap/>
            <w:vAlign w:val="bottom"/>
            <w:hideMark/>
          </w:tcPr>
          <w:p w14:paraId="5AA173A4"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4</w:t>
            </w:r>
          </w:p>
        </w:tc>
        <w:tc>
          <w:tcPr>
            <w:tcW w:w="3119" w:type="dxa"/>
            <w:tcBorders>
              <w:left w:val="single" w:sz="4" w:space="0" w:color="auto"/>
              <w:bottom w:val="single" w:sz="4" w:space="0" w:color="auto"/>
            </w:tcBorders>
            <w:shd w:val="clear" w:color="auto" w:fill="auto"/>
            <w:noWrap/>
            <w:vAlign w:val="bottom"/>
            <w:hideMark/>
          </w:tcPr>
          <w:p w14:paraId="7EDE3B88"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Inverse Ricker</w:t>
            </w:r>
          </w:p>
        </w:tc>
        <w:tc>
          <w:tcPr>
            <w:tcW w:w="850" w:type="dxa"/>
            <w:tcBorders>
              <w:bottom w:val="single" w:sz="4" w:space="0" w:color="auto"/>
            </w:tcBorders>
            <w:shd w:val="clear" w:color="auto" w:fill="auto"/>
            <w:noWrap/>
            <w:vAlign w:val="bottom"/>
            <w:hideMark/>
          </w:tcPr>
          <w:p w14:paraId="2E9ED242"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5.000</w:t>
            </w:r>
          </w:p>
        </w:tc>
        <w:tc>
          <w:tcPr>
            <w:tcW w:w="992" w:type="dxa"/>
            <w:tcBorders>
              <w:bottom w:val="single" w:sz="4" w:space="0" w:color="auto"/>
              <w:right w:val="single" w:sz="4" w:space="0" w:color="auto"/>
            </w:tcBorders>
            <w:shd w:val="clear" w:color="auto" w:fill="auto"/>
            <w:noWrap/>
            <w:vAlign w:val="bottom"/>
            <w:hideMark/>
          </w:tcPr>
          <w:p w14:paraId="1DF4FF93"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99.976</w:t>
            </w:r>
          </w:p>
        </w:tc>
        <w:tc>
          <w:tcPr>
            <w:tcW w:w="993" w:type="dxa"/>
            <w:tcBorders>
              <w:left w:val="single" w:sz="4" w:space="0" w:color="auto"/>
              <w:bottom w:val="single" w:sz="4" w:space="0" w:color="auto"/>
            </w:tcBorders>
            <w:shd w:val="clear" w:color="auto" w:fill="auto"/>
            <w:noWrap/>
            <w:vAlign w:val="bottom"/>
            <w:hideMark/>
          </w:tcPr>
          <w:p w14:paraId="5AFD7CD2"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0.439</w:t>
            </w:r>
          </w:p>
        </w:tc>
        <w:tc>
          <w:tcPr>
            <w:tcW w:w="1188" w:type="dxa"/>
            <w:tcBorders>
              <w:bottom w:val="single" w:sz="4" w:space="0" w:color="auto"/>
              <w:right w:val="single" w:sz="4" w:space="0" w:color="auto"/>
            </w:tcBorders>
            <w:shd w:val="clear" w:color="auto" w:fill="auto"/>
            <w:noWrap/>
            <w:vAlign w:val="bottom"/>
            <w:hideMark/>
          </w:tcPr>
          <w:p w14:paraId="49AA7D00"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0.1155</w:t>
            </w:r>
          </w:p>
        </w:tc>
        <w:tc>
          <w:tcPr>
            <w:tcW w:w="1006" w:type="dxa"/>
            <w:tcBorders>
              <w:left w:val="single" w:sz="4" w:space="0" w:color="auto"/>
              <w:bottom w:val="single" w:sz="4" w:space="0" w:color="auto"/>
            </w:tcBorders>
            <w:shd w:val="clear" w:color="auto" w:fill="auto"/>
            <w:noWrap/>
            <w:vAlign w:val="bottom"/>
            <w:hideMark/>
          </w:tcPr>
          <w:p w14:paraId="2C8A3461"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-0.00012</w:t>
            </w:r>
          </w:p>
        </w:tc>
        <w:tc>
          <w:tcPr>
            <w:tcW w:w="924" w:type="dxa"/>
            <w:tcBorders>
              <w:bottom w:val="single" w:sz="4" w:space="0" w:color="auto"/>
            </w:tcBorders>
            <w:shd w:val="clear" w:color="auto" w:fill="auto"/>
            <w:noWrap/>
            <w:vAlign w:val="bottom"/>
            <w:hideMark/>
          </w:tcPr>
          <w:p w14:paraId="4D083CBD"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0.424</w:t>
            </w:r>
          </w:p>
        </w:tc>
        <w:tc>
          <w:tcPr>
            <w:tcW w:w="992" w:type="dxa"/>
            <w:tcBorders>
              <w:bottom w:val="single" w:sz="4" w:space="0" w:color="auto"/>
            </w:tcBorders>
            <w:shd w:val="clear" w:color="auto" w:fill="auto"/>
            <w:noWrap/>
            <w:vAlign w:val="bottom"/>
            <w:hideMark/>
          </w:tcPr>
          <w:p w14:paraId="500EEDC9"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0.007</w:t>
            </w:r>
          </w:p>
        </w:tc>
        <w:tc>
          <w:tcPr>
            <w:tcW w:w="900" w:type="dxa"/>
            <w:tcBorders>
              <w:bottom w:val="single" w:sz="4" w:space="0" w:color="auto"/>
              <w:right w:val="single" w:sz="4" w:space="0" w:color="auto"/>
            </w:tcBorders>
            <w:shd w:val="clear" w:color="auto" w:fill="auto"/>
            <w:noWrap/>
            <w:vAlign w:val="bottom"/>
            <w:hideMark/>
          </w:tcPr>
          <w:p w14:paraId="67C50AAA"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0.1364</w:t>
            </w:r>
          </w:p>
        </w:tc>
      </w:tr>
      <w:tr w:rsidR="00B4380A" w:rsidRPr="00112143" w14:paraId="6D52008B" w14:textId="77777777" w:rsidTr="00EB11A8">
        <w:trPr>
          <w:trHeight w:val="315"/>
        </w:trPr>
        <w:tc>
          <w:tcPr>
            <w:tcW w:w="1178" w:type="dxa"/>
            <w:vMerge w:val="restart"/>
            <w:tcBorders>
              <w:top w:val="single" w:sz="4" w:space="0" w:color="auto"/>
              <w:left w:val="single" w:sz="4" w:space="0" w:color="auto"/>
            </w:tcBorders>
            <w:shd w:val="clear" w:color="auto" w:fill="auto"/>
            <w:noWrap/>
            <w:vAlign w:val="center"/>
            <w:hideMark/>
          </w:tcPr>
          <w:p w14:paraId="127B491C"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Vectors (</w:t>
            </w:r>
            <w:r w:rsidRPr="00112143">
              <w:rPr>
                <w:rFonts w:ascii="Times New Roman" w:eastAsia="Times New Roman" w:hAnsi="Times New Roman" w:cs="Times New Roman"/>
                <w:b/>
                <w:bCs/>
                <w:i/>
                <w:iCs/>
                <w:color w:val="000000"/>
                <w:sz w:val="22"/>
                <w:szCs w:val="22"/>
                <w:lang w:val="en-AU" w:eastAsia="en-AU"/>
              </w:rPr>
              <w:t xml:space="preserve">S. </w:t>
            </w:r>
            <w:proofErr w:type="spellStart"/>
            <w:r w:rsidRPr="00112143">
              <w:rPr>
                <w:rFonts w:ascii="Times New Roman" w:eastAsia="Times New Roman" w:hAnsi="Times New Roman" w:cs="Times New Roman"/>
                <w:b/>
                <w:bCs/>
                <w:i/>
                <w:iCs/>
                <w:color w:val="000000"/>
                <w:sz w:val="22"/>
                <w:szCs w:val="22"/>
                <w:lang w:val="en-AU" w:eastAsia="en-AU"/>
              </w:rPr>
              <w:t>damnosum</w:t>
            </w:r>
            <w:proofErr w:type="spellEnd"/>
            <w:r w:rsidRPr="00112143">
              <w:rPr>
                <w:rFonts w:ascii="Times New Roman" w:eastAsia="Times New Roman" w:hAnsi="Times New Roman" w:cs="Times New Roman"/>
                <w:b/>
                <w:bCs/>
                <w:color w:val="000000"/>
                <w:sz w:val="22"/>
                <w:szCs w:val="22"/>
                <w:lang w:val="en-AU" w:eastAsia="en-AU"/>
              </w:rPr>
              <w:t>)</w:t>
            </w:r>
          </w:p>
        </w:tc>
        <w:tc>
          <w:tcPr>
            <w:tcW w:w="1516" w:type="dxa"/>
            <w:tcBorders>
              <w:top w:val="single" w:sz="4" w:space="0" w:color="auto"/>
            </w:tcBorders>
            <w:shd w:val="clear" w:color="auto" w:fill="auto"/>
            <w:noWrap/>
            <w:vAlign w:val="bottom"/>
            <w:hideMark/>
          </w:tcPr>
          <w:p w14:paraId="1EB0616F"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Elevation</w:t>
            </w:r>
          </w:p>
        </w:tc>
        <w:tc>
          <w:tcPr>
            <w:tcW w:w="850" w:type="dxa"/>
            <w:tcBorders>
              <w:top w:val="single" w:sz="4" w:space="0" w:color="auto"/>
              <w:right w:val="single" w:sz="4" w:space="0" w:color="auto"/>
            </w:tcBorders>
            <w:shd w:val="clear" w:color="auto" w:fill="auto"/>
            <w:noWrap/>
            <w:vAlign w:val="bottom"/>
            <w:hideMark/>
          </w:tcPr>
          <w:p w14:paraId="6F96A3E2"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3</w:t>
            </w:r>
          </w:p>
        </w:tc>
        <w:tc>
          <w:tcPr>
            <w:tcW w:w="3119" w:type="dxa"/>
            <w:tcBorders>
              <w:top w:val="single" w:sz="4" w:space="0" w:color="auto"/>
              <w:left w:val="single" w:sz="4" w:space="0" w:color="auto"/>
            </w:tcBorders>
            <w:shd w:val="clear" w:color="auto" w:fill="auto"/>
            <w:noWrap/>
            <w:vAlign w:val="bottom"/>
            <w:hideMark/>
          </w:tcPr>
          <w:p w14:paraId="0119F6AA"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Inverse Monomolecular</w:t>
            </w:r>
          </w:p>
        </w:tc>
        <w:tc>
          <w:tcPr>
            <w:tcW w:w="850" w:type="dxa"/>
            <w:tcBorders>
              <w:top w:val="single" w:sz="4" w:space="0" w:color="auto"/>
            </w:tcBorders>
            <w:shd w:val="clear" w:color="auto" w:fill="auto"/>
            <w:noWrap/>
            <w:vAlign w:val="bottom"/>
            <w:hideMark/>
          </w:tcPr>
          <w:p w14:paraId="5C18780D"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0.500</w:t>
            </w:r>
          </w:p>
        </w:tc>
        <w:tc>
          <w:tcPr>
            <w:tcW w:w="992" w:type="dxa"/>
            <w:tcBorders>
              <w:top w:val="single" w:sz="4" w:space="0" w:color="auto"/>
              <w:right w:val="single" w:sz="4" w:space="0" w:color="auto"/>
            </w:tcBorders>
            <w:shd w:val="clear" w:color="auto" w:fill="auto"/>
            <w:noWrap/>
            <w:vAlign w:val="bottom"/>
            <w:hideMark/>
          </w:tcPr>
          <w:p w14:paraId="31C26F94"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99.835</w:t>
            </w:r>
          </w:p>
        </w:tc>
        <w:tc>
          <w:tcPr>
            <w:tcW w:w="993" w:type="dxa"/>
            <w:tcBorders>
              <w:top w:val="single" w:sz="4" w:space="0" w:color="auto"/>
              <w:left w:val="single" w:sz="4" w:space="0" w:color="auto"/>
            </w:tcBorders>
            <w:shd w:val="clear" w:color="auto" w:fill="auto"/>
            <w:noWrap/>
            <w:vAlign w:val="bottom"/>
            <w:hideMark/>
          </w:tcPr>
          <w:p w14:paraId="0B3F5271"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0.804</w:t>
            </w:r>
          </w:p>
        </w:tc>
        <w:tc>
          <w:tcPr>
            <w:tcW w:w="1188" w:type="dxa"/>
            <w:tcBorders>
              <w:top w:val="single" w:sz="4" w:space="0" w:color="auto"/>
              <w:right w:val="single" w:sz="4" w:space="0" w:color="auto"/>
            </w:tcBorders>
            <w:shd w:val="clear" w:color="auto" w:fill="auto"/>
            <w:noWrap/>
            <w:vAlign w:val="bottom"/>
            <w:hideMark/>
          </w:tcPr>
          <w:p w14:paraId="174A6C14"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0.0833</w:t>
            </w:r>
          </w:p>
        </w:tc>
        <w:tc>
          <w:tcPr>
            <w:tcW w:w="1006" w:type="dxa"/>
            <w:tcBorders>
              <w:top w:val="single" w:sz="4" w:space="0" w:color="auto"/>
              <w:left w:val="single" w:sz="4" w:space="0" w:color="auto"/>
            </w:tcBorders>
            <w:shd w:val="clear" w:color="auto" w:fill="auto"/>
            <w:noWrap/>
            <w:vAlign w:val="bottom"/>
            <w:hideMark/>
          </w:tcPr>
          <w:p w14:paraId="1D21097E"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-0.00015</w:t>
            </w:r>
          </w:p>
        </w:tc>
        <w:tc>
          <w:tcPr>
            <w:tcW w:w="924" w:type="dxa"/>
            <w:tcBorders>
              <w:top w:val="single" w:sz="4" w:space="0" w:color="auto"/>
            </w:tcBorders>
            <w:shd w:val="clear" w:color="auto" w:fill="auto"/>
            <w:noWrap/>
            <w:vAlign w:val="bottom"/>
            <w:hideMark/>
          </w:tcPr>
          <w:p w14:paraId="1775F287"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0.323</w:t>
            </w:r>
          </w:p>
        </w:tc>
        <w:tc>
          <w:tcPr>
            <w:tcW w:w="992" w:type="dxa"/>
            <w:tcBorders>
              <w:top w:val="single" w:sz="4" w:space="0" w:color="auto"/>
            </w:tcBorders>
            <w:shd w:val="clear" w:color="auto" w:fill="auto"/>
            <w:noWrap/>
            <w:vAlign w:val="bottom"/>
            <w:hideMark/>
          </w:tcPr>
          <w:p w14:paraId="22E5F106"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0.003</w:t>
            </w:r>
          </w:p>
        </w:tc>
        <w:tc>
          <w:tcPr>
            <w:tcW w:w="900" w:type="dxa"/>
            <w:tcBorders>
              <w:top w:val="single" w:sz="4" w:space="0" w:color="auto"/>
              <w:right w:val="single" w:sz="4" w:space="0" w:color="auto"/>
            </w:tcBorders>
            <w:shd w:val="clear" w:color="auto" w:fill="auto"/>
            <w:noWrap/>
            <w:vAlign w:val="bottom"/>
            <w:hideMark/>
          </w:tcPr>
          <w:p w14:paraId="6A5C2DB2"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0.1229</w:t>
            </w:r>
          </w:p>
        </w:tc>
      </w:tr>
      <w:tr w:rsidR="00B4380A" w:rsidRPr="00112143" w14:paraId="442C431C" w14:textId="77777777" w:rsidTr="00EB11A8">
        <w:trPr>
          <w:trHeight w:val="315"/>
        </w:trPr>
        <w:tc>
          <w:tcPr>
            <w:tcW w:w="1178" w:type="dxa"/>
            <w:vMerge/>
            <w:tcBorders>
              <w:left w:val="single" w:sz="4" w:space="0" w:color="auto"/>
            </w:tcBorders>
            <w:vAlign w:val="center"/>
            <w:hideMark/>
          </w:tcPr>
          <w:p w14:paraId="7DEBD080"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5AAAB004"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p>
        </w:tc>
        <w:tc>
          <w:tcPr>
            <w:tcW w:w="850" w:type="dxa"/>
            <w:tcBorders>
              <w:right w:val="single" w:sz="4" w:space="0" w:color="auto"/>
            </w:tcBorders>
            <w:shd w:val="clear" w:color="auto" w:fill="auto"/>
            <w:noWrap/>
            <w:vAlign w:val="bottom"/>
            <w:hideMark/>
          </w:tcPr>
          <w:p w14:paraId="612F6A7C"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1</w:t>
            </w:r>
          </w:p>
        </w:tc>
        <w:tc>
          <w:tcPr>
            <w:tcW w:w="3119" w:type="dxa"/>
            <w:tcBorders>
              <w:left w:val="single" w:sz="4" w:space="0" w:color="auto"/>
            </w:tcBorders>
            <w:shd w:val="clear" w:color="auto" w:fill="auto"/>
            <w:noWrap/>
            <w:vAlign w:val="bottom"/>
            <w:hideMark/>
          </w:tcPr>
          <w:p w14:paraId="7314F980"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Inverse Ricker</w:t>
            </w:r>
          </w:p>
        </w:tc>
        <w:tc>
          <w:tcPr>
            <w:tcW w:w="850" w:type="dxa"/>
            <w:shd w:val="clear" w:color="auto" w:fill="auto"/>
            <w:noWrap/>
            <w:vAlign w:val="bottom"/>
            <w:hideMark/>
          </w:tcPr>
          <w:p w14:paraId="06B49745"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2.873</w:t>
            </w:r>
          </w:p>
        </w:tc>
        <w:tc>
          <w:tcPr>
            <w:tcW w:w="992" w:type="dxa"/>
            <w:tcBorders>
              <w:right w:val="single" w:sz="4" w:space="0" w:color="auto"/>
            </w:tcBorders>
            <w:shd w:val="clear" w:color="auto" w:fill="auto"/>
            <w:noWrap/>
            <w:vAlign w:val="bottom"/>
            <w:hideMark/>
          </w:tcPr>
          <w:p w14:paraId="591BD79B"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99.998</w:t>
            </w:r>
          </w:p>
        </w:tc>
        <w:tc>
          <w:tcPr>
            <w:tcW w:w="993" w:type="dxa"/>
            <w:tcBorders>
              <w:left w:val="single" w:sz="4" w:space="0" w:color="auto"/>
            </w:tcBorders>
            <w:shd w:val="clear" w:color="auto" w:fill="auto"/>
            <w:noWrap/>
            <w:vAlign w:val="bottom"/>
            <w:hideMark/>
          </w:tcPr>
          <w:p w14:paraId="1C2B2F3A"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0.777</w:t>
            </w:r>
          </w:p>
        </w:tc>
        <w:tc>
          <w:tcPr>
            <w:tcW w:w="1188" w:type="dxa"/>
            <w:tcBorders>
              <w:right w:val="single" w:sz="4" w:space="0" w:color="auto"/>
            </w:tcBorders>
            <w:shd w:val="clear" w:color="auto" w:fill="auto"/>
            <w:noWrap/>
            <w:vAlign w:val="bottom"/>
            <w:hideMark/>
          </w:tcPr>
          <w:p w14:paraId="3FBF7659"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0.0833</w:t>
            </w:r>
          </w:p>
        </w:tc>
        <w:tc>
          <w:tcPr>
            <w:tcW w:w="1006" w:type="dxa"/>
            <w:tcBorders>
              <w:left w:val="single" w:sz="4" w:space="0" w:color="auto"/>
            </w:tcBorders>
            <w:shd w:val="clear" w:color="auto" w:fill="auto"/>
            <w:noWrap/>
            <w:vAlign w:val="bottom"/>
            <w:hideMark/>
          </w:tcPr>
          <w:p w14:paraId="2F2C099A"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-0.00017</w:t>
            </w:r>
          </w:p>
        </w:tc>
        <w:tc>
          <w:tcPr>
            <w:tcW w:w="924" w:type="dxa"/>
            <w:shd w:val="clear" w:color="auto" w:fill="auto"/>
            <w:noWrap/>
            <w:vAlign w:val="bottom"/>
            <w:hideMark/>
          </w:tcPr>
          <w:p w14:paraId="4779278C"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0.284</w:t>
            </w:r>
          </w:p>
        </w:tc>
        <w:tc>
          <w:tcPr>
            <w:tcW w:w="992" w:type="dxa"/>
            <w:shd w:val="clear" w:color="auto" w:fill="auto"/>
            <w:noWrap/>
            <w:vAlign w:val="bottom"/>
            <w:hideMark/>
          </w:tcPr>
          <w:p w14:paraId="0DEEEE18"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0.002</w:t>
            </w:r>
          </w:p>
        </w:tc>
        <w:tc>
          <w:tcPr>
            <w:tcW w:w="900" w:type="dxa"/>
            <w:tcBorders>
              <w:right w:val="single" w:sz="4" w:space="0" w:color="auto"/>
            </w:tcBorders>
            <w:shd w:val="clear" w:color="auto" w:fill="auto"/>
            <w:noWrap/>
            <w:vAlign w:val="bottom"/>
            <w:hideMark/>
          </w:tcPr>
          <w:p w14:paraId="2230C618"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0.1229</w:t>
            </w:r>
          </w:p>
        </w:tc>
      </w:tr>
      <w:tr w:rsidR="00B4380A" w:rsidRPr="00112143" w14:paraId="022C1736" w14:textId="77777777" w:rsidTr="00EB11A8">
        <w:trPr>
          <w:trHeight w:val="315"/>
        </w:trPr>
        <w:tc>
          <w:tcPr>
            <w:tcW w:w="1178" w:type="dxa"/>
            <w:vMerge/>
            <w:tcBorders>
              <w:top w:val="single" w:sz="4" w:space="0" w:color="auto"/>
              <w:left w:val="single" w:sz="4" w:space="0" w:color="auto"/>
            </w:tcBorders>
            <w:vAlign w:val="center"/>
            <w:hideMark/>
          </w:tcPr>
          <w:p w14:paraId="71177272"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2B8E611F"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proofErr w:type="spellStart"/>
            <w:r w:rsidRPr="00112143">
              <w:rPr>
                <w:rFonts w:ascii="Times New Roman" w:eastAsia="Times New Roman" w:hAnsi="Times New Roman" w:cs="Times New Roman"/>
                <w:color w:val="000000"/>
                <w:sz w:val="22"/>
                <w:szCs w:val="22"/>
                <w:lang w:val="en-AU" w:eastAsia="en-AU"/>
              </w:rPr>
              <w:t>Isothermality</w:t>
            </w:r>
            <w:proofErr w:type="spellEnd"/>
          </w:p>
        </w:tc>
        <w:tc>
          <w:tcPr>
            <w:tcW w:w="850" w:type="dxa"/>
            <w:tcBorders>
              <w:right w:val="single" w:sz="4" w:space="0" w:color="auto"/>
            </w:tcBorders>
            <w:shd w:val="clear" w:color="auto" w:fill="auto"/>
            <w:noWrap/>
            <w:vAlign w:val="bottom"/>
            <w:hideMark/>
          </w:tcPr>
          <w:p w14:paraId="1030B6B6"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4</w:t>
            </w:r>
          </w:p>
        </w:tc>
        <w:tc>
          <w:tcPr>
            <w:tcW w:w="3119" w:type="dxa"/>
            <w:tcBorders>
              <w:left w:val="single" w:sz="4" w:space="0" w:color="auto"/>
            </w:tcBorders>
            <w:shd w:val="clear" w:color="auto" w:fill="auto"/>
            <w:noWrap/>
            <w:vAlign w:val="bottom"/>
            <w:hideMark/>
          </w:tcPr>
          <w:p w14:paraId="37DE0C6E"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Inverse Ricker</w:t>
            </w:r>
          </w:p>
        </w:tc>
        <w:tc>
          <w:tcPr>
            <w:tcW w:w="850" w:type="dxa"/>
            <w:shd w:val="clear" w:color="auto" w:fill="auto"/>
            <w:noWrap/>
            <w:vAlign w:val="bottom"/>
            <w:hideMark/>
          </w:tcPr>
          <w:p w14:paraId="5C8FA729"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3.678</w:t>
            </w:r>
          </w:p>
        </w:tc>
        <w:tc>
          <w:tcPr>
            <w:tcW w:w="992" w:type="dxa"/>
            <w:tcBorders>
              <w:right w:val="single" w:sz="4" w:space="0" w:color="auto"/>
            </w:tcBorders>
            <w:shd w:val="clear" w:color="auto" w:fill="auto"/>
            <w:noWrap/>
            <w:vAlign w:val="bottom"/>
            <w:hideMark/>
          </w:tcPr>
          <w:p w14:paraId="0E0CA983"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100.000</w:t>
            </w:r>
          </w:p>
        </w:tc>
        <w:tc>
          <w:tcPr>
            <w:tcW w:w="993" w:type="dxa"/>
            <w:tcBorders>
              <w:left w:val="single" w:sz="4" w:space="0" w:color="auto"/>
            </w:tcBorders>
            <w:shd w:val="clear" w:color="auto" w:fill="auto"/>
            <w:noWrap/>
            <w:vAlign w:val="bottom"/>
            <w:hideMark/>
          </w:tcPr>
          <w:p w14:paraId="16CFC35C"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0.647</w:t>
            </w:r>
          </w:p>
        </w:tc>
        <w:tc>
          <w:tcPr>
            <w:tcW w:w="1188" w:type="dxa"/>
            <w:tcBorders>
              <w:right w:val="single" w:sz="4" w:space="0" w:color="auto"/>
            </w:tcBorders>
            <w:shd w:val="clear" w:color="auto" w:fill="auto"/>
            <w:noWrap/>
            <w:vAlign w:val="bottom"/>
            <w:hideMark/>
          </w:tcPr>
          <w:p w14:paraId="3B865FD0"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0.1250</w:t>
            </w:r>
          </w:p>
        </w:tc>
        <w:tc>
          <w:tcPr>
            <w:tcW w:w="1006" w:type="dxa"/>
            <w:tcBorders>
              <w:left w:val="single" w:sz="4" w:space="0" w:color="auto"/>
            </w:tcBorders>
            <w:shd w:val="clear" w:color="auto" w:fill="auto"/>
            <w:noWrap/>
            <w:vAlign w:val="bottom"/>
            <w:hideMark/>
          </w:tcPr>
          <w:p w14:paraId="2D167BAA"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-0.00009</w:t>
            </w:r>
          </w:p>
        </w:tc>
        <w:tc>
          <w:tcPr>
            <w:tcW w:w="924" w:type="dxa"/>
            <w:shd w:val="clear" w:color="auto" w:fill="auto"/>
            <w:noWrap/>
            <w:vAlign w:val="bottom"/>
            <w:hideMark/>
          </w:tcPr>
          <w:p w14:paraId="5292FF13"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0.453</w:t>
            </w:r>
          </w:p>
        </w:tc>
        <w:tc>
          <w:tcPr>
            <w:tcW w:w="992" w:type="dxa"/>
            <w:shd w:val="clear" w:color="auto" w:fill="auto"/>
            <w:noWrap/>
            <w:vAlign w:val="bottom"/>
            <w:hideMark/>
          </w:tcPr>
          <w:p w14:paraId="6C505F54"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0.004</w:t>
            </w:r>
          </w:p>
        </w:tc>
        <w:tc>
          <w:tcPr>
            <w:tcW w:w="900" w:type="dxa"/>
            <w:tcBorders>
              <w:right w:val="single" w:sz="4" w:space="0" w:color="auto"/>
            </w:tcBorders>
            <w:shd w:val="clear" w:color="auto" w:fill="auto"/>
            <w:noWrap/>
            <w:vAlign w:val="bottom"/>
            <w:hideMark/>
          </w:tcPr>
          <w:p w14:paraId="62661B24"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0.2960</w:t>
            </w:r>
          </w:p>
        </w:tc>
      </w:tr>
      <w:tr w:rsidR="00B4380A" w:rsidRPr="00112143" w14:paraId="78F3AD07" w14:textId="77777777" w:rsidTr="00EB11A8">
        <w:trPr>
          <w:trHeight w:val="315"/>
        </w:trPr>
        <w:tc>
          <w:tcPr>
            <w:tcW w:w="1178" w:type="dxa"/>
            <w:vMerge/>
            <w:tcBorders>
              <w:left w:val="single" w:sz="4" w:space="0" w:color="auto"/>
            </w:tcBorders>
            <w:vAlign w:val="center"/>
            <w:hideMark/>
          </w:tcPr>
          <w:p w14:paraId="70833201"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742243D4"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Soil moisture</w:t>
            </w:r>
          </w:p>
        </w:tc>
        <w:tc>
          <w:tcPr>
            <w:tcW w:w="850" w:type="dxa"/>
            <w:tcBorders>
              <w:right w:val="single" w:sz="4" w:space="0" w:color="auto"/>
            </w:tcBorders>
            <w:shd w:val="clear" w:color="auto" w:fill="auto"/>
            <w:noWrap/>
            <w:vAlign w:val="bottom"/>
            <w:hideMark/>
          </w:tcPr>
          <w:p w14:paraId="61910956"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4</w:t>
            </w:r>
          </w:p>
        </w:tc>
        <w:tc>
          <w:tcPr>
            <w:tcW w:w="3119" w:type="dxa"/>
            <w:tcBorders>
              <w:left w:val="single" w:sz="4" w:space="0" w:color="auto"/>
            </w:tcBorders>
            <w:shd w:val="clear" w:color="auto" w:fill="auto"/>
            <w:noWrap/>
            <w:vAlign w:val="bottom"/>
            <w:hideMark/>
          </w:tcPr>
          <w:p w14:paraId="142002AF"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Inverse-Reverse Monomolecular</w:t>
            </w:r>
          </w:p>
        </w:tc>
        <w:tc>
          <w:tcPr>
            <w:tcW w:w="850" w:type="dxa"/>
            <w:shd w:val="clear" w:color="auto" w:fill="auto"/>
            <w:noWrap/>
            <w:vAlign w:val="bottom"/>
            <w:hideMark/>
          </w:tcPr>
          <w:p w14:paraId="2B13B045"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7.723</w:t>
            </w:r>
          </w:p>
        </w:tc>
        <w:tc>
          <w:tcPr>
            <w:tcW w:w="992" w:type="dxa"/>
            <w:tcBorders>
              <w:right w:val="single" w:sz="4" w:space="0" w:color="auto"/>
            </w:tcBorders>
            <w:shd w:val="clear" w:color="auto" w:fill="auto"/>
            <w:noWrap/>
            <w:vAlign w:val="bottom"/>
            <w:hideMark/>
          </w:tcPr>
          <w:p w14:paraId="2D5DFF7D"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100.000</w:t>
            </w:r>
          </w:p>
        </w:tc>
        <w:tc>
          <w:tcPr>
            <w:tcW w:w="993" w:type="dxa"/>
            <w:tcBorders>
              <w:left w:val="single" w:sz="4" w:space="0" w:color="auto"/>
            </w:tcBorders>
            <w:shd w:val="clear" w:color="auto" w:fill="auto"/>
            <w:noWrap/>
            <w:vAlign w:val="bottom"/>
            <w:hideMark/>
          </w:tcPr>
          <w:p w14:paraId="0A1F2FA3" w14:textId="77777777" w:rsidR="00112143" w:rsidRPr="00112143" w:rsidRDefault="00112143" w:rsidP="00573168">
            <w:pPr>
              <w:spacing w:after="0" w:line="276" w:lineRule="auto"/>
              <w:jc w:val="center"/>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0.788</w:t>
            </w:r>
          </w:p>
        </w:tc>
        <w:tc>
          <w:tcPr>
            <w:tcW w:w="1188" w:type="dxa"/>
            <w:tcBorders>
              <w:right w:val="single" w:sz="4" w:space="0" w:color="auto"/>
            </w:tcBorders>
            <w:shd w:val="clear" w:color="auto" w:fill="auto"/>
            <w:noWrap/>
            <w:vAlign w:val="bottom"/>
            <w:hideMark/>
          </w:tcPr>
          <w:p w14:paraId="69732FCB"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0.0417*</w:t>
            </w:r>
          </w:p>
        </w:tc>
        <w:tc>
          <w:tcPr>
            <w:tcW w:w="1006" w:type="dxa"/>
            <w:tcBorders>
              <w:left w:val="single" w:sz="4" w:space="0" w:color="auto"/>
            </w:tcBorders>
            <w:shd w:val="clear" w:color="auto" w:fill="auto"/>
            <w:noWrap/>
            <w:vAlign w:val="bottom"/>
            <w:hideMark/>
          </w:tcPr>
          <w:p w14:paraId="02FD65B4"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-0.00016</w:t>
            </w:r>
          </w:p>
        </w:tc>
        <w:tc>
          <w:tcPr>
            <w:tcW w:w="924" w:type="dxa"/>
            <w:shd w:val="clear" w:color="auto" w:fill="auto"/>
            <w:noWrap/>
            <w:vAlign w:val="bottom"/>
            <w:hideMark/>
          </w:tcPr>
          <w:p w14:paraId="4E334D88"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0.202</w:t>
            </w:r>
          </w:p>
        </w:tc>
        <w:tc>
          <w:tcPr>
            <w:tcW w:w="992" w:type="dxa"/>
            <w:shd w:val="clear" w:color="auto" w:fill="auto"/>
            <w:noWrap/>
            <w:vAlign w:val="bottom"/>
            <w:hideMark/>
          </w:tcPr>
          <w:p w14:paraId="21323B85"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0.002</w:t>
            </w:r>
          </w:p>
        </w:tc>
        <w:tc>
          <w:tcPr>
            <w:tcW w:w="900" w:type="dxa"/>
            <w:tcBorders>
              <w:right w:val="single" w:sz="4" w:space="0" w:color="auto"/>
            </w:tcBorders>
            <w:shd w:val="clear" w:color="auto" w:fill="auto"/>
            <w:noWrap/>
            <w:vAlign w:val="bottom"/>
            <w:hideMark/>
          </w:tcPr>
          <w:p w14:paraId="1F221105"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0.042*</w:t>
            </w:r>
          </w:p>
        </w:tc>
      </w:tr>
      <w:tr w:rsidR="00B4380A" w:rsidRPr="00112143" w14:paraId="4A2AF27B" w14:textId="77777777" w:rsidTr="00EB11A8">
        <w:trPr>
          <w:trHeight w:val="315"/>
        </w:trPr>
        <w:tc>
          <w:tcPr>
            <w:tcW w:w="1178" w:type="dxa"/>
            <w:vMerge/>
            <w:tcBorders>
              <w:left w:val="single" w:sz="4" w:space="0" w:color="auto"/>
            </w:tcBorders>
            <w:vAlign w:val="center"/>
            <w:hideMark/>
          </w:tcPr>
          <w:p w14:paraId="3741D8EF"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742C182C"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Flow accumulation</w:t>
            </w:r>
          </w:p>
        </w:tc>
        <w:tc>
          <w:tcPr>
            <w:tcW w:w="850" w:type="dxa"/>
            <w:tcBorders>
              <w:right w:val="single" w:sz="4" w:space="0" w:color="auto"/>
            </w:tcBorders>
            <w:shd w:val="clear" w:color="auto" w:fill="auto"/>
            <w:noWrap/>
            <w:vAlign w:val="bottom"/>
            <w:hideMark/>
          </w:tcPr>
          <w:p w14:paraId="5AA83789"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3</w:t>
            </w:r>
          </w:p>
        </w:tc>
        <w:tc>
          <w:tcPr>
            <w:tcW w:w="3119" w:type="dxa"/>
            <w:tcBorders>
              <w:left w:val="single" w:sz="4" w:space="0" w:color="auto"/>
            </w:tcBorders>
            <w:shd w:val="clear" w:color="auto" w:fill="auto"/>
            <w:noWrap/>
            <w:vAlign w:val="bottom"/>
            <w:hideMark/>
          </w:tcPr>
          <w:p w14:paraId="02675DD0"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Inverse Ricker</w:t>
            </w:r>
          </w:p>
        </w:tc>
        <w:tc>
          <w:tcPr>
            <w:tcW w:w="850" w:type="dxa"/>
            <w:shd w:val="clear" w:color="auto" w:fill="auto"/>
            <w:noWrap/>
            <w:vAlign w:val="bottom"/>
            <w:hideMark/>
          </w:tcPr>
          <w:p w14:paraId="52869C46"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3.570</w:t>
            </w:r>
          </w:p>
        </w:tc>
        <w:tc>
          <w:tcPr>
            <w:tcW w:w="992" w:type="dxa"/>
            <w:tcBorders>
              <w:right w:val="single" w:sz="4" w:space="0" w:color="auto"/>
            </w:tcBorders>
            <w:shd w:val="clear" w:color="auto" w:fill="auto"/>
            <w:noWrap/>
            <w:vAlign w:val="bottom"/>
            <w:hideMark/>
          </w:tcPr>
          <w:p w14:paraId="11260D9D"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99.964</w:t>
            </w:r>
          </w:p>
        </w:tc>
        <w:tc>
          <w:tcPr>
            <w:tcW w:w="993" w:type="dxa"/>
            <w:tcBorders>
              <w:left w:val="single" w:sz="4" w:space="0" w:color="auto"/>
            </w:tcBorders>
            <w:shd w:val="clear" w:color="auto" w:fill="auto"/>
            <w:noWrap/>
            <w:vAlign w:val="bottom"/>
            <w:hideMark/>
          </w:tcPr>
          <w:p w14:paraId="7BE504E4"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0.569</w:t>
            </w:r>
          </w:p>
        </w:tc>
        <w:tc>
          <w:tcPr>
            <w:tcW w:w="1188" w:type="dxa"/>
            <w:tcBorders>
              <w:right w:val="single" w:sz="4" w:space="0" w:color="auto"/>
            </w:tcBorders>
            <w:shd w:val="clear" w:color="auto" w:fill="auto"/>
            <w:noWrap/>
            <w:vAlign w:val="bottom"/>
            <w:hideMark/>
          </w:tcPr>
          <w:p w14:paraId="1BF99C43"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0.1250</w:t>
            </w:r>
          </w:p>
        </w:tc>
        <w:tc>
          <w:tcPr>
            <w:tcW w:w="1006" w:type="dxa"/>
            <w:tcBorders>
              <w:left w:val="single" w:sz="4" w:space="0" w:color="auto"/>
            </w:tcBorders>
            <w:shd w:val="clear" w:color="auto" w:fill="auto"/>
            <w:noWrap/>
            <w:vAlign w:val="bottom"/>
            <w:hideMark/>
          </w:tcPr>
          <w:p w14:paraId="51EC6C83"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-0.00019</w:t>
            </w:r>
          </w:p>
        </w:tc>
        <w:tc>
          <w:tcPr>
            <w:tcW w:w="924" w:type="dxa"/>
            <w:shd w:val="clear" w:color="auto" w:fill="auto"/>
            <w:noWrap/>
            <w:vAlign w:val="bottom"/>
            <w:hideMark/>
          </w:tcPr>
          <w:p w14:paraId="760BC3F0"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0.250</w:t>
            </w:r>
          </w:p>
        </w:tc>
        <w:tc>
          <w:tcPr>
            <w:tcW w:w="992" w:type="dxa"/>
            <w:shd w:val="clear" w:color="auto" w:fill="auto"/>
            <w:noWrap/>
            <w:vAlign w:val="bottom"/>
            <w:hideMark/>
          </w:tcPr>
          <w:p w14:paraId="3C68D309"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0.001</w:t>
            </w:r>
          </w:p>
        </w:tc>
        <w:tc>
          <w:tcPr>
            <w:tcW w:w="900" w:type="dxa"/>
            <w:tcBorders>
              <w:right w:val="single" w:sz="4" w:space="0" w:color="auto"/>
            </w:tcBorders>
            <w:shd w:val="clear" w:color="auto" w:fill="auto"/>
            <w:noWrap/>
            <w:vAlign w:val="bottom"/>
            <w:hideMark/>
          </w:tcPr>
          <w:p w14:paraId="1C74DC0F"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0.2503</w:t>
            </w:r>
          </w:p>
        </w:tc>
      </w:tr>
      <w:tr w:rsidR="00B4380A" w:rsidRPr="00112143" w14:paraId="78B8F1D0" w14:textId="77777777" w:rsidTr="00EB11A8">
        <w:trPr>
          <w:trHeight w:val="315"/>
        </w:trPr>
        <w:tc>
          <w:tcPr>
            <w:tcW w:w="1178" w:type="dxa"/>
            <w:vMerge/>
            <w:tcBorders>
              <w:left w:val="single" w:sz="4" w:space="0" w:color="auto"/>
            </w:tcBorders>
            <w:vAlign w:val="center"/>
            <w:hideMark/>
          </w:tcPr>
          <w:p w14:paraId="6CA53A03"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19AF836C"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p>
        </w:tc>
        <w:tc>
          <w:tcPr>
            <w:tcW w:w="850" w:type="dxa"/>
            <w:tcBorders>
              <w:right w:val="single" w:sz="4" w:space="0" w:color="auto"/>
            </w:tcBorders>
            <w:shd w:val="clear" w:color="auto" w:fill="auto"/>
            <w:noWrap/>
            <w:vAlign w:val="bottom"/>
            <w:hideMark/>
          </w:tcPr>
          <w:p w14:paraId="7D51834C"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1</w:t>
            </w:r>
          </w:p>
        </w:tc>
        <w:tc>
          <w:tcPr>
            <w:tcW w:w="3119" w:type="dxa"/>
            <w:tcBorders>
              <w:left w:val="single" w:sz="4" w:space="0" w:color="auto"/>
            </w:tcBorders>
            <w:shd w:val="clear" w:color="auto" w:fill="auto"/>
            <w:noWrap/>
            <w:vAlign w:val="bottom"/>
            <w:hideMark/>
          </w:tcPr>
          <w:p w14:paraId="3B26FC3C"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Ricker</w:t>
            </w:r>
          </w:p>
        </w:tc>
        <w:tc>
          <w:tcPr>
            <w:tcW w:w="850" w:type="dxa"/>
            <w:shd w:val="clear" w:color="auto" w:fill="auto"/>
            <w:noWrap/>
            <w:vAlign w:val="bottom"/>
            <w:hideMark/>
          </w:tcPr>
          <w:p w14:paraId="61A76CED"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0.500</w:t>
            </w:r>
          </w:p>
        </w:tc>
        <w:tc>
          <w:tcPr>
            <w:tcW w:w="992" w:type="dxa"/>
            <w:tcBorders>
              <w:right w:val="single" w:sz="4" w:space="0" w:color="auto"/>
            </w:tcBorders>
            <w:shd w:val="clear" w:color="auto" w:fill="auto"/>
            <w:noWrap/>
            <w:vAlign w:val="bottom"/>
            <w:hideMark/>
          </w:tcPr>
          <w:p w14:paraId="6F0AA5D9"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100.000</w:t>
            </w:r>
          </w:p>
        </w:tc>
        <w:tc>
          <w:tcPr>
            <w:tcW w:w="993" w:type="dxa"/>
            <w:tcBorders>
              <w:left w:val="single" w:sz="4" w:space="0" w:color="auto"/>
            </w:tcBorders>
            <w:shd w:val="clear" w:color="auto" w:fill="auto"/>
            <w:noWrap/>
            <w:vAlign w:val="bottom"/>
            <w:hideMark/>
          </w:tcPr>
          <w:p w14:paraId="0689694D"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0.678</w:t>
            </w:r>
          </w:p>
        </w:tc>
        <w:tc>
          <w:tcPr>
            <w:tcW w:w="1188" w:type="dxa"/>
            <w:tcBorders>
              <w:right w:val="single" w:sz="4" w:space="0" w:color="auto"/>
            </w:tcBorders>
            <w:shd w:val="clear" w:color="auto" w:fill="auto"/>
            <w:noWrap/>
            <w:vAlign w:val="bottom"/>
            <w:hideMark/>
          </w:tcPr>
          <w:p w14:paraId="60995F00"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0.0833</w:t>
            </w:r>
          </w:p>
        </w:tc>
        <w:tc>
          <w:tcPr>
            <w:tcW w:w="1006" w:type="dxa"/>
            <w:tcBorders>
              <w:left w:val="single" w:sz="4" w:space="0" w:color="auto"/>
            </w:tcBorders>
            <w:shd w:val="clear" w:color="auto" w:fill="auto"/>
            <w:noWrap/>
            <w:vAlign w:val="bottom"/>
            <w:hideMark/>
          </w:tcPr>
          <w:p w14:paraId="76DE6D65"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-0.00020</w:t>
            </w:r>
          </w:p>
        </w:tc>
        <w:tc>
          <w:tcPr>
            <w:tcW w:w="924" w:type="dxa"/>
            <w:shd w:val="clear" w:color="auto" w:fill="auto"/>
            <w:noWrap/>
            <w:vAlign w:val="bottom"/>
            <w:hideMark/>
          </w:tcPr>
          <w:p w14:paraId="4E17B932"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0.334</w:t>
            </w:r>
          </w:p>
        </w:tc>
        <w:tc>
          <w:tcPr>
            <w:tcW w:w="992" w:type="dxa"/>
            <w:shd w:val="clear" w:color="auto" w:fill="auto"/>
            <w:noWrap/>
            <w:vAlign w:val="bottom"/>
            <w:hideMark/>
          </w:tcPr>
          <w:p w14:paraId="7F289697"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0.039</w:t>
            </w:r>
          </w:p>
        </w:tc>
        <w:tc>
          <w:tcPr>
            <w:tcW w:w="900" w:type="dxa"/>
            <w:tcBorders>
              <w:right w:val="single" w:sz="4" w:space="0" w:color="auto"/>
            </w:tcBorders>
            <w:shd w:val="clear" w:color="auto" w:fill="auto"/>
            <w:noWrap/>
            <w:vAlign w:val="bottom"/>
            <w:hideMark/>
          </w:tcPr>
          <w:p w14:paraId="5326207B"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0.3721</w:t>
            </w:r>
          </w:p>
        </w:tc>
      </w:tr>
      <w:tr w:rsidR="00B4380A" w:rsidRPr="00112143" w14:paraId="272FF810" w14:textId="77777777" w:rsidTr="00EB11A8">
        <w:trPr>
          <w:trHeight w:val="315"/>
        </w:trPr>
        <w:tc>
          <w:tcPr>
            <w:tcW w:w="1178" w:type="dxa"/>
            <w:vMerge/>
            <w:tcBorders>
              <w:left w:val="single" w:sz="4" w:space="0" w:color="auto"/>
            </w:tcBorders>
            <w:vAlign w:val="center"/>
            <w:hideMark/>
          </w:tcPr>
          <w:p w14:paraId="6A219E50"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tcBorders>
              <w:bottom w:val="single" w:sz="4" w:space="0" w:color="auto"/>
            </w:tcBorders>
            <w:shd w:val="clear" w:color="auto" w:fill="auto"/>
            <w:noWrap/>
            <w:vAlign w:val="bottom"/>
            <w:hideMark/>
          </w:tcPr>
          <w:p w14:paraId="26C356AE"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Precipitation</w:t>
            </w:r>
          </w:p>
        </w:tc>
        <w:tc>
          <w:tcPr>
            <w:tcW w:w="850" w:type="dxa"/>
            <w:tcBorders>
              <w:bottom w:val="single" w:sz="4" w:space="0" w:color="auto"/>
              <w:right w:val="single" w:sz="4" w:space="0" w:color="auto"/>
            </w:tcBorders>
            <w:shd w:val="clear" w:color="auto" w:fill="auto"/>
            <w:noWrap/>
            <w:vAlign w:val="bottom"/>
            <w:hideMark/>
          </w:tcPr>
          <w:p w14:paraId="2EE10F1A"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4</w:t>
            </w:r>
          </w:p>
        </w:tc>
        <w:tc>
          <w:tcPr>
            <w:tcW w:w="3119" w:type="dxa"/>
            <w:tcBorders>
              <w:left w:val="single" w:sz="4" w:space="0" w:color="auto"/>
              <w:bottom w:val="single" w:sz="4" w:space="0" w:color="auto"/>
            </w:tcBorders>
            <w:shd w:val="clear" w:color="auto" w:fill="auto"/>
            <w:noWrap/>
            <w:vAlign w:val="bottom"/>
            <w:hideMark/>
          </w:tcPr>
          <w:p w14:paraId="0B0D33A3"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Inverse Ricker</w:t>
            </w:r>
          </w:p>
        </w:tc>
        <w:tc>
          <w:tcPr>
            <w:tcW w:w="850" w:type="dxa"/>
            <w:tcBorders>
              <w:bottom w:val="single" w:sz="4" w:space="0" w:color="auto"/>
            </w:tcBorders>
            <w:shd w:val="clear" w:color="auto" w:fill="auto"/>
            <w:noWrap/>
            <w:vAlign w:val="bottom"/>
            <w:hideMark/>
          </w:tcPr>
          <w:p w14:paraId="1482A9DE"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2.096</w:t>
            </w:r>
          </w:p>
        </w:tc>
        <w:tc>
          <w:tcPr>
            <w:tcW w:w="992" w:type="dxa"/>
            <w:tcBorders>
              <w:bottom w:val="single" w:sz="4" w:space="0" w:color="auto"/>
              <w:right w:val="single" w:sz="4" w:space="0" w:color="auto"/>
            </w:tcBorders>
            <w:shd w:val="clear" w:color="auto" w:fill="auto"/>
            <w:noWrap/>
            <w:vAlign w:val="bottom"/>
            <w:hideMark/>
          </w:tcPr>
          <w:p w14:paraId="73BB5F38"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99.984</w:t>
            </w:r>
          </w:p>
        </w:tc>
        <w:tc>
          <w:tcPr>
            <w:tcW w:w="993" w:type="dxa"/>
            <w:tcBorders>
              <w:left w:val="single" w:sz="4" w:space="0" w:color="auto"/>
              <w:bottom w:val="single" w:sz="4" w:space="0" w:color="auto"/>
            </w:tcBorders>
            <w:shd w:val="clear" w:color="auto" w:fill="auto"/>
            <w:noWrap/>
            <w:vAlign w:val="bottom"/>
            <w:hideMark/>
          </w:tcPr>
          <w:p w14:paraId="7640E2AC" w14:textId="77777777" w:rsidR="00112143" w:rsidRPr="00112143" w:rsidRDefault="00112143" w:rsidP="00573168">
            <w:pPr>
              <w:spacing w:after="0" w:line="276" w:lineRule="auto"/>
              <w:jc w:val="center"/>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0.835</w:t>
            </w:r>
          </w:p>
        </w:tc>
        <w:tc>
          <w:tcPr>
            <w:tcW w:w="1188" w:type="dxa"/>
            <w:tcBorders>
              <w:bottom w:val="single" w:sz="4" w:space="0" w:color="auto"/>
              <w:right w:val="single" w:sz="4" w:space="0" w:color="auto"/>
            </w:tcBorders>
            <w:shd w:val="clear" w:color="auto" w:fill="auto"/>
            <w:noWrap/>
            <w:vAlign w:val="bottom"/>
            <w:hideMark/>
          </w:tcPr>
          <w:p w14:paraId="3244E017"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0.0417*</w:t>
            </w:r>
          </w:p>
        </w:tc>
        <w:tc>
          <w:tcPr>
            <w:tcW w:w="1006" w:type="dxa"/>
            <w:tcBorders>
              <w:left w:val="single" w:sz="4" w:space="0" w:color="auto"/>
              <w:bottom w:val="single" w:sz="4" w:space="0" w:color="auto"/>
            </w:tcBorders>
            <w:shd w:val="clear" w:color="auto" w:fill="auto"/>
            <w:noWrap/>
            <w:vAlign w:val="bottom"/>
            <w:hideMark/>
          </w:tcPr>
          <w:p w14:paraId="175592B9"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-0.00018</w:t>
            </w:r>
          </w:p>
        </w:tc>
        <w:tc>
          <w:tcPr>
            <w:tcW w:w="924" w:type="dxa"/>
            <w:tcBorders>
              <w:bottom w:val="single" w:sz="4" w:space="0" w:color="auto"/>
            </w:tcBorders>
            <w:shd w:val="clear" w:color="auto" w:fill="auto"/>
            <w:noWrap/>
            <w:vAlign w:val="bottom"/>
            <w:hideMark/>
          </w:tcPr>
          <w:p w14:paraId="48EA77CE"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0.161</w:t>
            </w:r>
          </w:p>
        </w:tc>
        <w:tc>
          <w:tcPr>
            <w:tcW w:w="992" w:type="dxa"/>
            <w:tcBorders>
              <w:bottom w:val="single" w:sz="4" w:space="0" w:color="auto"/>
            </w:tcBorders>
            <w:shd w:val="clear" w:color="auto" w:fill="auto"/>
            <w:noWrap/>
            <w:vAlign w:val="bottom"/>
            <w:hideMark/>
          </w:tcPr>
          <w:p w14:paraId="6603074E"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0.002</w:t>
            </w:r>
          </w:p>
        </w:tc>
        <w:tc>
          <w:tcPr>
            <w:tcW w:w="900" w:type="dxa"/>
            <w:tcBorders>
              <w:bottom w:val="single" w:sz="4" w:space="0" w:color="auto"/>
              <w:right w:val="single" w:sz="4" w:space="0" w:color="auto"/>
            </w:tcBorders>
            <w:shd w:val="clear" w:color="auto" w:fill="auto"/>
            <w:noWrap/>
            <w:vAlign w:val="bottom"/>
            <w:hideMark/>
          </w:tcPr>
          <w:p w14:paraId="1D3C23A3"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0.0418*</w:t>
            </w:r>
          </w:p>
        </w:tc>
      </w:tr>
      <w:tr w:rsidR="009F035F" w:rsidRPr="00112143" w14:paraId="55474C11" w14:textId="77777777" w:rsidTr="00397B64">
        <w:trPr>
          <w:trHeight w:val="315"/>
        </w:trPr>
        <w:tc>
          <w:tcPr>
            <w:tcW w:w="14508" w:type="dxa"/>
            <w:gridSpan w:val="12"/>
            <w:tcBorders>
              <w:top w:val="single" w:sz="4" w:space="0" w:color="auto"/>
            </w:tcBorders>
            <w:shd w:val="clear" w:color="auto" w:fill="auto"/>
            <w:noWrap/>
            <w:vAlign w:val="bottom"/>
            <w:hideMark/>
          </w:tcPr>
          <w:p w14:paraId="6CBACC94" w14:textId="28E6D51E" w:rsidR="009F035F" w:rsidRPr="00112143" w:rsidRDefault="009F035F" w:rsidP="00573168">
            <w:pPr>
              <w:spacing w:after="0" w:line="276" w:lineRule="auto"/>
              <w:rPr>
                <w:rFonts w:ascii="Times New Roman" w:eastAsia="Times New Roman" w:hAnsi="Times New Roman" w:cs="Times New Roman"/>
                <w:sz w:val="20"/>
                <w:szCs w:val="20"/>
                <w:lang w:val="en-AU" w:eastAsia="en-AU"/>
              </w:rPr>
            </w:pPr>
            <w:r w:rsidRPr="00112143">
              <w:rPr>
                <w:rFonts w:ascii="Times New Roman" w:eastAsia="Times New Roman" w:hAnsi="Times New Roman" w:cs="Times New Roman"/>
                <w:color w:val="000000"/>
                <w:sz w:val="22"/>
                <w:szCs w:val="22"/>
                <w:lang w:val="en-AU" w:eastAsia="en-AU"/>
              </w:rPr>
              <w:t>*: p &lt; 0.05, **: p &lt; 0.005, *** p &lt; 0.0005</w:t>
            </w:r>
          </w:p>
        </w:tc>
      </w:tr>
    </w:tbl>
    <w:p w14:paraId="416AC4FD" w14:textId="77777777" w:rsidR="00BD782C" w:rsidRDefault="00BD782C" w:rsidP="00B27B4E">
      <w:pPr>
        <w:pStyle w:val="BodyText"/>
        <w:spacing w:line="360" w:lineRule="auto"/>
        <w:jc w:val="both"/>
      </w:pPr>
    </w:p>
    <w:p w14:paraId="7B01CF10" w14:textId="5F4050DB" w:rsidR="00BD782C" w:rsidRDefault="00BD782C" w:rsidP="00B27B4E">
      <w:pPr>
        <w:pStyle w:val="BodyText"/>
        <w:spacing w:line="360" w:lineRule="auto"/>
        <w:jc w:val="both"/>
        <w:sectPr w:rsidR="00BD782C" w:rsidSect="00112143">
          <w:pgSz w:w="15840" w:h="12240" w:orient="landscape"/>
          <w:pgMar w:top="720" w:right="720" w:bottom="720" w:left="720" w:header="720" w:footer="720" w:gutter="0"/>
          <w:cols w:space="720"/>
          <w:docGrid w:linePitch="326"/>
        </w:sectPr>
      </w:pPr>
    </w:p>
    <w:p w14:paraId="30E7FB58" w14:textId="72047801" w:rsidR="00A0525F" w:rsidRDefault="00A0525F" w:rsidP="00B27B4E">
      <w:pPr>
        <w:spacing w:line="360" w:lineRule="auto"/>
        <w:jc w:val="center"/>
      </w:pPr>
      <w:r>
        <w:rPr>
          <w:noProof/>
        </w:rPr>
        <w:lastRenderedPageBreak/>
        <w:drawing>
          <wp:inline distT="0" distB="0" distL="0" distR="0" wp14:anchorId="763F8970" wp14:editId="274A8CB3">
            <wp:extent cx="5486400" cy="457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inline>
        </w:drawing>
      </w:r>
    </w:p>
    <w:p w14:paraId="52C1A1E8" w14:textId="0179E69A" w:rsidR="001D0A6C" w:rsidRDefault="00C643CB" w:rsidP="00B27B4E">
      <w:pPr>
        <w:pStyle w:val="Legend"/>
      </w:pPr>
      <w:r w:rsidRPr="00DA5ED2">
        <w:rPr>
          <w:b/>
        </w:rPr>
        <w:t>Fig</w:t>
      </w:r>
      <w:r w:rsidR="00DA5ED2" w:rsidRPr="00DA5ED2">
        <w:rPr>
          <w:b/>
        </w:rPr>
        <w:t xml:space="preserve">ure </w:t>
      </w:r>
      <w:r w:rsidR="009A5762">
        <w:rPr>
          <w:b/>
        </w:rPr>
        <w:t>5</w:t>
      </w:r>
      <w:r w:rsidR="00DA5ED2" w:rsidRPr="00DA5ED2">
        <w:rPr>
          <w:b/>
        </w:rPr>
        <w:t xml:space="preserve">. </w:t>
      </w:r>
      <w:r w:rsidRPr="00DA5ED2">
        <w:rPr>
          <w:b/>
        </w:rPr>
        <w:t>Transformation functions for the significant environmental covariates.</w:t>
      </w:r>
      <w:r w:rsidRPr="00DA5ED2">
        <w:t xml:space="preserve"> The figure shows the relationship between the environmental variables with the resistance against gene flow of the </w:t>
      </w:r>
      <w:r w:rsidRPr="00DA5ED2">
        <w:rPr>
          <w:i/>
          <w:iCs/>
        </w:rPr>
        <w:t>O.</w:t>
      </w:r>
      <w:r w:rsidR="00184D45">
        <w:t> </w:t>
      </w:r>
      <w:r w:rsidRPr="00DA5ED2">
        <w:rPr>
          <w:i/>
          <w:iCs/>
        </w:rPr>
        <w:t>volvulus</w:t>
      </w:r>
      <w:r w:rsidR="00184D45">
        <w:rPr>
          <w:i/>
          <w:iCs/>
        </w:rPr>
        <w:t xml:space="preserve"> </w:t>
      </w:r>
      <w:r w:rsidRPr="00DA5ED2">
        <w:t>(</w:t>
      </w:r>
      <w:r w:rsidRPr="00184D45">
        <w:rPr>
          <w:b/>
          <w:bCs w:val="0"/>
        </w:rPr>
        <w:t>1A, 1B</w:t>
      </w:r>
      <w:r w:rsidRPr="00DA5ED2">
        <w:t xml:space="preserve">) and </w:t>
      </w:r>
      <w:r w:rsidRPr="00DA5ED2">
        <w:rPr>
          <w:i/>
          <w:iCs/>
        </w:rPr>
        <w:t>S.</w:t>
      </w:r>
      <w:r w:rsidR="00457B2D">
        <w:rPr>
          <w:i/>
          <w:iCs/>
        </w:rPr>
        <w:t> </w:t>
      </w:r>
      <w:proofErr w:type="spellStart"/>
      <w:r w:rsidRPr="00DA5ED2">
        <w:rPr>
          <w:i/>
          <w:iCs/>
        </w:rPr>
        <w:t>damnosum</w:t>
      </w:r>
      <w:proofErr w:type="spellEnd"/>
      <w:r w:rsidRPr="00DA5ED2">
        <w:t xml:space="preserve"> (</w:t>
      </w:r>
      <w:r w:rsidRPr="00184D45">
        <w:rPr>
          <w:b/>
          <w:bCs w:val="0"/>
        </w:rPr>
        <w:t>2A, 2B</w:t>
      </w:r>
      <w:r w:rsidRPr="00DA5ED2">
        <w:t>)</w:t>
      </w:r>
      <w:r w:rsidR="00184D45">
        <w:t>.</w:t>
      </w:r>
    </w:p>
    <w:p w14:paraId="2708FAB3" w14:textId="77777777" w:rsidR="0077015E" w:rsidRDefault="001D0A6C" w:rsidP="00B27B4E">
      <w:pPr>
        <w:pStyle w:val="Legend"/>
        <w:jc w:val="center"/>
      </w:pPr>
      <w:r>
        <w:rPr>
          <w:noProof/>
        </w:rPr>
        <w:lastRenderedPageBreak/>
        <w:drawing>
          <wp:inline distT="0" distB="0" distL="0" distR="0" wp14:anchorId="06164C3E" wp14:editId="4B630C37">
            <wp:extent cx="5748655" cy="5375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5375275"/>
                    </a:xfrm>
                    <a:prstGeom prst="rect">
                      <a:avLst/>
                    </a:prstGeom>
                    <a:noFill/>
                    <a:ln>
                      <a:noFill/>
                    </a:ln>
                  </pic:spPr>
                </pic:pic>
              </a:graphicData>
            </a:graphic>
          </wp:inline>
        </w:drawing>
      </w:r>
    </w:p>
    <w:p w14:paraId="1E8665FE" w14:textId="0E52853D" w:rsidR="0077015E" w:rsidRDefault="0077015E" w:rsidP="00B27B4E">
      <w:pPr>
        <w:pStyle w:val="Legend"/>
      </w:pPr>
      <w:r w:rsidRPr="0077015E">
        <w:rPr>
          <w:b/>
          <w:bCs w:val="0"/>
        </w:rPr>
        <w:t xml:space="preserve">Figure </w:t>
      </w:r>
      <w:r w:rsidR="009A5762">
        <w:rPr>
          <w:b/>
          <w:bCs w:val="0"/>
        </w:rPr>
        <w:t>6</w:t>
      </w:r>
      <w:r w:rsidRPr="0077015E">
        <w:rPr>
          <w:b/>
          <w:bCs w:val="0"/>
        </w:rPr>
        <w:t xml:space="preserve">. Composite resistance surface maps prepared from the significant environmental variables along with the gene flow map obtained based on the composite resistance surface map and its </w:t>
      </w:r>
      <w:r w:rsidR="00896B54" w:rsidRPr="0077015E">
        <w:rPr>
          <w:b/>
          <w:bCs w:val="0"/>
        </w:rPr>
        <w:t>relationship</w:t>
      </w:r>
      <w:r w:rsidRPr="0077015E">
        <w:rPr>
          <w:b/>
          <w:bCs w:val="0"/>
        </w:rPr>
        <w:t xml:space="preserve"> with the observed genetic distance.</w:t>
      </w:r>
      <w:r>
        <w:t xml:space="preserve"> The resistance surface maps</w:t>
      </w:r>
      <w:r w:rsidR="00841AE8">
        <w:t xml:space="preserve"> (</w:t>
      </w:r>
      <w:r w:rsidR="00841AE8" w:rsidRPr="00841AE8">
        <w:rPr>
          <w:b/>
          <w:bCs w:val="0"/>
        </w:rPr>
        <w:t>1A, 2A</w:t>
      </w:r>
      <w:r w:rsidR="00841AE8">
        <w:t>)</w:t>
      </w:r>
      <w:r>
        <w:t xml:space="preserve"> indicate the ease of movement for the parasite and the vector</w:t>
      </w:r>
      <w:r w:rsidR="00165763">
        <w:t>,</w:t>
      </w:r>
      <w:r>
        <w:t xml:space="preserve"> and the gene flow map</w:t>
      </w:r>
      <w:r w:rsidR="00841AE8">
        <w:t xml:space="preserve"> (</w:t>
      </w:r>
      <w:r w:rsidR="00841AE8" w:rsidRPr="00841AE8">
        <w:rPr>
          <w:b/>
          <w:bCs w:val="0"/>
        </w:rPr>
        <w:t>1B, 2B</w:t>
      </w:r>
      <w:r w:rsidR="00841AE8">
        <w:t>)</w:t>
      </w:r>
      <w:r>
        <w:t xml:space="preserve"> is obtained based on it with areas highlighted yellow showing the potential route</w:t>
      </w:r>
      <w:r w:rsidR="003F36A2">
        <w:t>s</w:t>
      </w:r>
      <w:r>
        <w:t xml:space="preserve"> of movement</w:t>
      </w:r>
      <w:r w:rsidR="003F36A2">
        <w:t>/gene flow</w:t>
      </w:r>
      <w:r>
        <w:t xml:space="preserve"> of the organism of interest. The relationship between the circuit distance</w:t>
      </w:r>
      <w:r w:rsidR="003F36A2">
        <w:t xml:space="preserve"> (</w:t>
      </w:r>
      <w:r>
        <w:t>cost distance obtained based on the resistance surface</w:t>
      </w:r>
      <w:r w:rsidR="003F36A2">
        <w:t>)</w:t>
      </w:r>
      <w:r>
        <w:t xml:space="preserve"> and the genetic distance </w:t>
      </w:r>
      <w:r w:rsidR="00C40ECE">
        <w:t>(</w:t>
      </w:r>
      <w:r w:rsidR="00C40ECE" w:rsidRPr="00C40ECE">
        <w:rPr>
          <w:b/>
          <w:bCs w:val="0"/>
        </w:rPr>
        <w:t>1C, 2C</w:t>
      </w:r>
      <w:r w:rsidR="00C40ECE">
        <w:t xml:space="preserve">) </w:t>
      </w:r>
      <w:r>
        <w:t>is shown.</w:t>
      </w:r>
    </w:p>
    <w:p w14:paraId="4D13D75F" w14:textId="4E2C3127" w:rsidR="00182BE4" w:rsidRDefault="002C1BA8" w:rsidP="00C63E9B">
      <w:pPr>
        <w:pStyle w:val="Heading3"/>
        <w:spacing w:line="480" w:lineRule="auto"/>
        <w:jc w:val="both"/>
      </w:pPr>
      <w:r>
        <w:lastRenderedPageBreak/>
        <w:t xml:space="preserve">Prevalence mapping and </w:t>
      </w:r>
      <w:r w:rsidR="00232239">
        <w:t>bivariate</w:t>
      </w:r>
      <w:r>
        <w:t xml:space="preserve"> maps</w:t>
      </w:r>
    </w:p>
    <w:p w14:paraId="20F749B8" w14:textId="474F96BD" w:rsidR="00284292" w:rsidRPr="00284292" w:rsidRDefault="00284292" w:rsidP="00C63E9B">
      <w:pPr>
        <w:pStyle w:val="BodyText"/>
        <w:jc w:val="both"/>
      </w:pPr>
      <w:r w:rsidRPr="00284292">
        <w:t xml:space="preserve">Input microfilarial prevalence data ranged from 0.65% to 82.95% and the mean microfilarial prevalence was 29.01% (± 19.31% SD).  Most of the data were from the eastern and south-central </w:t>
      </w:r>
      <w:r>
        <w:t>parts</w:t>
      </w:r>
      <w:r w:rsidRPr="00284292">
        <w:t xml:space="preserve"> of the study area and there were about five data points from the western</w:t>
      </w:r>
      <w:r>
        <w:t xml:space="preserve"> parts (</w:t>
      </w:r>
      <w:r w:rsidRPr="00896B54">
        <w:t>Figure</w:t>
      </w:r>
      <w:r>
        <w:t xml:space="preserve"> </w:t>
      </w:r>
      <w:r w:rsidR="00896B54">
        <w:t>7</w:t>
      </w:r>
      <w:r>
        <w:t>)</w:t>
      </w:r>
      <w:r w:rsidRPr="00284292">
        <w:t xml:space="preserve">. The geostatistical interpolated map of baseline microfilarial prevalence based on environmental data shows that the prevalence is higher particularly in the south central </w:t>
      </w:r>
      <w:proofErr w:type="spellStart"/>
      <w:r w:rsidRPr="00284292">
        <w:t>Asubende</w:t>
      </w:r>
      <w:proofErr w:type="spellEnd"/>
      <w:r w:rsidRPr="00284292">
        <w:t xml:space="preserve"> region, the central and eastern </w:t>
      </w:r>
      <w:r w:rsidR="00BC3ACD">
        <w:t>areas</w:t>
      </w:r>
      <w:r w:rsidRPr="00284292">
        <w:t xml:space="preserve"> of the transition Ghana. The prevalence is relatively low in the western </w:t>
      </w:r>
      <w:r w:rsidR="00BC3ACD">
        <w:t>areas</w:t>
      </w:r>
      <w:r w:rsidRPr="00284292">
        <w:t xml:space="preserve"> of transition Ghana with scattered areas of high prevalence in the western parts of transition region of Ghana. The uncertainty map shows that the uncertainty was relatively lower in the sample locations with varying level of uncertainties in the interpolated areas. Based on the regression coefficients, the soil moisture (mean coefficient: 0.043, 95% BCI:</w:t>
      </w:r>
      <w:r>
        <w:t> </w:t>
      </w:r>
      <w:r w:rsidRPr="00284292">
        <w:t>0.004</w:t>
      </w:r>
      <w:r>
        <w:t>–</w:t>
      </w:r>
      <w:r w:rsidRPr="00284292">
        <w:t>0.084) and slope (mean coefficient: 2.126, 95% BCI: 0.032</w:t>
      </w:r>
      <w:r>
        <w:t>–</w:t>
      </w:r>
      <w:r w:rsidRPr="00284292">
        <w:t>4.338) had a significant positive association with the microfilarial prevalence while the temperature seasonality (mean coefficient: -0.022, 95% BCI: -0.044</w:t>
      </w:r>
      <w:r>
        <w:t>–</w:t>
      </w:r>
      <w:r w:rsidRPr="00284292">
        <w:t>-0.001) had a significant negative association with the microfilarial prevalence</w:t>
      </w:r>
      <w:r>
        <w:t xml:space="preserve"> (</w:t>
      </w:r>
      <w:r w:rsidRPr="00896B54">
        <w:t>Supplementary</w:t>
      </w:r>
      <w:r>
        <w:t xml:space="preserve"> Table</w:t>
      </w:r>
      <w:r w:rsidR="00896B54">
        <w:t xml:space="preserve"> 2</w:t>
      </w:r>
      <w:r>
        <w:t>)</w:t>
      </w:r>
      <w:r w:rsidRPr="00284292">
        <w:t>. The range of the microfilarial prevalence map was estimated to be 4.4 km (95% BCI: 1.67</w:t>
      </w:r>
      <w:r>
        <w:t>–</w:t>
      </w:r>
      <w:r w:rsidRPr="00284292">
        <w:t>7.88 km).</w:t>
      </w:r>
    </w:p>
    <w:p w14:paraId="7C1F16C6" w14:textId="77777777" w:rsidR="00284292" w:rsidRDefault="00284292" w:rsidP="00B27B4E">
      <w:pPr>
        <w:pStyle w:val="BodyText"/>
        <w:spacing w:line="360" w:lineRule="auto"/>
      </w:pPr>
    </w:p>
    <w:p w14:paraId="6C501A2D" w14:textId="25AB2622" w:rsidR="00C6473E" w:rsidRDefault="00C6473E" w:rsidP="00B27B4E">
      <w:pPr>
        <w:pStyle w:val="BodyText"/>
        <w:spacing w:line="360" w:lineRule="auto"/>
      </w:pPr>
      <w:r>
        <w:rPr>
          <w:noProof/>
        </w:rPr>
        <w:lastRenderedPageBreak/>
        <w:drawing>
          <wp:inline distT="0" distB="0" distL="0" distR="0" wp14:anchorId="5B8CD0AB" wp14:editId="019B6888">
            <wp:extent cx="5943600" cy="3271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71520"/>
                    </a:xfrm>
                    <a:prstGeom prst="rect">
                      <a:avLst/>
                    </a:prstGeom>
                    <a:noFill/>
                    <a:ln>
                      <a:noFill/>
                    </a:ln>
                  </pic:spPr>
                </pic:pic>
              </a:graphicData>
            </a:graphic>
          </wp:inline>
        </w:drawing>
      </w:r>
    </w:p>
    <w:p w14:paraId="30A401C0" w14:textId="4AE70449" w:rsidR="008E748E" w:rsidRDefault="009F70C9" w:rsidP="00B27B4E">
      <w:pPr>
        <w:pStyle w:val="Legend"/>
      </w:pPr>
      <w:commentRangeStart w:id="10"/>
      <w:r w:rsidRPr="009F70C9">
        <w:rPr>
          <w:b/>
          <w:bCs w:val="0"/>
        </w:rPr>
        <w:t>Figure</w:t>
      </w:r>
      <w:commentRangeEnd w:id="10"/>
      <w:r w:rsidR="00DF228C">
        <w:rPr>
          <w:rStyle w:val="CommentReference"/>
          <w:rFonts w:asciiTheme="minorHAnsi" w:hAnsiTheme="minorHAnsi" w:cstheme="minorBidi"/>
          <w:bCs w:val="0"/>
        </w:rPr>
        <w:commentReference w:id="10"/>
      </w:r>
      <w:r w:rsidRPr="009F70C9">
        <w:rPr>
          <w:b/>
          <w:bCs w:val="0"/>
        </w:rPr>
        <w:t xml:space="preserve"> </w:t>
      </w:r>
      <w:r w:rsidR="009A5762">
        <w:rPr>
          <w:b/>
          <w:bCs w:val="0"/>
        </w:rPr>
        <w:t>7</w:t>
      </w:r>
      <w:r w:rsidRPr="009F70C9">
        <w:rPr>
          <w:b/>
          <w:bCs w:val="0"/>
        </w:rPr>
        <w:t xml:space="preserve">. Mapping baseline prevalence of </w:t>
      </w:r>
      <w:r w:rsidRPr="008C0D80">
        <w:rPr>
          <w:b/>
          <w:bCs w:val="0"/>
          <w:i/>
          <w:iCs/>
        </w:rPr>
        <w:t>O. volvulus</w:t>
      </w:r>
      <w:r w:rsidRPr="009F70C9">
        <w:rPr>
          <w:b/>
          <w:bCs w:val="0"/>
        </w:rPr>
        <w:t xml:space="preserve"> infection in the transition region of Ghana. </w:t>
      </w:r>
      <w:r w:rsidRPr="009A5762">
        <w:t>Pre-intervention</w:t>
      </w:r>
      <w:r w:rsidRPr="009F70C9">
        <w:t xml:space="preserve"> point microfilarial prevalence data (</w:t>
      </w:r>
      <m:oMath>
        <m:r>
          <w:rPr>
            <w:rFonts w:ascii="Cambria Math" w:hAnsi="Cambria Math"/>
          </w:rPr>
          <m:t>n=46</m:t>
        </m:r>
      </m:oMath>
      <w:r w:rsidRPr="009F70C9">
        <w:t xml:space="preserve">) was used to estimate the baseline prevalence of </w:t>
      </w:r>
      <w:r w:rsidRPr="008C0D80">
        <w:rPr>
          <w:i/>
          <w:iCs/>
        </w:rPr>
        <w:t>O. volvulus</w:t>
      </w:r>
      <w:r w:rsidRPr="009F70C9">
        <w:t xml:space="preserve"> infection in the transition region of Ghana. The histogram of the pre-intervention microfilarial prevalence data used in the model and the uncertainty associated with the prevalence map are shown.</w:t>
      </w:r>
    </w:p>
    <w:p w14:paraId="508AC29E" w14:textId="17E242A9" w:rsidR="00920459" w:rsidRDefault="00596041" w:rsidP="00C63E9B">
      <w:pPr>
        <w:pStyle w:val="BodyText"/>
        <w:jc w:val="both"/>
      </w:pPr>
      <w:r w:rsidRPr="00596041">
        <w:t>The bivariate map for the parasite shows that the area of high parasite conductance and high prevalence are in the central parts of the transition region of Ghana</w:t>
      </w:r>
      <w:r w:rsidR="003B6893">
        <w:t xml:space="preserve"> (Figure 8)</w:t>
      </w:r>
      <w:r w:rsidRPr="00596041">
        <w:t xml:space="preserve">. There is a good correlation between the parasite's composite conductance surface and the </w:t>
      </w:r>
      <w:r w:rsidRPr="00596041">
        <w:rPr>
          <w:i/>
          <w:iCs/>
        </w:rPr>
        <w:t>O. volvulus</w:t>
      </w:r>
      <w:r w:rsidRPr="00596041">
        <w:t xml:space="preserve"> infection prevalence map with majority </w:t>
      </w:r>
      <w:r w:rsidR="00ED20B9">
        <w:t>(</w:t>
      </w:r>
      <w:r w:rsidRPr="00596041">
        <w:t>57.</w:t>
      </w:r>
      <w:r w:rsidR="00ED20B9">
        <w:t>34</w:t>
      </w:r>
      <w:r w:rsidRPr="00596041">
        <w:t>%</w:t>
      </w:r>
      <w:r w:rsidR="00ED20B9">
        <w:t>)</w:t>
      </w:r>
      <w:r w:rsidRPr="00596041">
        <w:t xml:space="preserve"> of the sliding window correlation coefficients greater than 0.3. Therefore, the areas with high parasite conductance are also the areas of high </w:t>
      </w:r>
      <w:r w:rsidRPr="00ED20B9">
        <w:rPr>
          <w:i/>
          <w:iCs/>
        </w:rPr>
        <w:t>O. volvulus</w:t>
      </w:r>
      <w:r w:rsidRPr="00596041">
        <w:t xml:space="preserve"> infection prevalence and vice-versa. However, for the vector bivariate map there are quite a substantial portion of areas with high conductance but low prevalence, particularly around the </w:t>
      </w:r>
      <w:r w:rsidR="00ED20B9" w:rsidRPr="00596041">
        <w:t>northwestern</w:t>
      </w:r>
      <w:r w:rsidRPr="00596041">
        <w:t xml:space="preserve"> region of the study area. The correlation between conductance map of vector and the </w:t>
      </w:r>
      <w:r w:rsidR="00ED20B9" w:rsidRPr="00ED20B9">
        <w:t>microfilarial</w:t>
      </w:r>
      <w:r w:rsidRPr="00596041">
        <w:t xml:space="preserve"> infection prevalence is not as strong as the correlation for the </w:t>
      </w:r>
      <w:r w:rsidR="00ED20B9">
        <w:t xml:space="preserve">parasite </w:t>
      </w:r>
      <w:r w:rsidRPr="00596041">
        <w:t xml:space="preserve">counterpart. Only </w:t>
      </w:r>
      <w:r w:rsidR="000610AD">
        <w:t>21.24</w:t>
      </w:r>
      <w:r w:rsidRPr="00596041">
        <w:t xml:space="preserve">% of the sliding window correlation coefficients are greater than 0.3. The </w:t>
      </w:r>
      <w:r w:rsidRPr="00596041">
        <w:lastRenderedPageBreak/>
        <w:t xml:space="preserve">area of high vector conductance and high prevalence are in the central parts as well as the </w:t>
      </w:r>
      <w:r w:rsidR="000610AD" w:rsidRPr="00596041">
        <w:t>southwestern</w:t>
      </w:r>
      <w:r w:rsidRPr="00596041">
        <w:t xml:space="preserve"> parts of the study area. The</w:t>
      </w:r>
      <w:r w:rsidR="00C1186C">
        <w:t>re</w:t>
      </w:r>
      <w:r w:rsidRPr="00596041">
        <w:t xml:space="preserve"> are areas in north-western </w:t>
      </w:r>
      <w:r w:rsidR="00C1186C">
        <w:t>parts</w:t>
      </w:r>
      <w:r w:rsidRPr="00596041">
        <w:t xml:space="preserve"> of the study area, where there is high conductance but low prevalence.</w:t>
      </w:r>
    </w:p>
    <w:p w14:paraId="47489FB8" w14:textId="6A0F2155" w:rsidR="00232239" w:rsidRDefault="00232239" w:rsidP="00B27B4E">
      <w:pPr>
        <w:pStyle w:val="Legend"/>
      </w:pPr>
      <w:r>
        <w:rPr>
          <w:noProof/>
        </w:rPr>
        <w:drawing>
          <wp:inline distT="0" distB="0" distL="0" distR="0" wp14:anchorId="541267A4" wp14:editId="38984A27">
            <wp:extent cx="5943600" cy="4858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858385"/>
                    </a:xfrm>
                    <a:prstGeom prst="rect">
                      <a:avLst/>
                    </a:prstGeom>
                    <a:noFill/>
                    <a:ln>
                      <a:noFill/>
                    </a:ln>
                  </pic:spPr>
                </pic:pic>
              </a:graphicData>
            </a:graphic>
          </wp:inline>
        </w:drawing>
      </w:r>
    </w:p>
    <w:p w14:paraId="59B89C69" w14:textId="22BA3EA0" w:rsidR="008B3E82" w:rsidRDefault="00B1577D" w:rsidP="00F24834">
      <w:pPr>
        <w:pStyle w:val="Legend"/>
      </w:pPr>
      <w:r w:rsidRPr="00B1577D">
        <w:rPr>
          <w:b/>
          <w:bCs w:val="0"/>
        </w:rPr>
        <w:t xml:space="preserve">Figure </w:t>
      </w:r>
      <w:r w:rsidR="009A5762">
        <w:rPr>
          <w:b/>
          <w:bCs w:val="0"/>
        </w:rPr>
        <w:t>8</w:t>
      </w:r>
      <w:r w:rsidRPr="00B1577D">
        <w:rPr>
          <w:b/>
          <w:bCs w:val="0"/>
        </w:rPr>
        <w:t>. Bivariate map created using composite conductance surfaces and the onchocerciasis prevalence map.</w:t>
      </w:r>
      <w:r w:rsidRPr="00B1577D">
        <w:t xml:space="preserve"> Top row shows the bivariate map for the parasite (</w:t>
      </w:r>
      <w:r w:rsidRPr="00B1577D">
        <w:rPr>
          <w:b/>
          <w:bCs w:val="0"/>
        </w:rPr>
        <w:t>A</w:t>
      </w:r>
      <w:r w:rsidRPr="00B1577D">
        <w:t>) and the bottom row (</w:t>
      </w:r>
      <w:r w:rsidRPr="00B1577D">
        <w:rPr>
          <w:b/>
          <w:bCs w:val="0"/>
        </w:rPr>
        <w:t>B</w:t>
      </w:r>
      <w:r w:rsidRPr="00B1577D">
        <w:t>) for the vector. The legend for the bivariate map is shown on the right where red color indicates area with high prevalence and high conductance whereas blue color indicates areas with high conductance but low prevalence. The histogram on the right of the respective map shows the frequency of sliding window correlation coefficient between the conductance surface and the prevalence map.</w:t>
      </w:r>
    </w:p>
    <w:p w14:paraId="3462C0E5" w14:textId="77777777" w:rsidR="008B3E82" w:rsidRDefault="008B3E82">
      <w:pPr>
        <w:rPr>
          <w:rFonts w:ascii="Times New Roman" w:hAnsi="Times New Roman" w:cs="Times New Roman"/>
        </w:rPr>
      </w:pPr>
      <w:r>
        <w:br w:type="page"/>
      </w:r>
    </w:p>
    <w:p w14:paraId="4B8ED287" w14:textId="0B766FCC" w:rsidR="008B3E82" w:rsidRDefault="008B3E82" w:rsidP="008B3E82">
      <w:pPr>
        <w:pStyle w:val="Heading2"/>
        <w:spacing w:after="200" w:line="360" w:lineRule="auto"/>
      </w:pPr>
      <w:r>
        <w:lastRenderedPageBreak/>
        <w:t>Discussion</w:t>
      </w:r>
    </w:p>
    <w:p w14:paraId="325ED1DD" w14:textId="700CE950" w:rsidR="00B531E2" w:rsidRPr="00CA7F7D" w:rsidRDefault="00B531E2" w:rsidP="0062247D">
      <w:pPr>
        <w:pStyle w:val="BodyText"/>
        <w:jc w:val="both"/>
        <w:rPr>
          <w:i/>
          <w:iCs/>
        </w:rPr>
      </w:pPr>
      <w:r>
        <w:t xml:space="preserve">We used a landscape genetics framework to identify the ecological factors influencing the </w:t>
      </w:r>
      <w:r w:rsidRPr="00B531E2">
        <w:rPr>
          <w:i/>
          <w:iCs/>
        </w:rPr>
        <w:t>S. </w:t>
      </w:r>
      <w:proofErr w:type="spellStart"/>
      <w:r w:rsidRPr="00B531E2">
        <w:rPr>
          <w:i/>
          <w:iCs/>
        </w:rPr>
        <w:t>damnosum</w:t>
      </w:r>
      <w:proofErr w:type="spellEnd"/>
      <w:r>
        <w:t xml:space="preserve"> and </w:t>
      </w:r>
      <w:r w:rsidRPr="00B531E2">
        <w:rPr>
          <w:i/>
          <w:iCs/>
        </w:rPr>
        <w:t>O. volvulus</w:t>
      </w:r>
      <w:r>
        <w:t xml:space="preserve"> population structure and infer potential spatial patterns of the vector and the parasite geneflow and thus, the onchocerciasis transmission. A suite of environmental, climate and socio-demographic variables w</w:t>
      </w:r>
      <w:r w:rsidR="00571FA4">
        <w:t>as</w:t>
      </w:r>
      <w:r>
        <w:t xml:space="preserve"> considered. We compared the output of landscape genetics, the resistance surface maps</w:t>
      </w:r>
      <w:r w:rsidR="00571FA4">
        <w:t>,</w:t>
      </w:r>
      <w:r>
        <w:t xml:space="preserve"> with the baseline microfilarial prevalence map</w:t>
      </w:r>
      <w:r w:rsidR="00571FA4">
        <w:t>,</w:t>
      </w:r>
      <w:r>
        <w:t xml:space="preserve"> which could be informative for the control and elimination of onchocerciasis in transition ecological region of Ghana. We sequenced the parasite and vector samples from the onchocerciasis endemic communities and vector breeding sites</w:t>
      </w:r>
      <w:r w:rsidR="00571FA4">
        <w:t>,</w:t>
      </w:r>
      <w:r>
        <w:t xml:space="preserve"> respectively </w:t>
      </w:r>
      <w:r w:rsidR="009617A8">
        <w:t>from</w:t>
      </w:r>
      <w:r>
        <w:t xml:space="preserve"> the transition ecological region</w:t>
      </w:r>
      <w:r w:rsidR="009617A8">
        <w:t xml:space="preserve"> of Ghana</w:t>
      </w:r>
      <w:r>
        <w:t xml:space="preserve">. We did the population genetic analysis for the parasite and the vector samples and compared the population genetics estimates in a spatial context. Population genetic estimates have been discussed </w:t>
      </w:r>
      <w:r w:rsidR="006C3731">
        <w:t>by</w:t>
      </w:r>
      <w:r>
        <w:t xml:space="preserve"> </w:t>
      </w:r>
      <w:r w:rsidR="00382337">
        <w:fldChar w:fldCharType="begin"/>
      </w:r>
      <w:r w:rsidR="00382337">
        <w:instrText xml:space="preserve"> ADDIN ZOTERO_ITEM CSL_CITATION {"citationID":"cwaermN0","properties":{"formattedCitation":"(Crawford et al., 2019)","plainCitation":"(Crawford et al., 2019)","noteIndex":0},"citationItems":[{"id":1257,"uris":["http://zotero.org/users/2873801/items/R2UMEZM3"],"itemData":{"id":1257,"type":"report","abstract":"Abstract\n          \n            In 2012, the reduction in\n            Onchocerca volvulus\n            infection prevalence through long-term mass ivermectin distribution in African meso- and hyperendemic areas motivated expanding control of onchocerciasis (river blindness) as a public health problem to elimination of parasite transmission. Given the large contiguous hypo-, meso- and hyperendemic areas with an estimated population of 204 million, sustainable elimination requires an understanding of the geographic, and in turn genetic, boundaries of different parasite populations to ensure interventions are only stopped where the risk of re-introduction of the parasite through vector or human migration from areas with ongoing transmission is acceptable. These boundaries, which define the transmission zones of the parasite, may be delineated by characterising the parasite genetic population structure within and between potential zones. We analysed whole mitochondrial genome sequences of 189\n            O. volvulus\n            adults to determine the pattern of genetic similarity across three West African countries: Ghana, Mali, and Côte d’Ivoire. Population structure measures indicate that parasites from the Pru, Daka and Black Volta/Tombe river basins in central Ghana belong to one parasite population, showing that different river basins cannot be assumed to constitute independent transmission zones. This research forms the basis for developing tools for elimination programs to delineate transmission zones, to estimate the risk of parasite re-introduction via vector or human movement when mass ivermectin administration is stopped in one area while transmission is ongoing in others, to identify the origin of infections detected post-treatment cessation, and to investigate whether migration contributes to persisting prevalence levels during interventions.","genre":"preprint","language":"en","note":"DOI: 10.1101/732446","publisher":"Evolutionary Biology","source":"DOI.org (Crossref)","title":"Utility of the &lt;i&gt;Onchocerca volvulus&lt;/i&gt; mitochondrial genome for delineation of parasite transmission zones","URL":"http://biorxiv.org/lookup/doi/10.1101/732446","author":[{"family":"Crawford","given":"Katie E"},{"family":"Hedtke","given":"Shannon M"},{"family":"Doyle","given":"Stephen R"},{"family":"Kuesel","given":"Annette C"},{"family":"Armoo","given":"Samuel"},{"family":"Osei-Atweneboana","given":"Mike"},{"family":"Grant","given":"Warwick N"}],"accessed":{"date-parts":[["2020",8,15]]},"issued":{"date-parts":[["2019",8,12]]}}}],"schema":"https://github.com/citation-style-language/schema/raw/master/csl-citation.json"} </w:instrText>
      </w:r>
      <w:r w:rsidR="00382337">
        <w:fldChar w:fldCharType="separate"/>
      </w:r>
      <w:r w:rsidR="00382337" w:rsidRPr="00382337">
        <w:t xml:space="preserve">Crawford et al., </w:t>
      </w:r>
      <w:r w:rsidR="00382337">
        <w:t>(</w:t>
      </w:r>
      <w:r w:rsidR="00382337" w:rsidRPr="00382337">
        <w:t>2019)</w:t>
      </w:r>
      <w:r w:rsidR="00382337">
        <w:fldChar w:fldCharType="end"/>
      </w:r>
      <w:r>
        <w:t xml:space="preserve"> and </w:t>
      </w:r>
      <w:r w:rsidR="00696FB2">
        <w:fldChar w:fldCharType="begin"/>
      </w:r>
      <w:r w:rsidR="00696FB2">
        <w:instrText xml:space="preserve"> ADDIN ZOTERO_ITEM CSL_CITATION {"citationID":"a6SteJPt","properties":{"formattedCitation":"(Gyan, 2020)","plainCitation":"(Gyan, 2020)","noteIndex":0},"citationItems":[{"id":1599,"uris":["http://zotero.org/users/2873801/items/W9MIYEFP"],"itemData":{"id":1599,"type":"thesis","abstract":"A thesis submitted in total fulfilment of the requirements for the degree of Doctor of Philosophy to the School of Life Sciences, College of Health Sciences and Engineering, La Trobe University, Victoria, Australia.&lt;br&gt;&lt;br&gt;","note":"dimensions: 8155032 Bytes\npublisher: La Trobe","source":"DOI.org (Datacite)","title":"Analysis of Population Structure of Simulium damnosum sensu lato In the Ecological Transition Zone of Central Ghana","URL":"https://opal.latrobe.edu.au/articles/thesis/Analysis_of_Population_Structure_of_Simulium_damnosum_sensu_lato_In_the_Ecological_Transition_Zone_of_Central_Ghana/13180607","author":[{"family":"Gyan","given":"Ernest Tawiah"}],"accessed":{"date-parts":[["2022",3,20]]},"issued":{"date-parts":[["2020"]]}}}],"schema":"https://github.com/citation-style-language/schema/raw/master/csl-citation.json"} </w:instrText>
      </w:r>
      <w:r w:rsidR="00696FB2">
        <w:fldChar w:fldCharType="separate"/>
      </w:r>
      <w:r w:rsidR="00696FB2" w:rsidRPr="00696FB2">
        <w:t xml:space="preserve">Gyan, </w:t>
      </w:r>
      <w:r w:rsidR="00BA0C1E">
        <w:t>(</w:t>
      </w:r>
      <w:r w:rsidR="00696FB2" w:rsidRPr="00696FB2">
        <w:t>2020)</w:t>
      </w:r>
      <w:r w:rsidR="00696FB2">
        <w:fldChar w:fldCharType="end"/>
      </w:r>
      <w:r w:rsidR="006C3731">
        <w:t>,</w:t>
      </w:r>
      <w:r>
        <w:t xml:space="preserve"> which suggest </w:t>
      </w:r>
      <w:r w:rsidR="006C3731">
        <w:t xml:space="preserve">that </w:t>
      </w:r>
      <w:r>
        <w:t>both the parasite and the vector population were genetically homogeneous. We used the same sequence data for the parasite samples</w:t>
      </w:r>
      <w:r w:rsidR="006C3731">
        <w:t>,</w:t>
      </w:r>
      <w:r>
        <w:t xml:space="preserve"> whereas the data for the vectors were re-sequenced and re-</w:t>
      </w:r>
      <w:proofErr w:type="spellStart"/>
      <w:r>
        <w:t>analysed</w:t>
      </w:r>
      <w:proofErr w:type="spellEnd"/>
      <w:r>
        <w:t xml:space="preserve">. Further, we did not observe </w:t>
      </w:r>
      <w:r w:rsidR="009F4DAA">
        <w:t xml:space="preserve">any </w:t>
      </w:r>
      <w:r>
        <w:t>isolation by distance (IBD) for both the parasite and the vector populations at the scale of the transition region of Ghana</w:t>
      </w:r>
      <w:r w:rsidR="00145001">
        <w:t>,</w:t>
      </w:r>
      <w:r>
        <w:t xml:space="preserve"> even</w:t>
      </w:r>
      <w:r w:rsidR="00145001">
        <w:t xml:space="preserve"> </w:t>
      </w:r>
      <w:r>
        <w:t xml:space="preserve">though IBD was reported at </w:t>
      </w:r>
      <w:r w:rsidR="00145001">
        <w:t xml:space="preserve">the </w:t>
      </w:r>
      <w:r>
        <w:t xml:space="preserve">country level when comparing the parasite population from Ghana, </w:t>
      </w:r>
      <w:proofErr w:type="gramStart"/>
      <w:r>
        <w:t>Mali</w:t>
      </w:r>
      <w:proofErr w:type="gramEnd"/>
      <w:r>
        <w:t xml:space="preserve"> and Cote de' Ivoire in </w:t>
      </w:r>
      <w:r w:rsidR="001F04BB" w:rsidRPr="001F04BB">
        <w:t>Crawford et al., (2019)</w:t>
      </w:r>
      <w:r>
        <w:t xml:space="preserve">. This suggests that the geneflow of the parasite and the vector populations </w:t>
      </w:r>
      <w:r w:rsidR="00F92343">
        <w:t>were</w:t>
      </w:r>
      <w:r>
        <w:t xml:space="preserve"> not restricted by geographic distance</w:t>
      </w:r>
      <w:r w:rsidR="00F92343">
        <w:t xml:space="preserve"> in the transition ecological region of Ghana</w:t>
      </w:r>
      <w:r>
        <w:t>.</w:t>
      </w:r>
    </w:p>
    <w:p w14:paraId="2748C152" w14:textId="64271891" w:rsidR="008B3E82" w:rsidRPr="008B3E82" w:rsidRDefault="00B531E2" w:rsidP="0062247D">
      <w:pPr>
        <w:pStyle w:val="BodyText"/>
        <w:jc w:val="both"/>
      </w:pPr>
      <w:r>
        <w:t>Historically</w:t>
      </w:r>
      <w:r w:rsidR="00206769">
        <w:t xml:space="preserve">, the transition ecological region of Ghana has been considered three river basins viz. </w:t>
      </w:r>
      <w:r>
        <w:t>Black Volta/</w:t>
      </w:r>
      <w:proofErr w:type="spellStart"/>
      <w:r>
        <w:t>Tombe</w:t>
      </w:r>
      <w:proofErr w:type="spellEnd"/>
      <w:r>
        <w:t xml:space="preserve">, </w:t>
      </w:r>
      <w:proofErr w:type="spellStart"/>
      <w:r>
        <w:t>Pru</w:t>
      </w:r>
      <w:proofErr w:type="spellEnd"/>
      <w:r>
        <w:t xml:space="preserve">, and </w:t>
      </w:r>
      <w:proofErr w:type="spellStart"/>
      <w:r>
        <w:t>Daka</w:t>
      </w:r>
      <w:proofErr w:type="spellEnd"/>
      <w:r>
        <w:t xml:space="preserve"> river basins were thought to be independent transmission zones. However, the analysis of the genetic data suggests that the transmission zone in the </w:t>
      </w:r>
      <w:r>
        <w:lastRenderedPageBreak/>
        <w:t xml:space="preserve">transition ecological region of Ghana spans across multiple river basins. This might be a case of one big transmission zone where both parasites and the vectors are relatively freely moving from one place to the other and have been alluded to be a </w:t>
      </w:r>
      <w:proofErr w:type="gramStart"/>
      <w:r>
        <w:t>Greater Volta river</w:t>
      </w:r>
      <w:proofErr w:type="gramEnd"/>
      <w:r>
        <w:t xml:space="preserve"> basin, which includes Lake Volta and its' several tributaries (</w:t>
      </w:r>
      <w:commentRangeStart w:id="11"/>
      <w:r>
        <w:t xml:space="preserve">Sam </w:t>
      </w:r>
      <w:proofErr w:type="spellStart"/>
      <w:r>
        <w:t>Armoo</w:t>
      </w:r>
      <w:commentRangeEnd w:id="11"/>
      <w:proofErr w:type="spellEnd"/>
      <w:r w:rsidR="0088507F">
        <w:rPr>
          <w:rStyle w:val="CommentReference"/>
          <w:rFonts w:asciiTheme="minorHAnsi" w:hAnsiTheme="minorHAnsi" w:cstheme="minorBidi"/>
        </w:rPr>
        <w:commentReference w:id="11"/>
      </w:r>
      <w:r>
        <w:t xml:space="preserve">, </w:t>
      </w:r>
      <w:r w:rsidRPr="0088507F">
        <w:rPr>
          <w:i/>
          <w:iCs/>
        </w:rPr>
        <w:t>pers</w:t>
      </w:r>
      <w:r w:rsidR="0016093E" w:rsidRPr="0088507F">
        <w:rPr>
          <w:i/>
          <w:iCs/>
        </w:rPr>
        <w:t>.</w:t>
      </w:r>
      <w:r w:rsidRPr="0088507F">
        <w:rPr>
          <w:i/>
          <w:iCs/>
        </w:rPr>
        <w:t xml:space="preserve"> comm</w:t>
      </w:r>
      <w:r w:rsidR="0016093E" w:rsidRPr="0088507F">
        <w:rPr>
          <w:i/>
          <w:iCs/>
        </w:rPr>
        <w:t>.</w:t>
      </w:r>
      <w:r>
        <w:t xml:space="preserve">). This would not be surprising given the ability of vectors to fly in the range of </w:t>
      </w:r>
      <w:r w:rsidRPr="00F23957">
        <w:t>hundreds of km</w:t>
      </w:r>
      <w:r>
        <w:t>, particularly when assisted by seasonal winds</w:t>
      </w:r>
      <w:r w:rsidR="0016093E">
        <w:t xml:space="preserve"> </w:t>
      </w:r>
      <w:r w:rsidR="005D6207">
        <w:fldChar w:fldCharType="begin"/>
      </w:r>
      <w:r w:rsidR="006C5021">
        <w:instrText xml:space="preserve"> ADDIN ZOTERO_ITEM CSL_CITATION {"citationID":"DdaR7AAJ","properties":{"formattedCitation":"(Baker et al., 1990; Garms et al., 1979; WHO, 2020)","plainCitation":"(Baker et al., 1990; Garms et al., 1979; WHO, 2020)","noteIndex":0},"citationItems":[{"id":1534,"uris":["http://zotero.org/users/2873801/items/YXC25RAZ"],"itemData":{"id":1534,"type":"article-journal","abstract":"Since vector control began in 1975, waves of Simulium sirbanum and S. damnosum s.str., the principal vectors of severe blinding onchocerciasis in the West African savannas, have reinvaded treated rivers inside the original boundaries of the Onchocerciasis Control Programme in West Africa. Larviciding of potential source breeding sites has shown that these ‘savanna’ species are capable of travelling and carrying Onchocerca infection for at least 500 km northeastwards with the monsoon winds in the early rainy season. Vector control has, therefore, been extended progressively westwards. In 1984 the Programme embarked on a major western extension into Guinea, Sierra Leone, western Mali, Senegal and Guinea-Bissau. The transmission resulting from the reinvasion of northern Cote d’Ivoire and Burkina Faso has been reduced by over 95%, but eastern Mali has proved more difficult to protect because of sources in both Guinea and Sierra Leone. Rivers in Sierra Leone were treated for the first time in 1989 and biting and transmission rates in Sierra Leone and Guinea fell by over 90%. Because of treatment problems in some complex rapids and mountainous areas, flies still reinvaded Mali, though biting rates were approximately 70% lower than those recorded before anti-reinvasion treatments started. It was concluded that transmission in eastern Mali has now been reduced to the levels required to control onchocerciasis.","container-title":"Philosophical Transactions of the Royal Society of London. B, Biological Sciences","DOI":"10.1098/rstb.1990.0141","issue":"1251","note":"publisher: Royal Society","page":"731-750","source":"royalsocietypublishing.org (Atypon)","title":"Progress in controlling the reinvasion of windborne vectors into the western area of the Onchocerciasis Control Programme in West Africa","volume":"328","author":[{"family":"Baker","given":"R. H. A."},{"family":"Guillet","given":"P."},{"family":"Sékétéli","given":"A."},{"family":"Poudiougo","given":"P."},{"family":"Boakye","given":"D."},{"family":"Wilson","given":"M. D."},{"family":"Bissan","given":"Y."},{"family":"Garms","given":"R."},{"family":"Cheke","given":"R. A."},{"family":"Sachs","given":"R."},{"family":"Howe","given":"M. A."},{"family":"Lehane","given":"M. J."},{"family":"Millest","given":"A. L."},{"family":"Kone","given":"T."},{"family":"Davies","given":"J. B."},{"family":"Wilson","given":"M. D."},{"family":"Rainey","given":"Reginald Charles"},{"family":"Browning","given":"Keith Anthony"},{"family":"Cheke","given":"R. A."},{"family":"Haggis","given":"Margaret J."}],"issued":{"date-parts":[["1990",6,30]]}}},{"id":1533,"uris":["http://zotero.org/users/2873801/items/TWVUI4CP"],"itemData":{"id":1533,"type":"article-journal","abstract":"The aerial larvicidng operation of the Onchocerciasis Control Programme of the World Health Organization which began in February 1975 resulted in a sharp reduction in Simulium damnosum numbers. However, at the onset of the rainy season the fly population increased in certain areas. Detailed surveys both on the ground and by helicopter did not reveal any significant failures of treatments that could account for the fly densities observed, and it was concluded that the flies must originate from sources outside the controlled zone. This reinvasion proved to be an annual occurrence which has been studied in detail between 1975 and 1978 in the south-western parts of the control zone. The methods used included full day catches by vector collectors carried out every day throughout the season, cytotaxonomic determination of larvae, detailed morphological examination of reared and biting adults and treatment of suspected source rivers with insecticide. The results indicate that the invasion takes place in a SW-NE direction across country for distances of 300 km or more along the track of the monsoon winds. It involves mainly the savanna cytospecies S. damnosum s. str. and S. sirbanum. The invading populations are composed of older parous flies, many of which carry infective 3rd stage larvae indistinguishable from those of Onchocerca volvulus. These females tend to bite close to the rivers and do not disperse as far as normal populations with a higher proportion of younger flies.","container-title":"Tropenmedizin Und Parasitologie","ISSN":"0303-4208","issue":"3","journalAbbreviation":"Tropenmed Parasitol","language":"eng","note":"PMID: 575581","page":"345-362","source":"PubMed","title":"Studies on the reinvasion of the Onchocerciasis Control Programme in the Volta River Basin by &lt;i&gt;Simulium damnosum s.I.&lt;/i&gt; with emphasis on the south-western areas","volume":"30","author":[{"family":"Garms","given":"R."},{"family":"Walsh","given":"J. F."},{"family":"Davies","given":"J. B."}],"issued":{"date-parts":[["1979",9]]}}},{"id":1518,"uris":["http://zotero.org/users/2873801/items/P82W5Z3G"],"itemData":{"id":1518,"type":"report","abstract":"The third meeting of the Onchocerciasis Technical Advisory Subgroup (OTS) of the World Health Organization (WHO) Department of Control of Neglected Tropical Diseases' Monitoring and Evaluation Working Group w as held at WHO headquarters in Geneva, Switzerland, on 26–28 February 2019. The meeting reviewed new data comparing the available serological platforms for diagnosis of onchocerciasis and new data related to onchocerciasis elimination mapping (OEM). Additionally, it reviewed and provided input to the development of milestones relevant to elimination of onchocerciasis (interruption of transmission) for the achievement of the 2030 Sustainable Development Goals.","language":"en","title":"Report of the Third Meeting of the WHO Onchocerciasis Technical Advisory Subgroup Geneva, Switzerland, 26‒28 February 2019","URL":"https://www.who.int/publications-detail-redirect/9789240006638","author":[{"family":"WHO","given":""}],"accessed":{"date-parts":[["2021",9,24]]},"issued":{"date-parts":[["2020"]]}}}],"schema":"https://github.com/citation-style-language/schema/raw/master/csl-citation.json"} </w:instrText>
      </w:r>
      <w:r w:rsidR="005D6207">
        <w:fldChar w:fldCharType="separate"/>
      </w:r>
      <w:r w:rsidR="006C5021" w:rsidRPr="006C5021">
        <w:t>(Baker et al., 1990; Garms et al., 1979; WHO, 2020)</w:t>
      </w:r>
      <w:r w:rsidR="005D6207">
        <w:fldChar w:fldCharType="end"/>
      </w:r>
      <w:r>
        <w:t xml:space="preserve">. However, it is </w:t>
      </w:r>
      <w:r w:rsidR="00A04D24">
        <w:t>essential</w:t>
      </w:r>
      <w:r>
        <w:t xml:space="preserve"> to note that despite being geographically near, some locations had high genetic separation</w:t>
      </w:r>
      <w:r w:rsidR="00A04D24">
        <w:t>,</w:t>
      </w:r>
      <w:r>
        <w:t xml:space="preserve"> i.e., low genetic connectivity between locations and vice-versa.</w:t>
      </w:r>
    </w:p>
    <w:p w14:paraId="2AB29093" w14:textId="247A8656" w:rsidR="0042246D" w:rsidRDefault="0042246D" w:rsidP="0062247D">
      <w:pPr>
        <w:pStyle w:val="BodyText"/>
        <w:tabs>
          <w:tab w:val="left" w:pos="1415"/>
        </w:tabs>
        <w:jc w:val="both"/>
      </w:pPr>
      <w:r>
        <w:t xml:space="preserve">With the assumption that </w:t>
      </w:r>
      <w:r w:rsidR="00ED412D">
        <w:t>environmental factors influence the vector and the parasite geneflow</w:t>
      </w:r>
      <w:r>
        <w:t xml:space="preserve">, we looked at different environmental variables that might influence the genetic connectivity using </w:t>
      </w:r>
      <w:r w:rsidR="00E34F4F">
        <w:t xml:space="preserve">the </w:t>
      </w:r>
      <w:r>
        <w:t xml:space="preserve">landscape genetics framework. </w:t>
      </w:r>
      <w:r w:rsidR="00ED412D">
        <w:t xml:space="preserve">Using an </w:t>
      </w:r>
      <w:proofErr w:type="spellStart"/>
      <w:r w:rsidR="00ED412D">
        <w:t>optimisation</w:t>
      </w:r>
      <w:proofErr w:type="spellEnd"/>
      <w:r w:rsidR="00ED412D">
        <w:t xml:space="preserve"> algorithm, we created resistance surfaces from selected environmental features</w:t>
      </w:r>
      <w:r>
        <w:t xml:space="preserve"> and tested if the resistance distance obtained from the </w:t>
      </w:r>
      <w:r w:rsidR="00F35133">
        <w:t xml:space="preserve">corresponding </w:t>
      </w:r>
      <w:r>
        <w:t xml:space="preserve">environmental resistance surfaces is associated with the genetic distance. For the parasite population, resistance surfaces obtained from the elevation and soil moisture were significantly associated with the genetic distance. The resistance for the geneflow was low in the areas of elevation around </w:t>
      </w:r>
      <w:r w:rsidR="00F35133">
        <w:t xml:space="preserve">the range of </w:t>
      </w:r>
      <w:r>
        <w:t>90</w:t>
      </w:r>
      <w:r w:rsidR="00F35133">
        <w:t>–</w:t>
      </w:r>
      <w:r>
        <w:t>150</w:t>
      </w:r>
      <w:r w:rsidR="00497B63">
        <w:t xml:space="preserve"> </w:t>
      </w:r>
      <w:r>
        <w:t>m and</w:t>
      </w:r>
      <w:r w:rsidR="00ED412D">
        <w:t>,</w:t>
      </w:r>
      <w:r>
        <w:t xml:space="preserve"> similarly, in the areas with soil moisture</w:t>
      </w:r>
      <w:r w:rsidR="00497B63">
        <w:t>,</w:t>
      </w:r>
      <w:r>
        <w:t xml:space="preserve"> 60</w:t>
      </w:r>
      <w:r w:rsidR="00497B63">
        <w:t>–</w:t>
      </w:r>
      <w:r>
        <w:t>190 mm. This roughly corresponds to the reported range of elevation (95</w:t>
      </w:r>
      <w:r w:rsidR="00497B63">
        <w:t>–</w:t>
      </w:r>
      <w:r>
        <w:t>142</w:t>
      </w:r>
      <w:r w:rsidR="00497B63">
        <w:t xml:space="preserve"> </w:t>
      </w:r>
      <w:r>
        <w:t>m)</w:t>
      </w:r>
      <w:r w:rsidR="00ED412D">
        <w:t>,</w:t>
      </w:r>
      <w:r>
        <w:t xml:space="preserve"> which </w:t>
      </w:r>
      <w:r w:rsidR="00497B63">
        <w:t xml:space="preserve">was </w:t>
      </w:r>
      <w:r>
        <w:t xml:space="preserve">hypothesized to be suitable for onchocerciasis </w:t>
      </w:r>
      <w:r w:rsidR="00497B63">
        <w:t xml:space="preserve">for </w:t>
      </w:r>
      <w:r>
        <w:t xml:space="preserve">geospatial modelling study of onchocerciasis in Ghana </w:t>
      </w:r>
      <w:r w:rsidR="006C5021">
        <w:fldChar w:fldCharType="begin"/>
      </w:r>
      <w:r w:rsidR="006C5021">
        <w:instrText xml:space="preserve"> ADDIN ZOTERO_ITEM CSL_CITATION {"citationID":"bwDJaWwL","properties":{"formattedCitation":"(Barro &amp; Oyana, 2012)","plainCitation":"(Barro &amp; Oyana, 2012)","noteIndex":0},"citationItems":[{"id":1013,"uris":["http://zotero.org/users/2873801/items/MZ75EFL8"],"itemData":{"id":1013,"type":"article-journal","container-title":"Spatial and Spatio-temporal Epidemiology","DOI":"10.1016/j.sste.2012.08.001","ISSN":"18775845","issue":"4","journalAbbreviation":"Spatial and Spatio-temporal Epidemiology","language":"en","page":"273-285","source":"DOI.org (Crossref)","title":"Predictive and epidemiologic modeling of the spatial risk of human onchocerciasis using biophysical factors: A case study of Ghana and Burundi","title-short":"Predictive and epidemiologic modeling of the spatial risk of human onchocerciasis using biophysical factors","volume":"3","author":[{"family":"Barro","given":"Alassane S."},{"family":"Oyana","given":"Tonny J."}],"issued":{"date-parts":[["2012",12]]}}}],"schema":"https://github.com/citation-style-language/schema/raw/master/csl-citation.json"} </w:instrText>
      </w:r>
      <w:r w:rsidR="006C5021">
        <w:fldChar w:fldCharType="separate"/>
      </w:r>
      <w:r w:rsidR="006C5021" w:rsidRPr="006C5021">
        <w:t>(Barro &amp; Oyana, 2012)</w:t>
      </w:r>
      <w:r w:rsidR="006C5021">
        <w:fldChar w:fldCharType="end"/>
      </w:r>
      <w:r>
        <w:t>. The high resistance for the parasites in low soil moisture area</w:t>
      </w:r>
      <w:r w:rsidR="00C0356A">
        <w:t>s</w:t>
      </w:r>
      <w:r>
        <w:t xml:space="preserve"> could be due to </w:t>
      </w:r>
      <w:r w:rsidR="00C0356A">
        <w:t xml:space="preserve">the </w:t>
      </w:r>
      <w:r>
        <w:t>un-arability of the land and</w:t>
      </w:r>
      <w:r w:rsidR="00C0356A">
        <w:t>,</w:t>
      </w:r>
      <w:r>
        <w:t xml:space="preserve"> thus, the lack of human hosts. Soil moisture is reported to be an important environmental feature influencing </w:t>
      </w:r>
      <w:r w:rsidR="00C0356A">
        <w:t xml:space="preserve">the </w:t>
      </w:r>
      <w:r>
        <w:t xml:space="preserve">occurrence of onchocerciasis in several other studies </w:t>
      </w:r>
      <w:r w:rsidR="001F00BB">
        <w:fldChar w:fldCharType="begin"/>
      </w:r>
      <w:r w:rsidR="001F00BB">
        <w:instrText xml:space="preserve"> ADDIN ZOTERO_ITEM CSL_CITATION {"citationID":"xNcCPjco","properties":{"formattedCitation":"(Cromwell et al., 2021; Shrestha et al., 2022)","plainCitation":"(Cromwell et al., 2021; Shrestha et al., 2022)","noteIndex":0},"citationItems":[{"id":1513,"uris":["http://zotero.org/users/2873801/items/CRINFIQL"],"itemData":{"id":1513,"type":"article-journal","abstract":"Recent evidence suggests that, in some foci, elimination of onchocerciasis from Africa may be feasible with mass drug administration (MDA) of ivermectin. To achieve continental elimination of transmission, mapping surveys will need to be conducted across all implementation units (IUs) for which endemicity status is currently unknown. Using boosted regression tree models with optimised hyperparameter selection, we estimated environmental suitability for onchocerciasis at the 5 × 5-km resolution across Africa. In order to classify IUs that include locations that are environmentally suitable, we used receiver operating characteristic (ROC) analysis to identify an optimal threshold for suitability concordant with locations where onchocerciasis has been previously detected. This threshold value was then used to classify IUs (more suitable or less suitable) based on the location within the IU with the largest mean prediction. Mean estimates of environmental suitability suggest large areas across West and Central Africa, as well as focal areas of East Africa, are suitable for onchocerciasis transmission, consistent with the presence of current control and elimination of transmission efforts. The ROC analysis identified a mean environmental suitability index of 0·71 as a threshold to classify based on the location with the largest mean prediction within the IU. Of the IUs considered for mapping surveys, 50·2% exceed this threshold for suitability in at least one 5 × 5-km location. The formidable scale of data collection required to map onchocerciasis endemicity across the African continent presents an opportunity to use spatial data to identify areas likely to be suitable for onchocerciasis transmission. National onchocerciasis elimination programmes may wish to consider prioritising these IUs for mapping surveys as human resources, laboratory capacity, and programmatic schedules may constrain survey implementation, and possibly delaying MDA initiation in areas that would ultimately qualify.","container-title":"PLOS Neglected Tropical Diseases","DOI":"10.1371/journal.pntd.0008824","ISSN":"1935-2735","issue":"7","journalAbbreviation":"PLOS Neglected Tropical Diseases","language":"en","note":"publisher: Public Library of Science","page":"e0008824","source":"PLoS Journals","title":"Predicting the environmental suitability for onchocerciasis in Africa as an aid to elimination planning","volume":"15","author":[{"family":"Cromwell","given":"Elizabeth A."},{"family":"Osborne","given":"Joshua C. P."},{"family":"Unnasch","given":"Thomas R."},{"family":"Basáñez","given":"Maria-Gloria"},{"family":"Gass","given":"Katherine M."},{"family":"Barbre","given":"Kira A."},{"family":"Hill","given":"Elex"},{"family":"Johnson","given":"Kimberly B."},{"family":"Donkers","given":"Katie M."},{"family":"Shirude","given":"Shreya"},{"family":"Schmidt","given":"Chris A."},{"family":"Adekanmbi","given":"Victor"},{"family":"Adetokunboh","given":"Olatunji O."},{"family":"Afarideh","given":"Mohsen"},{"family":"Ahmadpour","given":"Ehsan"},{"family":"Ahmed","given":"Muktar Beshir"},{"family":"Akalu","given":"Temesgen Yihunie"},{"family":"Al-Aly","given":"Ziyad"},{"family":"Alanezi","given":"Fahad Mashhour"},{"family":"Alanzi","given":"Turki M."},{"family":"Alipour","given":"Vahid"},{"family":"Andrei","given":"Catalina Liliana"},{"family":"Ansari","given":"Fereshteh"},{"family":"Ansha","given":"Mustafa Geleto"},{"family":"Anvari","given":"Davood"},{"family":"Appiah","given":"Seth Christopher Yaw"},{"family":"Arabloo","given":"Jalal"},{"family":"Arnold","given":"Benjamin F."},{"family":"Ausloos","given":"Marcel"},{"family":"Ayanore","given":"Martin Amogre"},{"family":"Baig","given":"Atif Amin"},{"family":"Banach","given":"Maciej"},{"family":"Barac","given":"Aleksandra"},{"family":"Bärnighausen","given":"Till Winfried"},{"family":"Bayati","given":"Mohsen"},{"family":"Bhattacharyya","given":"Krittika"},{"family":"Bhutta","given":"Zulfiqar A."},{"family":"Bibi","given":"Sadia"},{"family":"Bijani","given":"Ali"},{"family":"Bohlouli","given":"Somayeh"},{"family":"Bohluli","given":"Mahdi"},{"family":"Brady","given":"Oliver J."},{"family":"Bragazzi","given":"Nicola Luigi"},{"family":"Butt","given":"Zahid A."},{"family":"Carvalho","given":"Felix"},{"family":"Chatterjee","given":"Souranshu"},{"family":"Chattu","given":"Vijay Kumar"},{"family":"Chattu","given":"Soosanna Kumary"},{"family":"Cormier","given":"Natalie Maria"},{"family":"Dahlawi","given":"Saad M. A."},{"family":"Damiani","given":"Giovanni"},{"family":"Daoud","given":"Farah"},{"family":"Darwesh","given":"Aso Mohammad"},{"family":"Daryani","given":"Ahmad"},{"family":"Deribe","given":"Kebede"},{"family":"Dharmaratne","given":"Samath Dhamminda"},{"family":"Diaz","given":"Daniel"},{"family":"Do","given":"Hoa Thi"},{"family":"Zaki","given":"Maysaa El Sayed"},{"family":"Tantawi","given":"Maha El"},{"family":"Elemineh","given":"Demelash Abewa"},{"family":"Faraj","given":"Anwar"},{"family":"Harandi","given":"Majid Fasihi"},{"family":"Fatahi","given":"Yousef"},{"family":"Feigin","given":"Valery L."},{"family":"Fernandes","given":"Eduarda"},{"family":"Foigt","given":"Nataliya A."},{"family":"Foroutan","given":"Masoud"},{"family":"Franklin","given":"Richard Charles"},{"family":"Gubari","given":"Mohammed Ibrahim Mohialdeen"},{"family":"Guido","given":"Davide"},{"family":"Guo","given":"Yuming"},{"family":"Haj-Mirzaian","given":"Arvin"},{"family":"Abdullah","given":"Kanaan Hamagharib"},{"family":"Hamidi","given":"Samer"},{"family":"Herteliu","given":"Claudiu"},{"family":"Hidru","given":"Hagos Degefa","dropping-particle":"de"},{"family":"Higazi","given":"Tarig B."},{"family":"Hossain","given":"Naznin"},{"family":"Hosseinzadeh","given":"Mehdi"},{"family":"Househ","given":"Mowafa"},{"family":"Ilesanmi","given":"Olayinka Stephen"},{"family":"Ilic","given":"Milena D."},{"family":"Ilic","given":"Irena M."},{"family":"Iqbal","given":"Usman"},{"family":"Irvani","given":"Seyed Sina Naghibi"},{"family":"Jha","given":"Ravi Prakash"},{"family":"Joukar","given":"Farahnaz"},{"family":"Jozwiak","given":"Jacek Jerzy"},{"family":"Kabir","given":"Zubair"},{"family":"Kalankesh","given":"Leila R."},{"family":"Kalhor","given":"Rohollah"},{"family":"Matin","given":"Behzad Karami"},{"family":"Karimi","given":"Salah Eddin"},{"family":"Kasaeian","given":"Amir"},{"family":"Kavetskyy","given":"Taras"},{"family":"Kayode","given":"Gbenga A."},{"family":"Karyani","given":"Ali Kazemi"},{"family":"Kelbore","given":"Abraham Getachew"},{"family":"Keramati","given":"Maryam"},{"family":"Khalilov","given":"Rovshan"},{"family":"Khan","given":"Ejaz Ahmad"},{"family":"Khan","given":"Md Nuruzzaman Nuruzzaman"},{"family":"Khatab","given":"Khaled"},{"family":"Khater","given":"Mona M."},{"family":"Kianipour","given":"Neda"},{"family":"Kibret","given":"Kelemu Tilahun"},{"family":"Kim","given":"Yun Jin"},{"family":"Kosen","given":"Soewarta"},{"family":"Krohn","given":"Kris J."},{"family":"Kusuma","given":"Dian"},{"family":"Vecchia","given":"Carlo La"},{"family":"Lansingh","given":"Van Charles"},{"family":"Lee","given":"Paul H."},{"family":"LeGrand","given":"Kate E."},{"family":"Li","given":"Shanshan"},{"family":"Longbottom","given":"Joshua"},{"family":"Razek","given":"Hassan Magdy Abd El"},{"family":"Razek","given":"Muhammed Magdy Abd El"},{"family":"Maleki","given":"Afshin"},{"family":"Mamun","given":"Abdullah A."},{"family":"Manafi","given":"Ali"},{"family":"Manafi","given":"Navid"},{"family":"Mansournia","given":"Mohammad Ali"},{"family":"Martins-Melo","given":"Francisco Rogerlândio"},{"family":"Mazidi","given":"Mohsen"},{"family":"McAlinden","given":"Colm"},{"family":"Meharie","given":"Birhanu Geta"},{"family":"Mendoza","given":"Walter"},{"family":"Mengesha","given":"Endalkachew Worku"},{"family":"Mengistu","given":"Desalegn Tadese"},{"family":"Mereta","given":"Seid Tiku"},{"family":"Mestrovic","given":"Tomislav"},{"family":"Miller","given":"Ted R."},{"family":"Miri","given":"Mohammad"},{"family":"Moghadaszadeh","given":"Masoud"},{"family":"Mohammadian-Hafshejani","given":"Abdollah"},{"family":"Mohammadpourhodki","given":"Reza"},{"family":"Mohammed","given":"Shafiu"},{"family":"Mohammed","given":"Salahuddin"},{"family":"Moradi","given":"Masoud"},{"family":"Moradzadeh","given":"Rahmatollah"},{"family":"Moraga","given":"Paula"},{"family":"Mosser","given":"Jonathan F."},{"family":"Naderi","given":"Mehdi"},{"family":"Nagarajan","given":"Ahamarshan Jayaraman"},{"family":"Naik","given":"Gurudatta"},{"family":"Negoi","given":"Ionut"},{"family":"Nguyen","given":"Cuong Tat"},{"family":"Nguyen","given":"Huong Lan Thi"},{"family":"Nguyen","given":"Trang Huyen"},{"family":"Nikbakhsh","given":"Rajan"},{"family":"Oancea","given":"Bogdan"},{"family":"Olagunju","given":"Tinuke O."},{"family":"Olagunju","given":"Andrew T."},{"family":"Bali","given":"Ahmed Omar"},{"family":"Onwujekwe","given":"Obinna E."},{"family":"Pana","given":"Adrian"},{"family":"Pourjafar","given":"Hadi"},{"family":"Rahim","given":"Fakher"},{"family":"Rahman","given":"Mohammad Hifz Ur"},{"family":"Rathi","given":"Priya"},{"family":"Rawaf","given":"Salman"},{"family":"Rawaf","given":"David Laith"},{"family":"Rawassizadeh","given":"Reza"},{"family":"Resnikoff","given":"Serge"},{"family":"Reta","given":"Melese Abate"},{"family":"Rezapour","given":"Aziz"},{"family":"Rubagotti","given":"Enrico"},{"family":"Rubino","given":"Salvatore"},{"family":"Sadeghi","given":"Ehsan"},{"family":"Saghafipour","given":"Abedin"},{"family":"Sajadi","given":"S. Mohammad"},{"family":"Samy","given":"Abdallah M."},{"family":"Sarmiento-Suárez","given":"Rodrigo"},{"family":"Sawhney","given":"Monika"},{"family":"Schipp","given":"Megan F."},{"family":"Shaheen","given":"Amira A."},{"family":"Shaikh","given":"Masood Ali"},{"family":"Shamsizadeh","given":"Morteza"},{"family":"Sharafi","given":"Kiomars"},{"family":"Sheikh","given":"Aziz"},{"family":"Shetty","given":"B. Suresh Kumar"},{"family":"Shin","given":"Jae Il"},{"family":"Shivakumar","given":"K. M."},{"family":"Simonetti","given":"Biagio"},{"family":"Singh","given":"Jasvinder A."},{"family":"Skiadaresi","given":"Eirini"},{"family":"Soheili","given":"Amin"},{"family":"Soltani","given":"Shahin"},{"family":"Spurlock","given":"Emma Elizabeth"},{"family":"Sufiyan","given":"Mu’awiyyah Babale"},{"family":"Tabuchi","given":"Takahiro"},{"family":"Tapak","given":"Leili"},{"family":"Thompson","given":"Robert L."},{"family":"Thomson","given":"Alan J."},{"family":"Traini","given":"Eugenio"},{"family":"Tran","given":"Bach Xuan"},{"family":"Ullah","given":"Irfan"},{"family":"Ullah","given":"Saif"},{"family":"Uneke","given":"Chigozie Jesse"},{"family":"Unnikrishnan","given":"Bhaskaran"},{"family":"Uthman","given":"Olalekan A."},{"family":"Melchers","given":"Natalie V. S. Vinkeles"},{"family":"Violante","given":"Francesco S."},{"family":"Wolde","given":"Haileab Fekadu"},{"family":"Wonde","given":"Tewodros Eshete"},{"family":"Yamada","given":"Tomohide"},{"family":"Yaya","given":"Sanni"},{"family":"Yazdi-Feyzabadi","given":"Vahid"},{"family":"Yip","given":"Paul"},{"family":"Yonemoto","given":"Naohiro"},{"family":"Yousof","given":"Hebat-Allah Salah A."},{"family":"Yu","given":"Chuanhua"},{"family":"Yu","given":"Yong"},{"family":"Yusefzadeh","given":"Hasan"},{"family":"Zaki","given":"Leila"},{"family":"Zaman","given":"Sojib Bin"},{"family":"Zamanian","given":"Maryam"},{"family":"Zhang","given":"Zhi-Jiang"},{"family":"Zhang","given":"Yunquan"},{"family":"Ziapour","given":"Arash"},{"family":"Hay","given":"Simon I."},{"family":"Pigott","given":"David M."}],"issued":{"date-parts":[["2021",7,28]]}}},{"id":1589,"uris":["http://zotero.org/users/2873801/items/XZGURNKQ"],"itemData":{"id":1589,"type":"article","abstract":"Background\nOnchocerciasis is a neglected tropical and filarial disease transmitted by the bites of blackflies, causing blindness and severe skin lesions. The change in focus for onchocerciasis management from control to elimination requires thorough mapping of pre-control endemicity to identify areas requiring interventions and to monitor progress. Onchocerca volvulus infection prevalence in sub-Saharan Africa is spatially continuous and heterogeneous, and highly endemic areas may contribute to transmission in areas of low endemicity or vice-versa. Ethiopia is one such onchocerciasis-endemic country with heterogeneous O. volvulus infection prevalence, and many districts are still unmapped despite their potential for O. volvulus infection transmission. \nMethodology/Principle findings\nA Bayesian geostatistical model was fitted for retrospective pre-intervention nodule prevalence data collected from 916 unique sites and 35,077 people across Ethiopia. We used multiple environmental, socio-demographic, and climate variables to estimate the pre-intervention prevalence of O. volvulus infection across Ethiopia and to explore their relationship with prevalence. Prevalence was high in southern and northwestern Ethiopia and low in Ethiopia's central and eastern parts. Distance to the nearest river (-0.015, 95% BCI: -0.025 - -0.005), precipitation seasonality (-0.017, 95% BCI: -0.032 - -0.001), and flow accumulation (-0.042, 95% BCI: -0.07 - -0.019) were negatively associated with O. volvulus infection prevalence, while soil moisture (0.0216, 95% BCI: 0.014 - 0.03) was positively associated. \nConclusions/Significance\nInfection distribution was correlated with habitat suitability for vector breeding and associated biting behavior. The modeled pre-intervention prevalence can be used as a guide for determining priority for intervention in regions of Ethiopia that are currently unmapped, most of which have comparatively low infection prevalence.","genre":"preprint","language":"en","note":"DOI: 10.1101/2022.01.10.22269016","publisher":"Epidemiology","source":"DOI.org (Crossref)","title":"Geospatial modeling of pre-intervention prevalence of &lt;i&gt;Onchocerca volvulus&lt;/i&gt; infection in Ethiopia as an aid to onchocerciasis elimination","URL":"http://medrxiv.org/lookup/doi/10.1101/2022.01.10.22269016","author":[{"family":"Shrestha","given":"Himal"},{"family":"McCulloch","given":"Karen"},{"family":"Hedtke","given":"Shannon M"},{"family":"Grant","given":"Warwick N"}],"accessed":{"date-parts":[["2022",1,24]]},"issued":{"date-parts":[["2022",1,11]]}}}],"schema":"https://github.com/citation-style-language/schema/raw/master/csl-citation.json"} </w:instrText>
      </w:r>
      <w:r w:rsidR="001F00BB">
        <w:fldChar w:fldCharType="separate"/>
      </w:r>
      <w:r w:rsidR="001F00BB" w:rsidRPr="001F00BB">
        <w:t>(Cromwell et al., 2021; Shrestha et al., 2022)</w:t>
      </w:r>
      <w:r w:rsidR="001F00BB">
        <w:fldChar w:fldCharType="end"/>
      </w:r>
      <w:r>
        <w:t xml:space="preserve">. Similarly, high soil moisture areas might also not be suitable for onchocerciasis as those </w:t>
      </w:r>
      <w:r w:rsidR="00A008D2">
        <w:t xml:space="preserve">were </w:t>
      </w:r>
      <w:r>
        <w:t xml:space="preserve">around lake Volta with </w:t>
      </w:r>
      <w:r>
        <w:lastRenderedPageBreak/>
        <w:t xml:space="preserve">non-flowing water and generally </w:t>
      </w:r>
      <w:r w:rsidR="00FE3DA6">
        <w:t>un</w:t>
      </w:r>
      <w:r>
        <w:t>suitable for vector breeding. Lake Volta is one of the biggest artificial lakes in the world</w:t>
      </w:r>
      <w:r w:rsidR="00FE3DA6">
        <w:t>. The l</w:t>
      </w:r>
      <w:r>
        <w:t xml:space="preserve">akes formed by river dams have been reported to affect the vector breeding sites decreasing onchocerciasis transmission </w:t>
      </w:r>
      <w:r w:rsidR="00B43B04">
        <w:fldChar w:fldCharType="begin"/>
      </w:r>
      <w:r w:rsidR="00C94A97">
        <w:instrText xml:space="preserve"> ADDIN ZOTERO_ITEM CSL_CITATION {"citationID":"TBXFZNMm","properties":{"formattedCitation":"(Katabarwa et al., 2020; Post et al., 2013; Zarroug et al., 2019)","plainCitation":"(Katabarwa et al., 2020; Post et al., 2013; Zarroug et al., 2019)","noteIndex":0},"citationItems":[{"id":1394,"uris":["http://zotero.org/users/2873801/items/P6IF2JYW"],"itemData":{"id":1394,"type":"article-journal","container-title":"PLOS Neglected Tropical Diseases","DOI":"10.1371/journal.pntd.0007830","ISSN":"1935-2735","issue":"2","journalAbbreviation":"PLoS Negl Trop Dis","language":"en","page":"e0007830","source":"DOI.org (Crossref)","title":"The Galabat-Metema cross-border onchocerciasis focus: The first coordinated interruption of onchocerciasis transmission in Africa","title-short":"The Galabat-Metema cross-border onchocerciasis focus","volume":"14","author":[{"family":"Katabarwa","given":"Moses N."},{"family":"Zarroug","given":"Isam M. A."},{"family":"Negussu","given":"Nebiyu"},{"family":"Aziz","given":"Nabil M."},{"family":"Tadesse","given":"Zerihun"},{"family":"Elmubark","given":"Wigdan A."},{"family":"Shumo","given":"Zainab"},{"family":"Meribo","given":"Kadu"},{"family":"Kamal","given":"Hashim"},{"family":"Mohammed","given":"Aderajew"},{"family":"Bitew","given":"Yewondwossen"},{"family":"Seid","given":"Tewodros"},{"family":"Bekele","given":"Firdaweke"},{"family":"Yilak","given":"Abebual"},{"family":"Endeshaw","given":"Tekola"},{"family":"Hassen","given":"Mohammed"},{"family":"Tillahun","given":"Abate"},{"family":"Samuel","given":"Fikresilasie"},{"family":"Birhanu","given":"Henok"},{"family":"Asmare","given":"Tadesse"},{"family":"Boakye","given":"Daniel"},{"family":"Feleke","given":"Sindew M."},{"family":"Unnasch","given":"Thomas"},{"family":"Post","given":"Rory"},{"family":"Higazi","given":"Tarig"},{"family":"Griswold","given":"Emily"},{"family":"Mackenzie","given":"Charles"},{"family":"Richards","given":"Frank"}],"editor":[{"family":"Makepeace","given":"Benjamin L."}],"issued":{"date-parts":[["2020",2,6]]}}},{"id":1775,"uris":["http://zotero.org/users/2873801/items/XVVH6QH7"],"itemData":{"id":1775,"type":"article-journal","abstract":"Abstract\n            \n              Background\n              \n                Simulium damnosum\n                s.l., the most important vector of onchocerciasis in Africa, is a complex of sibling species that have been described on the basis of differences in their larval polytene chromosomes. These (cyto) species differ in their geographical distributions, ecologies and epidemiological roles. In Ghana, distributional changes have been recorded as a consequence of vector control and environmental change (e.g. deforestation), with potential disease consequences. We review the distribution of cytospecies in southern Ghana and report changes observed with reference to historical data collated from 1971 to 2005 and new identifications made between 2006 and 2011.\n              \n            \n            \n              Methods/Results\n              \n                Larvae were collected from riverine breeding sites, fixed in Carnoy’s solution and chromosome preparations made. Cytotaxonomic identifications from 1,232 samples (including 49 new samples) were analysed. We report long-term stability in cytospecies distribution in the rivers Afram, Akrum, Pawnpawn and Pru. For the rivers Oda, Ofin and Tano we describe (for the first time) patterns of distribution. We could not detect cytospecies composition changes in the upper Pra, and the lower Pra seems to have been stable. The elimination of the Djodji form of\n                S\n                . \n                sanctipauli\n                in the Volta Region seems to have had no long-term effects on the distribution of the other cytospecies, despite an initial surge by\n                S\n                . \n                yahense\n                . There has been a recent increase in the occurrence of savannah cytospecies in the river Asukawkaw, and this might be related to continuing deforestation.\n              \n            \n            \n              Conclusions\n              Cytospecies’ distributions have not been stable from 1971 to 2011. Although there are no obvious causes for the temporary appearance and subsequent disappearance of cytospecies in a particular location, a major influence has been vector control and migration patterns, probably explaining observed changes on the Black Volta and lower Volta rivers. Deforestation was previously implicated in an increase of savannah cytospecies in southern Ghana (1975–1997). Our data had little power to support (or refute) suggestions of a continuing increase, except in the Asukawkaw river basin.","container-title":"Parasites &amp; Vectors","DOI":"10.1186/1756-3305-6-205","ISSN":"1756-3305","issue":"1","journalAbbreviation":"Parasites Vectors","language":"en","page":"205","source":"DOI.org (Crossref)","title":"Stability and change in the distribution of cytospecies of the Simulium damnosum complex (Diptera: Simuliidae) in southern Ghana from 1971 to 2011","title-short":"Stability and change in the distribution of cytospecies of the Simulium damnosum complex (Diptera","volume":"6","author":[{"family":"Post","given":"Rory J"},{"family":"Cheke","given":"Robert A"},{"family":"Boakye","given":"Daniel A"},{"family":"Wilson","given":"Michael D"},{"family":"Osei-Atweneboana","given":"Mike Y"},{"family":"Tetteh-Kumah","given":"Anthony"},{"family":"Lamberton","given":"Poppy HL"},{"family":"Crainey","given":"J Lee"},{"family":"Yaméogo","given":"Laurent"},{"family":"Basáñez","given":"María-Gloria"}],"issued":{"date-parts":[["2013",12]]}}},{"id":1479,"uris":["http://zotero.org/users/2873801/items/7BT2MEBF"],"itemData":{"id":1479,"type":"article-journal","abstract":"Onchocerciasis is caused by a nematode worm Onchocerca volvulus, which is transmitted in Sudan by black fly vectors of the Simulium damnosum sensu lato species complex. In Sudan, the disease is found in four foci where fast flowing rivers provide suitable breeding sites for the Simulium vector flies. The construction of dams and irrigation schemes for agricultural purposes has affected black fly breeding and distribution, such as in Merowe Dam in Abu-Hamed focus, where the perennially flowing water downstream of the Dam created new vector breeding sites, thereby, changing the pattern of disease transmission and creating public health problems. Based on this situation, this study was carried out to measure the effect of the Upper Atbara and Setit Dam complex on the distribution of Simulium damnosum s.l. breeding sites and on disease elimination in the Galabat sub-focus in eastern Sudan.","container-title":"BMC Infectious Diseases","DOI":"10.1186/s12879-019-4113-1","ISSN":"1471-2334","issue":"1","journalAbbreviation":"BMC Infectious Diseases","page":"477","source":"BioMed Central","title":"Notes on distribution of &lt;i&gt;Simulium damnosum s. l.&lt;/i&gt; along Atbara River in Galabat sub-focus, eastern Sudan","volume":"19","author":[{"family":"Zarroug","given":"Isam M. A."},{"family":"Elaagip","given":"Arwa"},{"family":"Gumaa","given":"Suhaib G."},{"family":"Ali","given":"Altayeb K."},{"family":"Ahmed","given":"Ayman"},{"family":"Siam","given":"Hanaa A. M."},{"family":"Abdelgadir","given":"Deena M."},{"family":"Surakat","given":"Olabanji A."},{"family":"Olamiju","given":"Olatunwa J."},{"family":"Boakye","given":"Daniel A."},{"family":"Aziz","given":"Nabil"},{"family":"Hashim","given":"Kamal"}],"issued":{"date-parts":[["2019",5,28]]}}}],"schema":"https://github.com/citation-style-language/schema/raw/master/csl-citation.json"} </w:instrText>
      </w:r>
      <w:r w:rsidR="00B43B04">
        <w:fldChar w:fldCharType="separate"/>
      </w:r>
      <w:r w:rsidR="00C94A97" w:rsidRPr="00C94A97">
        <w:t>(Katabarwa et al., 2020; Post et al., 2013; Zarroug et al., 2019)</w:t>
      </w:r>
      <w:r w:rsidR="00B43B04">
        <w:fldChar w:fldCharType="end"/>
      </w:r>
      <w:r>
        <w:t>.</w:t>
      </w:r>
    </w:p>
    <w:p w14:paraId="2A4548FD" w14:textId="02FB95E6" w:rsidR="00C70F6D" w:rsidRDefault="0042246D" w:rsidP="0062247D">
      <w:pPr>
        <w:pStyle w:val="BodyText"/>
        <w:tabs>
          <w:tab w:val="left" w:pos="1415"/>
        </w:tabs>
        <w:jc w:val="both"/>
      </w:pPr>
      <w:r>
        <w:t xml:space="preserve">Similarly, the resistance surface derived from soil moisture was also significantly associated with vector population genetics. However, the transformation parameter </w:t>
      </w:r>
      <w:r w:rsidR="00401546">
        <w:t>differed from</w:t>
      </w:r>
      <w:r>
        <w:t xml:space="preserve"> the resistance surface obtained for the parasite population. The resistance was low for areas with low soil moisture 22</w:t>
      </w:r>
      <w:r w:rsidR="00A008D2">
        <w:t>–</w:t>
      </w:r>
      <w:r>
        <w:t>90 mm</w:t>
      </w:r>
      <w:r w:rsidR="00AF0381">
        <w:t xml:space="preserve"> (vs high resistance for the parasite population in areas with low soil moisture)</w:t>
      </w:r>
      <w:r>
        <w:t>, and the resistance increased almost linearly with the increase in soil moisture. This suggests that vector population geneflow occurred with relatively low resistance in areas with low soil moisture</w:t>
      </w:r>
      <w:r w:rsidR="00420FA1">
        <w:t>,</w:t>
      </w:r>
      <w:r>
        <w:t xml:space="preserve"> </w:t>
      </w:r>
      <w:r w:rsidR="002134FF">
        <w:t xml:space="preserve">unlike </w:t>
      </w:r>
      <w:r>
        <w:t xml:space="preserve">the parasite geneflow. The possible explanation for this could be the absence of human hosts in areas of low soil moisture around the western </w:t>
      </w:r>
      <w:r w:rsidR="00BC3ACD">
        <w:t>areas</w:t>
      </w:r>
      <w:r>
        <w:t xml:space="preserve"> of the transition ecological zone of Ghana. Some of those areas are a part of Bui national park</w:t>
      </w:r>
      <w:r w:rsidR="00C70F6D">
        <w:t>,</w:t>
      </w:r>
      <w:r>
        <w:t xml:space="preserve"> where there might be black flies but are particularly </w:t>
      </w:r>
      <w:proofErr w:type="spellStart"/>
      <w:r>
        <w:t>characterised</w:t>
      </w:r>
      <w:proofErr w:type="spellEnd"/>
      <w:r>
        <w:t xml:space="preserve"> </w:t>
      </w:r>
      <w:r w:rsidR="00C70F6D">
        <w:t>by</w:t>
      </w:r>
      <w:r>
        <w:t xml:space="preserve"> sparse human density.</w:t>
      </w:r>
    </w:p>
    <w:p w14:paraId="11CA26ED" w14:textId="011B78B1" w:rsidR="007733A7" w:rsidRPr="007733A7" w:rsidRDefault="0042246D" w:rsidP="0062247D">
      <w:pPr>
        <w:pStyle w:val="BodyText"/>
        <w:tabs>
          <w:tab w:val="left" w:pos="1415"/>
        </w:tabs>
        <w:jc w:val="both"/>
      </w:pPr>
      <w:r>
        <w:t xml:space="preserve">Furthermore, in a study by </w:t>
      </w:r>
      <w:r w:rsidR="003C1AFA">
        <w:fldChar w:fldCharType="begin"/>
      </w:r>
      <w:r w:rsidR="003C1AFA">
        <w:instrText xml:space="preserve"> ADDIN ZOTERO_ITEM CSL_CITATION {"citationID":"1EUiaHyv","properties":{"formattedCitation":"(Doyle et al., 2016)","plainCitation":"(Doyle et al., 2016)","noteIndex":0},"citationItems":[{"id":1776,"uris":["http://zotero.org/users/2873801/items/B5VWHX5I"],"itemData":{"id":1776,"type":"article-journal","container-title":"Parasites &amp; Vectors","DOI":"10.1186/s13071-016-1832-7","ISSN":"1756-3305","issue":"1","journalAbbreviation":"Parasites Vectors","language":"en","page":"536","source":"DOI.org (Crossref)","title":"Discrimination between Onchocerca volvulus and O. ochengi filarial larvae in Simulium damnosum (s.l.) and their distribution throughout central Ghana using a versatile high-resolution speciation assay","volume":"9","author":[{"family":"Doyle","given":"Stephen R."},{"family":"Armoo","given":"Samuel"},{"family":"Renz","given":"Alfons"},{"family":"Taylor","given":"Mark J."},{"family":"Osei-Atweneboana","given":"Mike Yaw"},{"family":"Grant","given":"Warwick N."}],"issued":{"date-parts":[["2016",12]]}}}],"schema":"https://github.com/citation-style-language/schema/raw/master/csl-citation.json"} </w:instrText>
      </w:r>
      <w:r w:rsidR="003C1AFA">
        <w:fldChar w:fldCharType="separate"/>
      </w:r>
      <w:r w:rsidR="003C1AFA" w:rsidRPr="003C1AFA">
        <w:t xml:space="preserve">Doyle et al., </w:t>
      </w:r>
      <w:r w:rsidR="00141C71">
        <w:t>(</w:t>
      </w:r>
      <w:r w:rsidR="003C1AFA" w:rsidRPr="003C1AFA">
        <w:t>2016)</w:t>
      </w:r>
      <w:r w:rsidR="003C1AFA">
        <w:fldChar w:fldCharType="end"/>
      </w:r>
      <w:r>
        <w:t xml:space="preserve"> which discriminated the </w:t>
      </w:r>
      <w:r w:rsidRPr="00873FEC">
        <w:rPr>
          <w:i/>
          <w:iCs/>
        </w:rPr>
        <w:t>O. volvulus</w:t>
      </w:r>
      <w:r>
        <w:t xml:space="preserve"> and </w:t>
      </w:r>
      <w:r w:rsidRPr="00873FEC">
        <w:rPr>
          <w:i/>
          <w:iCs/>
        </w:rPr>
        <w:t xml:space="preserve">O. </w:t>
      </w:r>
      <w:proofErr w:type="spellStart"/>
      <w:r w:rsidRPr="00873FEC">
        <w:rPr>
          <w:i/>
          <w:iCs/>
        </w:rPr>
        <w:t>ochengi</w:t>
      </w:r>
      <w:proofErr w:type="spellEnd"/>
      <w:r>
        <w:t xml:space="preserve"> larvae from blackflies collected in these regions, the proportion of </w:t>
      </w:r>
      <w:r w:rsidRPr="00873FEC">
        <w:rPr>
          <w:i/>
          <w:iCs/>
        </w:rPr>
        <w:t>O. volvulus</w:t>
      </w:r>
      <w:r>
        <w:t xml:space="preserve"> larvae from flies were lower in western communities compared to the communities in the central and the eastern parts of the transition ecological region of Ghana. It was speculated that the spatial difference in </w:t>
      </w:r>
      <w:r w:rsidR="00873FEC">
        <w:t xml:space="preserve">the </w:t>
      </w:r>
      <w:r>
        <w:t xml:space="preserve">proportion of </w:t>
      </w:r>
      <w:r w:rsidRPr="00873FEC">
        <w:rPr>
          <w:i/>
          <w:iCs/>
        </w:rPr>
        <w:t xml:space="preserve">O. </w:t>
      </w:r>
      <w:proofErr w:type="spellStart"/>
      <w:r w:rsidRPr="00873FEC">
        <w:rPr>
          <w:i/>
          <w:iCs/>
        </w:rPr>
        <w:t>ochengi</w:t>
      </w:r>
      <w:proofErr w:type="spellEnd"/>
      <w:r>
        <w:t xml:space="preserve"> larvae was due to the seasonal increase (in </w:t>
      </w:r>
      <w:r w:rsidR="0099204A">
        <w:t xml:space="preserve">the </w:t>
      </w:r>
      <w:r>
        <w:t xml:space="preserve">dry season) in </w:t>
      </w:r>
      <w:r w:rsidR="0099204A">
        <w:t xml:space="preserve">the </w:t>
      </w:r>
      <w:r>
        <w:t xml:space="preserve">cattle population in the north-western regions. Therefore, the presence of </w:t>
      </w:r>
      <w:r w:rsidRPr="00873FEC">
        <w:rPr>
          <w:i/>
          <w:iCs/>
        </w:rPr>
        <w:t xml:space="preserve">O. </w:t>
      </w:r>
      <w:proofErr w:type="spellStart"/>
      <w:r w:rsidRPr="00873FEC">
        <w:rPr>
          <w:i/>
          <w:iCs/>
        </w:rPr>
        <w:t>ochengi</w:t>
      </w:r>
      <w:proofErr w:type="spellEnd"/>
      <w:r>
        <w:t xml:space="preserve"> in high proportion in these region</w:t>
      </w:r>
      <w:r w:rsidR="00873FEC">
        <w:t>s</w:t>
      </w:r>
      <w:r>
        <w:t xml:space="preserve"> </w:t>
      </w:r>
      <w:r w:rsidR="00873FEC">
        <w:t xml:space="preserve">might have impacted </w:t>
      </w:r>
      <w:r>
        <w:t xml:space="preserve">the vectorial capacity for the </w:t>
      </w:r>
      <w:r w:rsidRPr="00873FEC">
        <w:rPr>
          <w:i/>
          <w:iCs/>
        </w:rPr>
        <w:t>O. volvulus</w:t>
      </w:r>
      <w:r w:rsidR="007521DB">
        <w:rPr>
          <w:i/>
          <w:iCs/>
        </w:rPr>
        <w:t xml:space="preserve"> </w:t>
      </w:r>
      <w:r w:rsidR="007521DB">
        <w:t xml:space="preserve">as a result of saturation of the vectors with </w:t>
      </w:r>
      <w:r w:rsidR="007521DB" w:rsidRPr="007521DB">
        <w:rPr>
          <w:i/>
          <w:iCs/>
        </w:rPr>
        <w:t xml:space="preserve">O. </w:t>
      </w:r>
      <w:proofErr w:type="spellStart"/>
      <w:r w:rsidR="007521DB" w:rsidRPr="007521DB">
        <w:rPr>
          <w:i/>
          <w:iCs/>
        </w:rPr>
        <w:t>ochengi</w:t>
      </w:r>
      <w:proofErr w:type="spellEnd"/>
      <w:r w:rsidR="007521DB">
        <w:t xml:space="preserve"> </w:t>
      </w:r>
      <w:r w:rsidR="001A30A7">
        <w:fldChar w:fldCharType="begin"/>
      </w:r>
      <w:r w:rsidR="001A30A7">
        <w:instrText xml:space="preserve"> ADDIN ZOTERO_ITEM CSL_CITATION {"citationID":"cbK9ZO9D","properties":{"formattedCitation":"(Renz et al., 1982; Wahl et al., 1998)","plainCitation":"(Renz et al., 1982; Wahl et al., 1998)","noteIndex":0},"citationItems":[{"id":1778,"uris":["http://zotero.org/users/2873801/items/R6KKMR9L"],"itemData":{"id":1778,"type":"article-journal","note":"publisher: Onchocerciasis Control Programme in the Volta River Basin Area","title":"Studies on the reivasion by simulium damnosum sl into the Eastern areas of Onchocerciasis Control Programme and on the vectorial capacity of different species of the s. damnosum complex in Togo and Benin 1982","author":[{"family":"Renz","given":"A"},{"family":"Organization","given":"World Health"},{"literal":"others"}],"issued":{"date-parts":[["1982"]]}}},{"id":1777,"uris":["http://zotero.org/users/2873801/items/PZAXS7MK"],"itemData":{"id":1777,"type":"article-journal","abstract":"In North Cameroon, the vector of\n              Onchocerca volvulus\n              (causative\n \nagent of human onchocerciasis) also transmits 2 filariae \nof animals:\n              O. ochengi\n              from cattle and\n              O. ramachandrini\n              from \nwart hogs. In order to assess the qualitative and quantitative \nroles of these ‘animal filariae’ in the epidemiology of\n              O. volvulus\n              , the transmission of the 3 parasites was measured\n in 2 \nvillages and related to the endemicity of human onchocerciasis. In Galim,\n a \ncattle-farming Guinea savanna village where \nwild animals are rare, the overwhelming majority of all filarial infections\n \nfound in the\n              Simulium damnosum\n              s.l. vectors \nthroughout the year were\n              O. ochengi\n              (89%). The remaining infections\n \nwere mainly\n              O. volvulus\n              (10·5%), and a few\n              O. \nramachandrini\n              (0·5%). In Karna, a crop-farming Sudan savanna\n \nvillage where cattle are rare, but wild animals common, \nflies were also more frequently infected with animal filariae than with\n \nthe human parasite. In the dry season, when nomadic \ncattle are present, 54% of all infections were\n              O. ochengi\n              , \n36%\n              O. volvulus\n              and 10%\n              O. ramachindrini\n              . In the rainy\n season, \nwhen the cattle move away, flies were mainly infected with\n              O. \nramachandrini\n              (52% of all infections) and secondly with\n              O. volvulus\n              (48%). In Karna, the relationship between the Annual\n \nTransmission Potential (ATP) of\n              O. volvulus\n              and its \nprevalence in the human population conformed to other onchocerciasis foci,\n \nin that a moderate ATP led to hyperendemic \nonchocerciasis. In Galim, however, a 7-fold higher\n              O. volvulus\n              -ATP\n \n(caused by a very high biting rate of the flies) \ncontrasted with a strikingly low endemicity of onchocerciasis. Since, at\n the \nsame time, in Galim the transmission of\n              O. ochengi\n              (measured on\n \nman) was very high (15000 L3/fly collector/year), we hypothesize\n \nthat the reduced endemicity of onchocerciasis in Galim is due to \n‘natural heterologous vaccination’ by the large annual number\n of\n              O. ochengi\n              -L3, inoculated into man by anthropo-boophilic\n              S. damnosum\n              s.l. The importance of micro-epidemiology for the\n understanding \nof the interlinkage of human and animal onchocerciasis is discussed.","container-title":"Parasitology","DOI":"10.1017/S003118209700228X","ISSN":"0031-1820, 1469-8161","issue":"4","journalAbbreviation":"Parasitology","language":"en","page":"349-362","source":"DOI.org (Crossref)","title":"&lt;i&gt;Onchocerca ochengi&lt;/i&gt; : epidemiological evidence of cross-protection against &lt;i&gt;Onchocerca volvulus&lt;/i&gt; in man","title-short":"&lt;i&gt;Onchocerca ochengi&lt;/i&gt;","volume":"116","author":[{"family":"Wahl","given":"G."},{"family":"Enyong","given":"P."},{"family":"Ngosso","given":"A."},{"family":"Schibel","given":"J. M."},{"family":"Moyou","given":"R."},{"family":"Tubbesing","given":"H."},{"family":"Ekale","given":"D."},{"family":"Renz","given":"A."}],"issued":{"date-parts":[["1998",4]]}}}],"schema":"https://github.com/citation-style-language/schema/raw/master/csl-citation.json"} </w:instrText>
      </w:r>
      <w:r w:rsidR="001A30A7">
        <w:fldChar w:fldCharType="separate"/>
      </w:r>
      <w:r w:rsidR="001A30A7" w:rsidRPr="001A30A7">
        <w:t xml:space="preserve">(Renz et al., 1982; Wahl et al., </w:t>
      </w:r>
      <w:r w:rsidR="001A30A7" w:rsidRPr="001A30A7">
        <w:lastRenderedPageBreak/>
        <w:t>1998)</w:t>
      </w:r>
      <w:r w:rsidR="001A30A7">
        <w:fldChar w:fldCharType="end"/>
      </w:r>
      <w:r>
        <w:t xml:space="preserve">, which might be a possible reason for high resistance for the </w:t>
      </w:r>
      <w:r w:rsidRPr="00873FEC">
        <w:rPr>
          <w:i/>
          <w:iCs/>
        </w:rPr>
        <w:t>O. volvulus</w:t>
      </w:r>
      <w:r>
        <w:t xml:space="preserve"> populations but a low resistance for the vector populations.</w:t>
      </w:r>
    </w:p>
    <w:p w14:paraId="6BD2C2E2" w14:textId="4E8C1509" w:rsidR="0071638F" w:rsidRDefault="0071638F" w:rsidP="0062247D">
      <w:pPr>
        <w:pStyle w:val="BodyText"/>
        <w:jc w:val="both"/>
      </w:pPr>
      <w:r>
        <w:t xml:space="preserve">The resistance surface derived from the mean annual precipitation was also significantly associated with the vector population genetic distance. The resistance </w:t>
      </w:r>
      <w:r w:rsidR="00A5035C">
        <w:t>was low in</w:t>
      </w:r>
      <w:r>
        <w:t xml:space="preserve"> the areas </w:t>
      </w:r>
      <w:r w:rsidR="00A5035C">
        <w:t xml:space="preserve">with mean annual </w:t>
      </w:r>
      <w:r>
        <w:t>precipitation around 110</w:t>
      </w:r>
      <w:r w:rsidR="00A5035C">
        <w:t>–</w:t>
      </w:r>
      <w:r>
        <w:t>120 cm</w:t>
      </w:r>
      <w:r w:rsidR="0099204A">
        <w:t>,</w:t>
      </w:r>
      <w:r>
        <w:t xml:space="preserve"> and the resistance increased as the precipitation increased above 120 cm. While low precipitation decreases the river-flow, an essential feature for the breeding sites of the </w:t>
      </w:r>
      <w:r w:rsidRPr="00A5035C">
        <w:rPr>
          <w:i/>
          <w:iCs/>
        </w:rPr>
        <w:t xml:space="preserve">S. </w:t>
      </w:r>
      <w:proofErr w:type="spellStart"/>
      <w:r w:rsidRPr="00A5035C">
        <w:rPr>
          <w:i/>
          <w:iCs/>
        </w:rPr>
        <w:t>damnosum</w:t>
      </w:r>
      <w:proofErr w:type="spellEnd"/>
      <w:r>
        <w:t xml:space="preserve">, a </w:t>
      </w:r>
      <w:r w:rsidR="0099204A">
        <w:t>heft</w:t>
      </w:r>
      <w:r>
        <w:t>y rainfall w</w:t>
      </w:r>
      <w:r w:rsidR="00291D30">
        <w:t>as</w:t>
      </w:r>
      <w:r>
        <w:t xml:space="preserve"> also reported </w:t>
      </w:r>
      <w:r w:rsidR="003E3302">
        <w:t xml:space="preserve">not </w:t>
      </w:r>
      <w:r>
        <w:t xml:space="preserve">to be </w:t>
      </w:r>
      <w:proofErr w:type="spellStart"/>
      <w:r>
        <w:t>favourable</w:t>
      </w:r>
      <w:proofErr w:type="spellEnd"/>
      <w:r>
        <w:t xml:space="preserve"> for </w:t>
      </w:r>
      <w:r w:rsidRPr="003E3302">
        <w:rPr>
          <w:i/>
          <w:iCs/>
        </w:rPr>
        <w:t>Simulium</w:t>
      </w:r>
      <w:r w:rsidR="003E3302">
        <w:t xml:space="preserve"> breeding</w:t>
      </w:r>
      <w:r>
        <w:t xml:space="preserve"> in a study </w:t>
      </w:r>
      <w:r w:rsidR="00C0274A">
        <w:t>done in Ghana</w:t>
      </w:r>
      <w:r>
        <w:t xml:space="preserve"> </w:t>
      </w:r>
      <w:r w:rsidR="001B7EE8">
        <w:fldChar w:fldCharType="begin"/>
      </w:r>
      <w:r w:rsidR="00174A76">
        <w:instrText xml:space="preserve"> ADDIN ZOTERO_ITEM CSL_CITATION {"citationID":"khUAu0LW","properties":{"formattedCitation":"(Otabil et al., 2020)","plainCitation":"(Otabil et al., 2020)","noteIndex":0},"citationItems":[{"id":1779,"uris":["http://zotero.org/users/2873801/items/H7YN3P4K"],"itemData":{"id":1779,"type":"article-journal","abstract":"Abstract\n            \n              Background\n              Knowledge of the relative abundance and biting rates of riverine blackflies (vectors of onchocerciasis) is essential as these entomological indices affect transmission of the disease. However, transmission patterns vary from one ecological zone to another and this may be due to differences in species of blackfly vectors and the climatic conditions in the area. This study investigated the effects of climate variability on the relative abundance and biting rates of blackflies in the Tanfiano community (Nkoranza North District, Bono East Region, Ghana). Such information will help to direct policy on effective timing of the annual mass drug administration of ivermectin in the area.\n            \n            \n              Methods\n              \n                The study employed human landing collections and locally built Esperanza window traps to collect blackflies from March 2018 to February 2019. The relative abundance and biting rates of the\n                Simulium\n                vectors as well as the monthly climatic conditions of the study area were monitored. Correlation analysis and Poisson regression were used to establish the relationships between the variables.\n              \n            \n            \n              Results\n              \n                The relative abundance and biting rates of the\n                Simulium\n                vectors were highest in the drier months of March, April and August, characterized by high temperatures, low humidity, longer hours of sunshine and stronger winds. The rainy months of May, June and July, characterized by low temperatures, high humidity, few hours of sunshine and weaker winds, had relatively low blackfly abundance and biting activity. Correlation analysis showed that only temperature was significantly, positively correlated with the relative abundance of blackflies (\n                r\n                = 0.617,\n                n\n                = 12,\n                P\n                = 0.033) and monthly biting rates (\n                r\n                = 0.612,\n                n\n                = 12,\n                P\n                = 0.034). A model to predict relative abundance and monthly biting rates using climatological variables was developed.\n              \n            \n            \n              Conclusions\n              \n                This study demonstrated that\n                Simulium\n                species in the study area preferred higher temperature, lower humidity and rainfall, more hours of sunshine and relatively stronger winds for survival. It is thus recommended that for the study district and others with similar climatological characteristics, mass drug administration of ivermectin should take place in April and September when the abundance of vectors has begun to decline after peaking.","container-title":"Parasites &amp; Vectors","DOI":"10.1186/s13071-020-04102-5","ISSN":"1756-3305","issue":"1","journalAbbreviation":"Parasites Vectors","language":"en","page":"229","source":"DOI.org (Crossref)","title":"Biting rates and relative abundance of Simulium flies under different climatic conditions in an onchocerciasis endemic community in Ghana","volume":"13","author":[{"family":"Otabil","given":"Kenneth Bentum"},{"family":"Gyasi","given":"Samuel Fosu"},{"family":"Awuah","given":"Esi"},{"family":"Obeng-Ofori","given":"Daniels"},{"family":"Tenkorang","given":"Seth Boateng"},{"family":"Kessie","given":"Justice Amenyo"},{"family":"Schallig","given":"Henk D. F. H."}],"issued":{"date-parts":[["2020",12]]}}}],"schema":"https://github.com/citation-style-language/schema/raw/master/csl-citation.json"} </w:instrText>
      </w:r>
      <w:r w:rsidR="001B7EE8">
        <w:fldChar w:fldCharType="separate"/>
      </w:r>
      <w:r w:rsidR="00174A76" w:rsidRPr="00174A76">
        <w:t>(Otabil et al., 2020)</w:t>
      </w:r>
      <w:r w:rsidR="001B7EE8">
        <w:fldChar w:fldCharType="end"/>
      </w:r>
      <w:r>
        <w:t>. In a year</w:t>
      </w:r>
      <w:r w:rsidR="00291D30">
        <w:t>-</w:t>
      </w:r>
      <w:r>
        <w:t xml:space="preserve">long longitudinal study, </w:t>
      </w:r>
      <w:proofErr w:type="spellStart"/>
      <w:r>
        <w:t>Otabil</w:t>
      </w:r>
      <w:proofErr w:type="spellEnd"/>
      <w:r>
        <w:t xml:space="preserve"> et al</w:t>
      </w:r>
      <w:r w:rsidR="001B7EE8">
        <w:t>.</w:t>
      </w:r>
      <w:r>
        <w:t xml:space="preserve"> (2020) found that heavy rainfall correlated with the decrease in </w:t>
      </w:r>
      <w:r w:rsidR="00291D30">
        <w:t xml:space="preserve">the </w:t>
      </w:r>
      <w:r>
        <w:t xml:space="preserve">relative abundance of </w:t>
      </w:r>
      <w:r w:rsidRPr="00C0274A">
        <w:rPr>
          <w:i/>
          <w:iCs/>
        </w:rPr>
        <w:t>Simulium</w:t>
      </w:r>
      <w:r>
        <w:t xml:space="preserve">. </w:t>
      </w:r>
      <w:r w:rsidR="00291D30">
        <w:t>Other studies also report</w:t>
      </w:r>
      <w:r>
        <w:t xml:space="preserve"> </w:t>
      </w:r>
      <w:r w:rsidR="00291D30">
        <w:t xml:space="preserve">a </w:t>
      </w:r>
      <w:r>
        <w:t>similar relationship between precipitation and the vector abundance</w:t>
      </w:r>
      <w:r w:rsidR="00024D97">
        <w:t>,</w:t>
      </w:r>
      <w:r>
        <w:t xml:space="preserve"> conducted in Nigeria </w:t>
      </w:r>
      <w:r w:rsidR="00264F63">
        <w:fldChar w:fldCharType="begin"/>
      </w:r>
      <w:r w:rsidR="00264F63">
        <w:instrText xml:space="preserve"> ADDIN ZOTERO_ITEM CSL_CITATION {"citationID":"jPxO4oJ0","properties":{"formattedCitation":"(Ubachukwu &amp; Anya, 2006)","plainCitation":"(Ubachukwu &amp; Anya, 2006)","noteIndex":0},"citationItems":[{"id":1780,"uris":["http://zotero.org/users/2873801/items/4DQQVHHX"],"itemData":{"id":1780,"type":"article-journal","container-title":"Nigerian Journal of Parasitology","DOI":"10.4314/njpar.v22i1.37775","ISSN":"1117-4145","issue":"1","journalAbbreviation":"Nig. J. Para.","source":"DOI.org (Crossref)","title":"Studies on the diurnal biting activity pattern of &lt;i&gt; Simulium damnosum&lt;/i&gt; complex (Diptera: Simuliidae) in Uzo-Uwani local government area of Enugu state, NIgeria","title-short":"Studies on the diurnal biting activity pattern of &lt;i&gt; Simulium damnosum&lt;/i&gt; complex (Diptera","URL":"http://www.ajol.info/index.php/njpar/article/view/37775","volume":"22","author":[{"family":"Ubachukwu","given":"Po"},{"family":"Anya","given":"Ao"}],"accessed":{"date-parts":[["2022",6,16]]},"issued":{"date-parts":[["2006",10,26]]}}}],"schema":"https://github.com/citation-style-language/schema/raw/master/csl-citation.json"} </w:instrText>
      </w:r>
      <w:r w:rsidR="00264F63">
        <w:fldChar w:fldCharType="separate"/>
      </w:r>
      <w:r w:rsidR="00264F63" w:rsidRPr="00264F63">
        <w:t>(Ubachukwu &amp; Anya, 2006)</w:t>
      </w:r>
      <w:r w:rsidR="00264F63">
        <w:fldChar w:fldCharType="end"/>
      </w:r>
      <w:r>
        <w:t xml:space="preserve"> and Sudan </w:t>
      </w:r>
      <w:r w:rsidR="00445AB4">
        <w:fldChar w:fldCharType="begin"/>
      </w:r>
      <w:r w:rsidR="00445AB4">
        <w:instrText xml:space="preserve"> ADDIN ZOTERO_ITEM CSL_CITATION {"citationID":"Oal8YWbv","properties":{"formattedCitation":"(Zarroug et al., 2016)","plainCitation":"(Zarroug et al., 2016)","noteIndex":0},"citationItems":[{"id":1704,"uris":["http://zotero.org/users/2873801/items/PX28Z5VK"],"itemData":{"id":1704,"type":"article-journal","abstract":"Background \nThe abundance of onchocerciasis vectors affects the epidemiology of disease in Sudan, therefore, studies of vector dynamics are crucial for onchocerciasis control/elimination programs. This study aims to compare the relative abundance, monthly biting-rates (MBR) and hourly-based distribution of onchocerciasis vectors in Abu-Hamed and Galabat foci. These seasonally-based factors can be used to structure vector control efforts to reduce fly-biting rates as a component of onchocerciasis elimination programs.\n\n\nMethods \nA cross-sectional study was conducted in four endemic villages in Abu-Hamed and Galabat foci during two non-consecutive years (2007–2008 and 2009–2010). Both adults and aquatic stages of the potential onchocerciasis vector Simulium damnosum sensu lato were collected following standard procedures during wet and dry seasons. Adult flies were collected using human landing capture for 5 days/month. The data was recorded on handheld data collection sheets to calculate the relative abundance, MBR, and hourly-based distribution associated with climatic factors. The data analysis was carried out using ANOVA and Spearman rank correlation tests.\n\n\nResults \nData on vector surveillance revealed higher relative abundance of S. damnosum s.l. in Abu- Hamed (39,934 flies) than Galabat (8,202 flies). In Abu-Hamed, vector populations increased in January-April then declined in June-July until they disappeared in August-October. Highest black fly density and MBR were found in March 2007 (N = 9,444, MBR = 58,552.8 bites/person/month), and March 2010 (N = 2,603, MBR = 16,138.6 bites/person/month) while none of flies were collected in August-October (MBR = 0 bites/person/month). In Galabat, vectors increased in September-December, then decreased in February-June. The highest vector density and MBR were recorded in September 2007 (N = 1,138, MBR = 6,828 bites/person/month) and September 2010 (N = 1,163, MBR = 6,978 bites/person/month), whereas, none appeared in collection from April to June. There was a significant difference in mean monthly density of S. damnosum s.l. across the two foci in 2007–2008 (df = 3, F = 3.91, P = 0.011). Minimum temperature showed significant correlation with adult flies counts in four areas sampled; the adult counts were increased in Nady village (rs = 0.799) and were decreased in Kalasecal (rs = - 0.676), Gumaiza (rs = - 0.585), and Hilat Khateir (rs = - 0.496). Maximum temperature showed positive correlation with black fly counts only in Galabat focus. Precipitation was significantly correlated with adult flies counts in Nady village, Abu-Hamed, but no significance was found in the rest of the sampled villages in both foci. Hourly-based distribution of black flies showed a unimodal pattern in Abu-Hamed with one peak (10:00–18:00), while a bimodal pattern with two peaks (07:00–10:00) and (14:00–18:00) was exhibited in Galabat.\n\n\nConclusion \nTransmission of onchocerciasis in both foci showed marked differences in seasonality, which may be attributed to ecology, microclimate and proximity of breeding sites to collection sites. The seasonal shifts between the two foci might be related to variations in climate zones. This information on black fly vector seasonality, ecology, distribution and biting activity has obvious implications in monitoring transmission levels to guide the national and regional onchocerciasis elimination programs in Sudan.","container-title":"PLOS ONE","DOI":"10.1371/journal.pone.0150309","issue":"3","note":"DOI: 10.1371/journal.pone.0150309\nMAG ID: 2289310128\nPMCID: 4778939\nPMID: 26943668","title":"Seasonal Variation in Biting Rates of Simulium damnosum sensu lato, Vector of Onchocerca volvulus, in Two Sudanese Foci.","volume":"11","author":[{"family":"Zarroug","given":"Isam M. A."},{"family":"Hashim","given":"Kamal"},{"family":"Elaagip","given":"Arwa"},{"family":"Samy","given":"Abdallah M."},{"family":"Frah","given":"Ehab A. M."},{"family":"ElMubarak","given":"Wigdan A."},{"family":"Mohamed","given":"Hanan A."},{"family":"Deran","given":"Tong Chor M."},{"family":"Aziz","given":"Nabil"},{"family":"Higazi","given":"Tarig B."}],"issued":{"date-parts":[["2016",3,4]]}}}],"schema":"https://github.com/citation-style-language/schema/raw/master/csl-citation.json"} </w:instrText>
      </w:r>
      <w:r w:rsidR="00445AB4">
        <w:fldChar w:fldCharType="separate"/>
      </w:r>
      <w:r w:rsidR="00445AB4" w:rsidRPr="00445AB4">
        <w:t>(Zarroug et al., 2016)</w:t>
      </w:r>
      <w:r w:rsidR="00445AB4">
        <w:fldChar w:fldCharType="end"/>
      </w:r>
      <w:r>
        <w:t xml:space="preserve">. The possible reason behind the </w:t>
      </w:r>
      <w:proofErr w:type="spellStart"/>
      <w:r>
        <w:t>unfavorability</w:t>
      </w:r>
      <w:proofErr w:type="spellEnd"/>
      <w:r>
        <w:t xml:space="preserve"> of the high precipitation to vector abundance is that the heavy downpour might overflow the </w:t>
      </w:r>
      <w:proofErr w:type="gramStart"/>
      <w:r>
        <w:t>river banks</w:t>
      </w:r>
      <w:proofErr w:type="gramEnd"/>
      <w:r w:rsidR="00985626">
        <w:t xml:space="preserve">, sweep away the </w:t>
      </w:r>
      <w:r w:rsidR="00985626" w:rsidRPr="00985626">
        <w:rPr>
          <w:i/>
          <w:iCs/>
        </w:rPr>
        <w:t>Simulium</w:t>
      </w:r>
      <w:r w:rsidR="00985626">
        <w:t xml:space="preserve"> larvae,</w:t>
      </w:r>
      <w:r>
        <w:t xml:space="preserve"> and prove to be detrimental to the developmental stages in their lifecycle.</w:t>
      </w:r>
    </w:p>
    <w:p w14:paraId="0D2E6A09" w14:textId="00FA4172" w:rsidR="002C1BA8" w:rsidRPr="002C1BA8" w:rsidRDefault="0071638F" w:rsidP="0062247D">
      <w:pPr>
        <w:pStyle w:val="BodyText"/>
        <w:jc w:val="both"/>
      </w:pPr>
      <w:r>
        <w:t>The connectivity analysis using the composite resistance surface maps der</w:t>
      </w:r>
      <w:r w:rsidR="00985626">
        <w:t>iv</w:t>
      </w:r>
      <w:r>
        <w:t xml:space="preserve">ed from the significant resistance surfaces allowed us to identify likely </w:t>
      </w:r>
      <w:r w:rsidR="00985626">
        <w:t>geneflow patterns between sites and</w:t>
      </w:r>
      <w:r>
        <w:t xml:space="preserve"> potential movement routes. The resistance distance obtained based on the connectivity analysis </w:t>
      </w:r>
      <w:r w:rsidR="00DB143D">
        <w:t>correlated well</w:t>
      </w:r>
      <w:r>
        <w:t xml:space="preserve"> with the genetic distance. The connectivity map for the parasites showed that the parasite geneflow was high in the central parts of the transition ecological region of Ghana, around communities from the </w:t>
      </w:r>
      <w:proofErr w:type="spellStart"/>
      <w:r>
        <w:t>Pru</w:t>
      </w:r>
      <w:proofErr w:type="spellEnd"/>
      <w:r>
        <w:t xml:space="preserve"> river basin. Similarly</w:t>
      </w:r>
      <w:r w:rsidR="00DB143D">
        <w:t>,</w:t>
      </w:r>
      <w:r>
        <w:t xml:space="preserve"> for the vector population, the intensity of the vector geneflow was higher in the western parts around the communities from the Black </w:t>
      </w:r>
      <w:proofErr w:type="gramStart"/>
      <w:r>
        <w:t>Volta-</w:t>
      </w:r>
      <w:proofErr w:type="spellStart"/>
      <w:r>
        <w:t>Tombe</w:t>
      </w:r>
      <w:proofErr w:type="spellEnd"/>
      <w:r>
        <w:t xml:space="preserve"> river</w:t>
      </w:r>
      <w:proofErr w:type="gramEnd"/>
      <w:r>
        <w:t xml:space="preserve"> basin. There w</w:t>
      </w:r>
      <w:r w:rsidR="00DB143D">
        <w:t>ere</w:t>
      </w:r>
      <w:r>
        <w:t xml:space="preserve"> </w:t>
      </w:r>
      <w:r w:rsidR="00DB143D">
        <w:t>no clear pathways for the vector geneflow, which might be because of the lack</w:t>
      </w:r>
      <w:r>
        <w:t xml:space="preserve"> of sampling sites. Nevertheless</w:t>
      </w:r>
      <w:r w:rsidR="00674562">
        <w:t>,</w:t>
      </w:r>
      <w:r>
        <w:t xml:space="preserve"> we can use </w:t>
      </w:r>
      <w:r w:rsidR="00674562">
        <w:t xml:space="preserve">connectivity analysis as an </w:t>
      </w:r>
      <w:r w:rsidR="00674562">
        <w:lastRenderedPageBreak/>
        <w:t>exploratory tool</w:t>
      </w:r>
      <w:r>
        <w:t xml:space="preserve"> to identify potential spatial patterns of gene</w:t>
      </w:r>
      <w:r w:rsidR="00E110A9">
        <w:t xml:space="preserve"> </w:t>
      </w:r>
      <w:r>
        <w:t xml:space="preserve">flow of the parasite and vector populations </w:t>
      </w:r>
      <w:proofErr w:type="gramStart"/>
      <w:r>
        <w:t>and also</w:t>
      </w:r>
      <w:proofErr w:type="gramEnd"/>
      <w:r>
        <w:t xml:space="preserve"> hypothesize the source</w:t>
      </w:r>
      <w:r w:rsidR="00E110A9">
        <w:t>-</w:t>
      </w:r>
      <w:r>
        <w:t>sink dynamics.</w:t>
      </w:r>
    </w:p>
    <w:p w14:paraId="4C2546A4" w14:textId="61D401C9" w:rsidR="00182BE4" w:rsidRDefault="00E9393C" w:rsidP="0062247D">
      <w:pPr>
        <w:pStyle w:val="Legend"/>
        <w:spacing w:line="480" w:lineRule="auto"/>
        <w:rPr>
          <w:sz w:val="24"/>
          <w:szCs w:val="24"/>
        </w:rPr>
      </w:pPr>
      <w:r w:rsidRPr="00E9393C">
        <w:rPr>
          <w:sz w:val="24"/>
          <w:szCs w:val="24"/>
        </w:rPr>
        <w:t xml:space="preserve">The </w:t>
      </w:r>
      <w:r w:rsidR="000D71A2">
        <w:rPr>
          <w:sz w:val="24"/>
          <w:szCs w:val="24"/>
        </w:rPr>
        <w:t>pre-intervention microfilarial prevalence data analysis showed that</w:t>
      </w:r>
      <w:r w:rsidRPr="00E9393C">
        <w:rPr>
          <w:sz w:val="24"/>
          <w:szCs w:val="24"/>
        </w:rPr>
        <w:t xml:space="preserve"> environmental features like soil moisture, temperature seasonality and slope were significantly associated with the prevalence in the transition ecological region of Ghana. The prevalence was positively associated with slope and soil moisture. Areas with high slope</w:t>
      </w:r>
      <w:r w:rsidR="00413FA3">
        <w:rPr>
          <w:sz w:val="24"/>
          <w:szCs w:val="24"/>
        </w:rPr>
        <w:t>s usually comprise fast-flowing rivers which are essential for breeding</w:t>
      </w:r>
      <w:r w:rsidRPr="00E9393C">
        <w:rPr>
          <w:sz w:val="24"/>
          <w:szCs w:val="24"/>
        </w:rPr>
        <w:t xml:space="preserve"> vector populations. Similarly, soil moisture was also identified to be significant in </w:t>
      </w:r>
      <w:r w:rsidR="00136CC0">
        <w:rPr>
          <w:sz w:val="24"/>
          <w:szCs w:val="24"/>
        </w:rPr>
        <w:t xml:space="preserve">an </w:t>
      </w:r>
      <w:r w:rsidRPr="00E9393C">
        <w:rPr>
          <w:sz w:val="24"/>
          <w:szCs w:val="24"/>
        </w:rPr>
        <w:t xml:space="preserve">analysis </w:t>
      </w:r>
      <w:r w:rsidR="00136CC0">
        <w:rPr>
          <w:sz w:val="24"/>
          <w:szCs w:val="24"/>
        </w:rPr>
        <w:t xml:space="preserve">of the Ethiopian </w:t>
      </w:r>
      <w:r w:rsidR="00136CC0">
        <w:rPr>
          <w:i/>
          <w:iCs/>
          <w:sz w:val="24"/>
          <w:szCs w:val="24"/>
        </w:rPr>
        <w:t xml:space="preserve">O. volvulus </w:t>
      </w:r>
      <w:r w:rsidR="00136CC0">
        <w:rPr>
          <w:sz w:val="24"/>
          <w:szCs w:val="24"/>
        </w:rPr>
        <w:t>nodule prevalence data</w:t>
      </w:r>
      <w:r w:rsidR="009364CD">
        <w:rPr>
          <w:sz w:val="24"/>
          <w:szCs w:val="24"/>
        </w:rPr>
        <w:t>,</w:t>
      </w:r>
      <w:r w:rsidRPr="00E9393C">
        <w:rPr>
          <w:sz w:val="24"/>
          <w:szCs w:val="24"/>
        </w:rPr>
        <w:t xml:space="preserve"> where areas with high soil moisture are arable land are usually inhabited by people and are exposed more to vector bites</w:t>
      </w:r>
      <w:r w:rsidR="00C66ECB">
        <w:rPr>
          <w:sz w:val="24"/>
          <w:szCs w:val="24"/>
        </w:rPr>
        <w:t xml:space="preserve"> </w:t>
      </w:r>
      <w:r w:rsidR="009364CD">
        <w:rPr>
          <w:sz w:val="24"/>
          <w:szCs w:val="24"/>
        </w:rPr>
        <w:fldChar w:fldCharType="begin"/>
      </w:r>
      <w:r w:rsidR="009661E7">
        <w:rPr>
          <w:sz w:val="24"/>
          <w:szCs w:val="24"/>
        </w:rPr>
        <w:instrText xml:space="preserve"> ADDIN ZOTERO_ITEM CSL_CITATION {"citationID":"lOLX2qZA","properties":{"formattedCitation":"(Adeleke et al., 2010; Opoku, 2006; Shrestha et al., 2022)","plainCitation":"(Adeleke et al., 2010; Opoku, 2006; Shrestha et al., 2022)","noteIndex":0},"citationItems":[{"id":1499,"uris":["http://zotero.org/users/2873801/items/WNGRR5UQ"],"itemData":{"id":1499,"type":"article-journal","container-title":"Parasites &amp; vectors","DOI":"10.1186/1756-3305-3-93","issue":"1","note":"publisher: BioMed Central","page":"1–7","title":"Biting behaviour of &lt;i&gt;Simulium damnosum&lt;/i&gt; complex and &lt;i&gt;Onchocerca volvulus&lt;/i&gt; infection along the Osun River, Southwest Nigeria","volume":"3","author":[{"family":"Adeleke","given":"Monsuru A"},{"family":"Mafiana","given":"Chiedu F"},{"family":"Sam-Wobo","given":"Sammy O"},{"family":"Olatunde","given":"Ganiyu O"},{"family":"Ekpo","given":"Uwem F"},{"family":"Akinwale","given":"Olaoluwa P"},{"family":"Toe","given":"Laurent"}],"issued":{"date-parts":[["2010"]]}}},{"id":1530,"uris":["http://zotero.org/users/2873801/items/28N4NJXU"],"itemData":{"id":1530,"type":"article-journal","abstract":"Field studies on the ecology and biting activity of blackflies (Simuliidae), as well as an assessment of the prevalence status of Onchocerciasis diseases were conducted in a rural forest area of Ghana. It was observed that the blackfly vector Simulium damnosum s.l was the most abundant and widely distributed of the species encountered. The pH and flow rate of the breeding sites were significant factors influencing the distribution of the flies. The pattern of biting exhibited by S. damnosum s.l was bi-modal with morning and late afternoon peak activity. The savanna forms of the S. damnosum s.l were found to occur in the area representing 0.0–0.26% of the catch. The disease is endemic with the prevalence rate ranging between 0.0001 and 12.9% in the district and the frontline communities having infection rates exceeding 60%.","container-title":"West African Journal of Applied Ecology","DOI":"10.4314/wajae.v9i1.45689","ISSN":"0855-4307","issue":"1","language":"en","note":"number: 1","source":"www.ajol.info","title":"The ecology and biting activity of blackflies (Simuliidae) and the prevalence of onchocerciasis in an agricultural community in Ghana","URL":"https://www.ajol.info/index.php/wajae/article/view/45689","volume":"9","author":[{"family":"Opoku","given":"A. A."}],"accessed":{"date-parts":[["2021",9,24]]},"issued":{"date-parts":[["2006"]]}}},{"id":1589,"uris":["http://zotero.org/users/2873801/items/XZGURNKQ"],"itemData":{"id":1589,"type":"article","abstract":"Background\nOnchocerciasis is a neglected tropical and filarial disease transmitted by the bites of blackflies, causing blindness and severe skin lesions. The change in focus for onchocerciasis management from control to elimination requires thorough mapping of pre-control endemicity to identify areas requiring interventions and to monitor progress. Onchocerca volvulus infection prevalence in sub-Saharan Africa is spatially continuous and heterogeneous, and highly endemic areas may contribute to transmission in areas of low endemicity or vice-versa. Ethiopia is one such onchocerciasis-endemic country with heterogeneous O. volvulus infection prevalence, and many districts are still unmapped despite their potential for O. volvulus infection transmission. \nMethodology/Principle findings\nA Bayesian geostatistical model was fitted for retrospective pre-intervention nodule prevalence data collected from 916 unique sites and 35,077 people across Ethiopia. We used multiple environmental, socio-demographic, and climate variables to estimate the pre-intervention prevalence of O. volvulus infection across Ethiopia and to explore their relationship with prevalence. Prevalence was high in southern and northwestern Ethiopia and low in Ethiopia's central and eastern parts. Distance to the nearest river (-0.015, 95% BCI: -0.025 - -0.005), precipitation seasonality (-0.017, 95% BCI: -0.032 - -0.001), and flow accumulation (-0.042, 95% BCI: -0.07 - -0.019) were negatively associated with O. volvulus infection prevalence, while soil moisture (0.0216, 95% BCI: 0.014 - 0.03) was positively associated. \nConclusions/Significance\nInfection distribution was correlated with habitat suitability for vector breeding and associated biting behavior. The modeled pre-intervention prevalence can be used as a guide for determining priority for intervention in regions of Ethiopia that are currently unmapped, most of which have comparatively low infection prevalence.","genre":"preprint","language":"en","note":"DOI: 10.1101/2022.01.10.22269016","publisher":"Epidemiology","source":"DOI.org (Crossref)","title":"Geospatial modeling of pre-intervention prevalence of &lt;i&gt;Onchocerca volvulus&lt;/i&gt; infection in Ethiopia as an aid to onchocerciasis elimination","URL":"http://medrxiv.org/lookup/doi/10.1101/2022.01.10.22269016","author":[{"family":"Shrestha","given":"Himal"},{"family":"McCulloch","given":"Karen"},{"family":"Hedtke","given":"Shannon M"},{"family":"Grant","given":"Warwick N"}],"accessed":{"date-parts":[["2022",1,24]]},"issued":{"date-parts":[["2022",1,11]]}}}],"schema":"https://github.com/citation-style-language/schema/raw/master/csl-citation.json"} </w:instrText>
      </w:r>
      <w:r w:rsidR="009364CD">
        <w:rPr>
          <w:sz w:val="24"/>
          <w:szCs w:val="24"/>
        </w:rPr>
        <w:fldChar w:fldCharType="separate"/>
      </w:r>
      <w:r w:rsidR="009661E7" w:rsidRPr="009661E7">
        <w:rPr>
          <w:sz w:val="24"/>
        </w:rPr>
        <w:t>(Adeleke et al., 2010; Opoku, 2006; Shrestha et al., 2022)</w:t>
      </w:r>
      <w:r w:rsidR="009364CD">
        <w:rPr>
          <w:sz w:val="24"/>
          <w:szCs w:val="24"/>
        </w:rPr>
        <w:fldChar w:fldCharType="end"/>
      </w:r>
      <w:r w:rsidRPr="00E9393C">
        <w:rPr>
          <w:sz w:val="24"/>
          <w:szCs w:val="24"/>
        </w:rPr>
        <w:t>. However, a</w:t>
      </w:r>
      <w:r w:rsidR="00413FA3">
        <w:rPr>
          <w:sz w:val="24"/>
          <w:szCs w:val="24"/>
        </w:rPr>
        <w:t xml:space="preserve">s </w:t>
      </w:r>
      <w:r w:rsidR="00785257">
        <w:rPr>
          <w:sz w:val="24"/>
          <w:szCs w:val="24"/>
        </w:rPr>
        <w:t>the landscape genetics analysis suggest</w:t>
      </w:r>
      <w:r w:rsidR="00413FA3">
        <w:rPr>
          <w:sz w:val="24"/>
          <w:szCs w:val="24"/>
        </w:rPr>
        <w:t xml:space="preserve">s, very high soil moisture might also not be </w:t>
      </w:r>
      <w:proofErr w:type="spellStart"/>
      <w:r w:rsidR="00413FA3">
        <w:rPr>
          <w:sz w:val="24"/>
          <w:szCs w:val="24"/>
        </w:rPr>
        <w:t>favourable</w:t>
      </w:r>
      <w:proofErr w:type="spellEnd"/>
      <w:r w:rsidR="00413FA3">
        <w:rPr>
          <w:sz w:val="24"/>
          <w:szCs w:val="24"/>
        </w:rPr>
        <w:t xml:space="preserve"> for the vectors and the parasite</w:t>
      </w:r>
      <w:r w:rsidRPr="00E9393C">
        <w:rPr>
          <w:sz w:val="24"/>
          <w:szCs w:val="24"/>
        </w:rPr>
        <w:t>s.</w:t>
      </w:r>
    </w:p>
    <w:p w14:paraId="077EE563" w14:textId="37FDD00A" w:rsidR="002421BD" w:rsidRPr="002421BD" w:rsidRDefault="002421BD" w:rsidP="0062247D">
      <w:pPr>
        <w:pStyle w:val="Legend"/>
        <w:spacing w:line="480" w:lineRule="auto"/>
        <w:rPr>
          <w:sz w:val="24"/>
          <w:szCs w:val="24"/>
        </w:rPr>
      </w:pPr>
      <w:r w:rsidRPr="002421BD">
        <w:rPr>
          <w:sz w:val="24"/>
          <w:szCs w:val="24"/>
        </w:rPr>
        <w:t>Temperature seasonality was negatively associated with prevalence and is an important factor. The areas with relatively stable temperature</w:t>
      </w:r>
      <w:r w:rsidR="00413FA3">
        <w:rPr>
          <w:sz w:val="24"/>
          <w:szCs w:val="24"/>
        </w:rPr>
        <w:t>s</w:t>
      </w:r>
      <w:r w:rsidRPr="002421BD">
        <w:rPr>
          <w:sz w:val="24"/>
          <w:szCs w:val="24"/>
        </w:rPr>
        <w:t xml:space="preserve"> </w:t>
      </w:r>
      <w:r w:rsidR="00F86B52">
        <w:rPr>
          <w:sz w:val="24"/>
          <w:szCs w:val="24"/>
        </w:rPr>
        <w:t xml:space="preserve">in a </w:t>
      </w:r>
      <w:proofErr w:type="spellStart"/>
      <w:r w:rsidR="00F86B52">
        <w:rPr>
          <w:sz w:val="24"/>
          <w:szCs w:val="24"/>
        </w:rPr>
        <w:t>favourable</w:t>
      </w:r>
      <w:proofErr w:type="spellEnd"/>
      <w:r w:rsidR="00F86B52">
        <w:rPr>
          <w:sz w:val="24"/>
          <w:szCs w:val="24"/>
        </w:rPr>
        <w:t xml:space="preserve"> range </w:t>
      </w:r>
      <w:r w:rsidRPr="002421BD">
        <w:rPr>
          <w:sz w:val="24"/>
          <w:szCs w:val="24"/>
        </w:rPr>
        <w:t xml:space="preserve">throughout the year might be </w:t>
      </w:r>
      <w:r w:rsidR="00986299">
        <w:rPr>
          <w:sz w:val="24"/>
          <w:szCs w:val="24"/>
        </w:rPr>
        <w:t xml:space="preserve">suitable </w:t>
      </w:r>
      <w:r w:rsidRPr="002421BD">
        <w:rPr>
          <w:sz w:val="24"/>
          <w:szCs w:val="24"/>
        </w:rPr>
        <w:t>for onchocerciasis</w:t>
      </w:r>
      <w:r w:rsidR="00BE0CCB">
        <w:rPr>
          <w:sz w:val="24"/>
          <w:szCs w:val="24"/>
        </w:rPr>
        <w:t xml:space="preserve"> transmission. </w:t>
      </w:r>
      <w:r w:rsidR="00785257">
        <w:rPr>
          <w:sz w:val="24"/>
          <w:szCs w:val="24"/>
        </w:rPr>
        <w:t>Conversely, t</w:t>
      </w:r>
      <w:r w:rsidRPr="002421BD">
        <w:rPr>
          <w:sz w:val="24"/>
          <w:szCs w:val="24"/>
        </w:rPr>
        <w:t xml:space="preserve">he areas with low temperature </w:t>
      </w:r>
      <w:r w:rsidR="00604A94">
        <w:rPr>
          <w:sz w:val="24"/>
          <w:szCs w:val="24"/>
        </w:rPr>
        <w:t>and</w:t>
      </w:r>
      <w:r w:rsidRPr="002421BD">
        <w:rPr>
          <w:sz w:val="24"/>
          <w:szCs w:val="24"/>
        </w:rPr>
        <w:t xml:space="preserve"> more fluctuations in temperature might not be </w:t>
      </w:r>
      <w:proofErr w:type="spellStart"/>
      <w:r w:rsidRPr="002421BD">
        <w:rPr>
          <w:sz w:val="24"/>
          <w:szCs w:val="24"/>
        </w:rPr>
        <w:t>favourable</w:t>
      </w:r>
      <w:proofErr w:type="spellEnd"/>
      <w:r w:rsidRPr="002421BD">
        <w:rPr>
          <w:sz w:val="24"/>
          <w:szCs w:val="24"/>
        </w:rPr>
        <w:t xml:space="preserve"> for </w:t>
      </w:r>
      <w:r w:rsidRPr="00BE0CCB">
        <w:rPr>
          <w:i/>
          <w:iCs/>
          <w:sz w:val="24"/>
          <w:szCs w:val="24"/>
        </w:rPr>
        <w:t>Simulium</w:t>
      </w:r>
      <w:r w:rsidRPr="002421BD">
        <w:rPr>
          <w:sz w:val="24"/>
          <w:szCs w:val="24"/>
        </w:rPr>
        <w:t xml:space="preserve"> </w:t>
      </w:r>
      <w:r w:rsidR="002A15C4">
        <w:rPr>
          <w:sz w:val="24"/>
          <w:szCs w:val="24"/>
        </w:rPr>
        <w:fldChar w:fldCharType="begin"/>
      </w:r>
      <w:r w:rsidR="004D0F26">
        <w:rPr>
          <w:sz w:val="24"/>
          <w:szCs w:val="24"/>
        </w:rPr>
        <w:instrText xml:space="preserve"> ADDIN ZOTERO_ITEM CSL_CITATION {"citationID":"Hm1JTEFP","properties":{"formattedCitation":"(Cheke et al., 2015; Renz, 1987)","plainCitation":"(Cheke et al., 2015; Renz, 1987)","noteIndex":0},"citationItems":[{"id":1522,"uris":["http://zotero.org/users/2873801/items/JJJC3T28"],"itemData":{"id":1522,"type":"article-journal","abstract":"Development times of eggs, larvae and pupae of vectors of onchocerciasis (\n              Simulium\n              spp.) and of\n              Onchocerca volvulus\n              larvae within the adult females of the vectors decrease with increasing temperature. At and above 25°C, the parasite could reach its infective stage in less than 7 days when vectors could transmit after only two gonotrophic cycles. After incorporating exponential functions for vector development into a novel blackfly population model, it was predicted that fly numbers in Liberia and Ghana would peak at air temperatures of 29°C and 34°C, about 3°C and 7°C above current monthly averages, respectively; parous rates of forest flies (Liberia) would peak at 29°C and of savannah flies (Ghana) at 30°C. Small temperature increases (less than 2°C) might lead to changes in geographical distributions of different vector taxa. When the new model was linked to an existing framework for the population dynamics of onchocerciasis in humans and vectors, transmission rates and worm loads were projected to increase with temperature to at least 33°C. By contrast, analyses of field data on forest flies in Liberia and savannah flies in Ghana, in relation to regional climate change predictions, suggested, on the basis of simple regressions, that 13–41% decreases in fly numbers would be expected between the present and before 2040. Further research is needed to reconcile these conflicting conclusions.","container-title":"Philosophical Transactions of the Royal Society B: Biological Sciences","DOI":"10.1098/rstb.2013.0559","ISSN":"0962-8436, 1471-2970","issue":"1665","journalAbbreviation":"Phil. Trans. R. Soc. B","language":"en","page":"20130559","source":"DOI.org (Crossref)","title":"Potential effects of warmer worms and vectors on onchocerciasis transmission in West Africa","volume":"370","author":[{"family":"Cheke","given":"Robert A."},{"family":"Basáñez","given":"Maria-Gloria"},{"family":"Perry","given":"Malorie"},{"family":"White","given":"Michael T."},{"family":"Garms","given":"Rolf"},{"family":"Obuobie","given":"Emmanuel"},{"family":"Lamberton","given":"Poppy H. L."},{"family":"Young","given":"Stephen"},{"family":"Osei-Atweneboana","given":"Mike Y."},{"family":"Intsiful","given":"Joseph"},{"family":"Shen","given":"Mingwang"},{"family":"Boakye","given":"Daniel A."},{"family":"Wilson","given":"Michael D."}],"issued":{"date-parts":[["2015",4,5]]}}},{"id":1781,"uris":["http://zotero.org/users/2873801/items/BR74G4L4"],"itemData":{"id":1781,"type":"article-journal","container-title":"Annals of Tropical Medicine &amp; Parasitology","DOI":"10.1080/00034983.1987.11812116","ISSN":"0003-4983, 1364-8594","issue":"3","journalAbbreviation":"Annals of Tropical Medicine &amp; Parasitology","language":"en","page":"229-237","source":"DOI.org (Crossref)","title":"Studies on the dynamics of transmission of onchocerciasis in a Sudan-savanna area of North Cameroon II: Seasonal and diurnal changes in the biting densities and in the age-composition of the vector population","title-short":"Studies on the dynamics of transmission of onchocerciasis in a Sudan-savanna area of North Cameroon II","volume":"81","author":[{"family":"Renz","given":"A."}],"issued":{"date-parts":[["1987",1]]}}}],"schema":"https://github.com/citation-style-language/schema/raw/master/csl-citation.json"} </w:instrText>
      </w:r>
      <w:r w:rsidR="002A15C4">
        <w:rPr>
          <w:sz w:val="24"/>
          <w:szCs w:val="24"/>
        </w:rPr>
        <w:fldChar w:fldCharType="separate"/>
      </w:r>
      <w:r w:rsidR="004D0F26" w:rsidRPr="004D0F26">
        <w:rPr>
          <w:sz w:val="24"/>
        </w:rPr>
        <w:t>(Cheke et al., 2015; Renz, 1987)</w:t>
      </w:r>
      <w:r w:rsidR="002A15C4">
        <w:rPr>
          <w:sz w:val="24"/>
          <w:szCs w:val="24"/>
        </w:rPr>
        <w:fldChar w:fldCharType="end"/>
      </w:r>
      <w:r w:rsidRPr="002421BD">
        <w:rPr>
          <w:sz w:val="24"/>
          <w:szCs w:val="24"/>
        </w:rPr>
        <w:t>. Further, the significant relationship of microfilarial prevalence to the temperature seasonality highlights the potential effect of global warming and alterations in annual temperature pattern</w:t>
      </w:r>
      <w:r w:rsidR="00785257">
        <w:rPr>
          <w:sz w:val="24"/>
          <w:szCs w:val="24"/>
        </w:rPr>
        <w:t>s</w:t>
      </w:r>
      <w:r w:rsidRPr="002421BD">
        <w:rPr>
          <w:sz w:val="24"/>
          <w:szCs w:val="24"/>
        </w:rPr>
        <w:t xml:space="preserve"> on </w:t>
      </w:r>
      <w:r w:rsidR="00785257">
        <w:rPr>
          <w:sz w:val="24"/>
          <w:szCs w:val="24"/>
        </w:rPr>
        <w:t xml:space="preserve">the </w:t>
      </w:r>
      <w:r w:rsidRPr="002421BD">
        <w:rPr>
          <w:sz w:val="24"/>
          <w:szCs w:val="24"/>
        </w:rPr>
        <w:t xml:space="preserve">distribution of onchocerciasis. </w:t>
      </w:r>
      <w:r w:rsidR="008A759F">
        <w:rPr>
          <w:sz w:val="24"/>
          <w:szCs w:val="24"/>
        </w:rPr>
        <w:t>Finally, i</w:t>
      </w:r>
      <w:r w:rsidRPr="002421BD">
        <w:rPr>
          <w:sz w:val="24"/>
          <w:szCs w:val="24"/>
        </w:rPr>
        <w:t xml:space="preserve">t is worth noting that the distance to </w:t>
      </w:r>
      <w:r w:rsidR="008A759F">
        <w:rPr>
          <w:sz w:val="24"/>
          <w:szCs w:val="24"/>
        </w:rPr>
        <w:t xml:space="preserve">the </w:t>
      </w:r>
      <w:r w:rsidRPr="002421BD">
        <w:rPr>
          <w:sz w:val="24"/>
          <w:szCs w:val="24"/>
        </w:rPr>
        <w:t xml:space="preserve">community was not significantly associated with the prevalence. This might be </w:t>
      </w:r>
      <w:r w:rsidR="008A759F">
        <w:rPr>
          <w:sz w:val="24"/>
          <w:szCs w:val="24"/>
        </w:rPr>
        <w:t>because</w:t>
      </w:r>
      <w:r w:rsidRPr="002421BD">
        <w:rPr>
          <w:sz w:val="24"/>
          <w:szCs w:val="24"/>
        </w:rPr>
        <w:t xml:space="preserve"> almost all the communities surveyed for prevalence were near to </w:t>
      </w:r>
      <w:r w:rsidR="008A759F">
        <w:rPr>
          <w:sz w:val="24"/>
          <w:szCs w:val="24"/>
        </w:rPr>
        <w:t xml:space="preserve">the </w:t>
      </w:r>
      <w:r w:rsidRPr="002421BD">
        <w:rPr>
          <w:sz w:val="24"/>
          <w:szCs w:val="24"/>
        </w:rPr>
        <w:t>river (less than 10 km).</w:t>
      </w:r>
    </w:p>
    <w:p w14:paraId="2D24AED5" w14:textId="6212BEE3" w:rsidR="00980E9E" w:rsidRDefault="002421BD" w:rsidP="0062247D">
      <w:pPr>
        <w:pStyle w:val="Legend"/>
        <w:spacing w:line="480" w:lineRule="auto"/>
        <w:rPr>
          <w:sz w:val="24"/>
          <w:szCs w:val="24"/>
        </w:rPr>
      </w:pPr>
      <w:r w:rsidRPr="002421BD">
        <w:rPr>
          <w:sz w:val="24"/>
          <w:szCs w:val="24"/>
        </w:rPr>
        <w:lastRenderedPageBreak/>
        <w:t xml:space="preserve">We </w:t>
      </w:r>
      <w:proofErr w:type="spellStart"/>
      <w:r w:rsidRPr="002421BD">
        <w:rPr>
          <w:sz w:val="24"/>
          <w:szCs w:val="24"/>
        </w:rPr>
        <w:t>analysed</w:t>
      </w:r>
      <w:proofErr w:type="spellEnd"/>
      <w:r w:rsidRPr="002421BD">
        <w:rPr>
          <w:sz w:val="24"/>
          <w:szCs w:val="24"/>
        </w:rPr>
        <w:t xml:space="preserve"> prevalence data because prevalence data are often the basis of </w:t>
      </w:r>
      <w:proofErr w:type="spellStart"/>
      <w:r w:rsidRPr="002421BD">
        <w:rPr>
          <w:sz w:val="24"/>
          <w:szCs w:val="24"/>
        </w:rPr>
        <w:t>MDAi</w:t>
      </w:r>
      <w:proofErr w:type="spellEnd"/>
      <w:r w:rsidRPr="002421BD">
        <w:rPr>
          <w:sz w:val="24"/>
          <w:szCs w:val="24"/>
        </w:rPr>
        <w:t xml:space="preserve"> and reflect </w:t>
      </w:r>
      <w:r w:rsidR="00377512">
        <w:rPr>
          <w:sz w:val="24"/>
          <w:szCs w:val="24"/>
        </w:rPr>
        <w:t>human parasite population distribution</w:t>
      </w:r>
      <w:r w:rsidRPr="002421BD">
        <w:rPr>
          <w:sz w:val="24"/>
          <w:szCs w:val="24"/>
        </w:rPr>
        <w:t>. We used the baseline microfilarial prevalence because population genetic estimates a</w:t>
      </w:r>
      <w:r w:rsidR="00377512">
        <w:rPr>
          <w:sz w:val="24"/>
          <w:szCs w:val="24"/>
        </w:rPr>
        <w:t>lso indicate a population's demographic history (past events)</w:t>
      </w:r>
      <w:r w:rsidRPr="002421BD">
        <w:rPr>
          <w:sz w:val="24"/>
          <w:szCs w:val="24"/>
        </w:rPr>
        <w:t xml:space="preserve">. Therefore, </w:t>
      </w:r>
      <w:r w:rsidR="00377512">
        <w:rPr>
          <w:sz w:val="24"/>
          <w:szCs w:val="24"/>
        </w:rPr>
        <w:t>comparing demographic history with the baseline prevalence would make more sens</w:t>
      </w:r>
      <w:r w:rsidRPr="002421BD">
        <w:rPr>
          <w:sz w:val="24"/>
          <w:szCs w:val="24"/>
        </w:rPr>
        <w:t>e. Prevalence mapping revealed that the onchocerciasis prevalence was high</w:t>
      </w:r>
      <w:r w:rsidR="00377512">
        <w:rPr>
          <w:sz w:val="24"/>
          <w:szCs w:val="24"/>
        </w:rPr>
        <w:t>,</w:t>
      </w:r>
      <w:r w:rsidRPr="002421BD">
        <w:rPr>
          <w:sz w:val="24"/>
          <w:szCs w:val="24"/>
        </w:rPr>
        <w:t xml:space="preserve"> particularly </w:t>
      </w:r>
      <w:r w:rsidR="00377512">
        <w:rPr>
          <w:sz w:val="24"/>
          <w:szCs w:val="24"/>
        </w:rPr>
        <w:t xml:space="preserve">in the </w:t>
      </w:r>
      <w:r w:rsidRPr="002421BD">
        <w:rPr>
          <w:sz w:val="24"/>
          <w:szCs w:val="24"/>
        </w:rPr>
        <w:t>central and some areas in the eastern parts of the transition ecological region of Ghana.</w:t>
      </w:r>
      <w:r w:rsidR="00156547">
        <w:rPr>
          <w:sz w:val="24"/>
          <w:szCs w:val="24"/>
        </w:rPr>
        <w:t xml:space="preserve"> </w:t>
      </w:r>
      <w:r w:rsidR="00156547" w:rsidRPr="00156547">
        <w:rPr>
          <w:sz w:val="24"/>
          <w:szCs w:val="24"/>
        </w:rPr>
        <w:t>We also compared the resistance surface for the parasites and the vectors with the microfilarial prevalence map as a bivariate fusion map. Unsurprisingly, areas in the central parts (</w:t>
      </w:r>
      <w:proofErr w:type="spellStart"/>
      <w:r w:rsidR="00156547" w:rsidRPr="00156547">
        <w:rPr>
          <w:sz w:val="24"/>
          <w:szCs w:val="24"/>
        </w:rPr>
        <w:t>Pru</w:t>
      </w:r>
      <w:proofErr w:type="spellEnd"/>
      <w:r w:rsidR="00156547" w:rsidRPr="00156547">
        <w:rPr>
          <w:sz w:val="24"/>
          <w:szCs w:val="24"/>
        </w:rPr>
        <w:t xml:space="preserve"> river basins) had low resistance for both the vector and the parasite populations. Despite being among the first communities targeted for both the vector control initially and </w:t>
      </w:r>
      <w:proofErr w:type="spellStart"/>
      <w:r w:rsidR="00156547" w:rsidRPr="00156547">
        <w:rPr>
          <w:sz w:val="24"/>
          <w:szCs w:val="24"/>
        </w:rPr>
        <w:t>MDAi</w:t>
      </w:r>
      <w:proofErr w:type="spellEnd"/>
      <w:r w:rsidR="00156547" w:rsidRPr="00156547">
        <w:rPr>
          <w:sz w:val="24"/>
          <w:szCs w:val="24"/>
        </w:rPr>
        <w:t xml:space="preserve"> later, the onchocerciasis transmission has </w:t>
      </w:r>
      <w:r w:rsidR="00A9747A">
        <w:rPr>
          <w:sz w:val="24"/>
          <w:szCs w:val="24"/>
        </w:rPr>
        <w:t>persisted for</w:t>
      </w:r>
      <w:r w:rsidR="00156547" w:rsidRPr="00156547">
        <w:rPr>
          <w:sz w:val="24"/>
          <w:szCs w:val="24"/>
        </w:rPr>
        <w:t xml:space="preserve"> quite a long time in the </w:t>
      </w:r>
      <w:proofErr w:type="spellStart"/>
      <w:r w:rsidR="00156547" w:rsidRPr="00156547">
        <w:rPr>
          <w:sz w:val="24"/>
          <w:szCs w:val="24"/>
        </w:rPr>
        <w:t>Pru</w:t>
      </w:r>
      <w:proofErr w:type="spellEnd"/>
      <w:r w:rsidR="00156547" w:rsidRPr="00156547">
        <w:rPr>
          <w:sz w:val="24"/>
          <w:szCs w:val="24"/>
        </w:rPr>
        <w:t xml:space="preserve"> river basin. The baseline prevalence in these areas w</w:t>
      </w:r>
      <w:r w:rsidR="00A9747A">
        <w:rPr>
          <w:sz w:val="24"/>
          <w:szCs w:val="24"/>
        </w:rPr>
        <w:t>as greater than 75% and returned</w:t>
      </w:r>
      <w:r w:rsidR="00156547" w:rsidRPr="00156547">
        <w:rPr>
          <w:sz w:val="24"/>
          <w:szCs w:val="24"/>
        </w:rPr>
        <w:t xml:space="preserve"> to this level even after vector control</w:t>
      </w:r>
      <w:r w:rsidR="00A9747A">
        <w:rPr>
          <w:sz w:val="24"/>
          <w:szCs w:val="24"/>
        </w:rPr>
        <w:t xml:space="preserve"> </w:t>
      </w:r>
      <w:r w:rsidR="008A66F6">
        <w:rPr>
          <w:sz w:val="24"/>
          <w:szCs w:val="24"/>
        </w:rPr>
        <w:fldChar w:fldCharType="begin"/>
      </w:r>
      <w:r w:rsidR="009509C8">
        <w:rPr>
          <w:sz w:val="24"/>
          <w:szCs w:val="24"/>
        </w:rPr>
        <w:instrText xml:space="preserve"> ADDIN ZOTERO_ITEM CSL_CITATION {"citationID":"De1n4AhV","properties":{"formattedCitation":"(Alley et al., 1994; P. H. L. Lamberton et al., 2015)","plainCitation":"(Alley et al., 1994; P. H. L. Lamberton et al., 2015)","noteIndex":0},"citationItems":[{"id":1605,"uris":["http://zotero.org/users/2873801/items/XMTJJU5P"],"itemData":{"id":1605,"type":"article-journal","container-title":"Transactions of the Royal Society of Tropical Medicine and Hygiene","DOI":"10.1016/0035-9203(94)90172-4","ISSN":"00359203","issue":"5","journalAbbreviation":"Transactions of the Royal Society of Tropical Medicine and Hygiene","language":"en","page":"581-584","source":"DOI.org (Crossref)","title":"The impact of five years of annual ivermectin treatment on skin microfilarial loads in the onchocerciasis focus of Asubende, Ghana","volume":"88","author":[{"family":"Alley","given":"E.S."},{"family":"Plaisier","given":"A.P."},{"family":"Boatin","given":"B.A."},{"family":"Dadzie","given":"K.Y."},{"family":"Remme","given":"J."},{"family":"Zerbo","given":"G."},{"family":"Samba","given":"E.M."}],"issued":{"date-parts":[["1994",9]]}}},{"id":1782,"uris":["http://zotero.org/users/2873801/items/DYZSLU4A"],"itemData":{"id":1782,"type":"article-journal","container-title":"PLOS Neglected Tropical Diseases","DOI":"10.1371/journal.pntd.0003688","ISSN":"1935-2735","issue":"4","journalAbbreviation":"PLoS Negl Trop Dis","language":"en","page":"e0003688","source":"DOI.org (Crossref)","title":"Onchocerciasis Transmission in Ghana: Persistence under Different Control Strategies and the Role of the Simuliid Vectors","title-short":"Onchocerciasis Transmission in Ghana","volume":"9","author":[{"family":"Lamberton","given":"Poppy H. L."},{"family":"Cheke","given":"Robert A."},{"family":"Winskill","given":"Peter"},{"family":"Tirados","given":"Iñaki"},{"family":"Walker","given":"Martin"},{"family":"Osei-Atweneboana","given":"Mike Y."},{"family":"Biritwum","given":"Nana-Kwadwo"},{"family":"Tetteh-Kumah","given":"Anthony"},{"family":"Boakye","given":"Daniel A."},{"family":"Wilson","given":"Michael D."},{"family":"Post","given":"Rory J."},{"family":"Basañez","given":"María-Gloria"}],"editor":[{"family":"Brockhouse","given":"Charles"}],"issued":{"date-parts":[["2015",4,21]]}}}],"schema":"https://github.com/citation-style-language/schema/raw/master/csl-citation.json"} </w:instrText>
      </w:r>
      <w:r w:rsidR="008A66F6">
        <w:rPr>
          <w:sz w:val="24"/>
          <w:szCs w:val="24"/>
        </w:rPr>
        <w:fldChar w:fldCharType="separate"/>
      </w:r>
      <w:r w:rsidR="009509C8" w:rsidRPr="009509C8">
        <w:rPr>
          <w:sz w:val="24"/>
        </w:rPr>
        <w:t>(Alley et al., 1994; Lamberton et al., 2015)</w:t>
      </w:r>
      <w:r w:rsidR="008A66F6">
        <w:rPr>
          <w:sz w:val="24"/>
          <w:szCs w:val="24"/>
        </w:rPr>
        <w:fldChar w:fldCharType="end"/>
      </w:r>
      <w:r w:rsidR="00156547" w:rsidRPr="00156547">
        <w:rPr>
          <w:sz w:val="24"/>
          <w:szCs w:val="24"/>
        </w:rPr>
        <w:t>.</w:t>
      </w:r>
    </w:p>
    <w:p w14:paraId="6288CAE2" w14:textId="65DC8452" w:rsidR="00E979E3" w:rsidRDefault="00E979E3" w:rsidP="0062247D">
      <w:pPr>
        <w:pStyle w:val="Legend"/>
        <w:spacing w:line="480" w:lineRule="auto"/>
        <w:rPr>
          <w:sz w:val="24"/>
          <w:szCs w:val="24"/>
        </w:rPr>
      </w:pPr>
      <w:r w:rsidRPr="00E979E3">
        <w:rPr>
          <w:sz w:val="24"/>
          <w:szCs w:val="24"/>
        </w:rPr>
        <w:t xml:space="preserve">We calculated the sliding window correlation coefficient between each resistance surface and the microfilarial prevalence map. As expected, there was a close overlap between the parasite resistance surface map and the microfilarial prevalence map. The concurrence between the parasite resistance surface maps and the microfilarial prevalence map also </w:t>
      </w:r>
      <w:r w:rsidR="00D305B1">
        <w:rPr>
          <w:sz w:val="24"/>
          <w:szCs w:val="24"/>
        </w:rPr>
        <w:t>validates</w:t>
      </w:r>
      <w:r w:rsidRPr="00E979E3">
        <w:rPr>
          <w:sz w:val="24"/>
          <w:szCs w:val="24"/>
        </w:rPr>
        <w:t xml:space="preserve"> landscape genetics model output. </w:t>
      </w:r>
      <w:r w:rsidR="00D305B1">
        <w:rPr>
          <w:sz w:val="24"/>
          <w:szCs w:val="24"/>
        </w:rPr>
        <w:t>However, t</w:t>
      </w:r>
      <w:r w:rsidRPr="00E979E3">
        <w:rPr>
          <w:sz w:val="24"/>
          <w:szCs w:val="24"/>
        </w:rPr>
        <w:t xml:space="preserve">he correlation between the vector resistance surface and the microfilarial prevalence map was not as strong as for the parasite resistance surface. The correlation breaks down </w:t>
      </w:r>
      <w:r w:rsidR="00C94C45">
        <w:rPr>
          <w:sz w:val="24"/>
          <w:szCs w:val="24"/>
        </w:rPr>
        <w:t>main</w:t>
      </w:r>
      <w:r w:rsidRPr="00E979E3">
        <w:rPr>
          <w:sz w:val="24"/>
          <w:szCs w:val="24"/>
        </w:rPr>
        <w:t>ly in the western parts of the transition ecological region</w:t>
      </w:r>
      <w:r w:rsidR="00C94C45">
        <w:rPr>
          <w:sz w:val="24"/>
          <w:szCs w:val="24"/>
        </w:rPr>
        <w:t>,</w:t>
      </w:r>
      <w:r w:rsidRPr="00E979E3">
        <w:rPr>
          <w:sz w:val="24"/>
          <w:szCs w:val="24"/>
        </w:rPr>
        <w:t xml:space="preserve"> which had high conductance for the parasites but low microfilarial prevalence. This could be due to the combination of reasons </w:t>
      </w:r>
      <w:r w:rsidR="009509C8">
        <w:rPr>
          <w:sz w:val="24"/>
          <w:szCs w:val="24"/>
        </w:rPr>
        <w:t xml:space="preserve">mentioned above </w:t>
      </w:r>
      <w:r w:rsidRPr="00E979E3">
        <w:rPr>
          <w:sz w:val="24"/>
          <w:szCs w:val="24"/>
        </w:rPr>
        <w:t>for contrasting high parasite resistance and low vector resistance in low soil moisture area</w:t>
      </w:r>
      <w:r w:rsidR="00C94C45">
        <w:rPr>
          <w:sz w:val="24"/>
          <w:szCs w:val="24"/>
        </w:rPr>
        <w:t>s</w:t>
      </w:r>
      <w:r w:rsidRPr="00E979E3">
        <w:rPr>
          <w:sz w:val="24"/>
          <w:szCs w:val="24"/>
        </w:rPr>
        <w:t xml:space="preserve"> viz. lack of human population and the greater proportion of </w:t>
      </w:r>
      <w:r w:rsidRPr="00E979E3">
        <w:rPr>
          <w:i/>
          <w:iCs/>
          <w:sz w:val="24"/>
          <w:szCs w:val="24"/>
        </w:rPr>
        <w:lastRenderedPageBreak/>
        <w:t xml:space="preserve">O. </w:t>
      </w:r>
      <w:proofErr w:type="spellStart"/>
      <w:r w:rsidRPr="00E979E3">
        <w:rPr>
          <w:i/>
          <w:iCs/>
          <w:sz w:val="24"/>
          <w:szCs w:val="24"/>
        </w:rPr>
        <w:t>ochengi</w:t>
      </w:r>
      <w:proofErr w:type="spellEnd"/>
      <w:r w:rsidRPr="00E979E3">
        <w:rPr>
          <w:sz w:val="24"/>
          <w:szCs w:val="24"/>
        </w:rPr>
        <w:t xml:space="preserve"> limiting </w:t>
      </w:r>
      <w:r>
        <w:rPr>
          <w:sz w:val="24"/>
          <w:szCs w:val="24"/>
        </w:rPr>
        <w:t xml:space="preserve">the </w:t>
      </w:r>
      <w:r w:rsidRPr="00E979E3">
        <w:rPr>
          <w:sz w:val="24"/>
          <w:szCs w:val="24"/>
        </w:rPr>
        <w:t>vector</w:t>
      </w:r>
      <w:r>
        <w:rPr>
          <w:sz w:val="24"/>
          <w:szCs w:val="24"/>
        </w:rPr>
        <w:t>ial</w:t>
      </w:r>
      <w:r w:rsidRPr="00E979E3">
        <w:rPr>
          <w:sz w:val="24"/>
          <w:szCs w:val="24"/>
        </w:rPr>
        <w:t xml:space="preserve"> capacity for </w:t>
      </w:r>
      <w:r w:rsidRPr="00E979E3">
        <w:rPr>
          <w:i/>
          <w:iCs/>
          <w:sz w:val="24"/>
          <w:szCs w:val="24"/>
        </w:rPr>
        <w:t>O.</w:t>
      </w:r>
      <w:r>
        <w:rPr>
          <w:i/>
          <w:iCs/>
          <w:sz w:val="24"/>
          <w:szCs w:val="24"/>
        </w:rPr>
        <w:t xml:space="preserve"> </w:t>
      </w:r>
      <w:r w:rsidRPr="00E979E3">
        <w:rPr>
          <w:i/>
          <w:iCs/>
          <w:sz w:val="24"/>
          <w:szCs w:val="24"/>
        </w:rPr>
        <w:t>volvulus</w:t>
      </w:r>
      <w:r w:rsidRPr="00E979E3">
        <w:rPr>
          <w:sz w:val="24"/>
          <w:szCs w:val="24"/>
        </w:rPr>
        <w:t>. Nevertheless, anticipating land</w:t>
      </w:r>
      <w:r w:rsidR="00564062">
        <w:rPr>
          <w:sz w:val="24"/>
          <w:szCs w:val="24"/>
        </w:rPr>
        <w:t>-</w:t>
      </w:r>
      <w:r w:rsidRPr="00E979E3">
        <w:rPr>
          <w:sz w:val="24"/>
          <w:szCs w:val="24"/>
        </w:rPr>
        <w:t xml:space="preserve">use changes that leads to </w:t>
      </w:r>
      <w:r w:rsidR="00564062">
        <w:rPr>
          <w:sz w:val="24"/>
          <w:szCs w:val="24"/>
        </w:rPr>
        <w:t xml:space="preserve">the </w:t>
      </w:r>
      <w:r w:rsidRPr="00E979E3">
        <w:rPr>
          <w:sz w:val="24"/>
          <w:szCs w:val="24"/>
        </w:rPr>
        <w:t>availability of human host in these regions might pose a risk of onchocerciasis transmission being established in currently low human population density areas in the western parts of the transition ecological region.</w:t>
      </w:r>
    </w:p>
    <w:p w14:paraId="1D1BA992" w14:textId="68B29610" w:rsidR="007814B2" w:rsidRDefault="007814B2" w:rsidP="0062247D">
      <w:pPr>
        <w:pStyle w:val="Heading3"/>
        <w:spacing w:line="480" w:lineRule="auto"/>
        <w:jc w:val="both"/>
      </w:pPr>
      <w:r>
        <w:t>Implications</w:t>
      </w:r>
    </w:p>
    <w:p w14:paraId="0CC90DA0" w14:textId="7F2D6AF2" w:rsidR="00BC7709" w:rsidRDefault="00564062" w:rsidP="0062247D">
      <w:pPr>
        <w:pStyle w:val="Legend"/>
        <w:spacing w:line="480" w:lineRule="auto"/>
        <w:rPr>
          <w:sz w:val="24"/>
          <w:szCs w:val="24"/>
        </w:rPr>
      </w:pPr>
      <w:r>
        <w:rPr>
          <w:sz w:val="24"/>
          <w:szCs w:val="24"/>
        </w:rPr>
        <w:t xml:space="preserve">For the first time in the context of onchocerciasis, we </w:t>
      </w:r>
      <w:proofErr w:type="spellStart"/>
      <w:r>
        <w:rPr>
          <w:sz w:val="24"/>
          <w:szCs w:val="24"/>
        </w:rPr>
        <w:t>utilise</w:t>
      </w:r>
      <w:proofErr w:type="spellEnd"/>
      <w:r>
        <w:rPr>
          <w:sz w:val="24"/>
          <w:szCs w:val="24"/>
        </w:rPr>
        <w:t xml:space="preserve"> </w:t>
      </w:r>
      <w:r w:rsidR="00CA25A4">
        <w:rPr>
          <w:sz w:val="24"/>
          <w:szCs w:val="24"/>
        </w:rPr>
        <w:t xml:space="preserve">the </w:t>
      </w:r>
      <w:r>
        <w:rPr>
          <w:sz w:val="24"/>
          <w:szCs w:val="24"/>
        </w:rPr>
        <w:t>landscape genetics framework</w:t>
      </w:r>
      <w:r w:rsidR="008B11F7" w:rsidRPr="008B11F7">
        <w:rPr>
          <w:sz w:val="24"/>
          <w:szCs w:val="24"/>
        </w:rPr>
        <w:t xml:space="preserve"> to incorporate the parasite and the vector genetic data with the environmental data. This approach takes us a step ahead in not necessarily "delineating" but inferring about onchocerciasis transmission zones.</w:t>
      </w:r>
      <w:r w:rsidR="0096665B">
        <w:rPr>
          <w:sz w:val="24"/>
          <w:szCs w:val="24"/>
        </w:rPr>
        <w:t xml:space="preserve"> </w:t>
      </w:r>
      <w:r w:rsidR="00444FD3">
        <w:rPr>
          <w:sz w:val="24"/>
          <w:szCs w:val="24"/>
        </w:rPr>
        <w:t>Here, w</w:t>
      </w:r>
      <w:r w:rsidR="0096665B" w:rsidRPr="008B11F7">
        <w:rPr>
          <w:sz w:val="24"/>
          <w:szCs w:val="24"/>
        </w:rPr>
        <w:t xml:space="preserve">e </w:t>
      </w:r>
      <w:r w:rsidR="00444FD3">
        <w:rPr>
          <w:sz w:val="24"/>
          <w:szCs w:val="24"/>
        </w:rPr>
        <w:t>have</w:t>
      </w:r>
      <w:r w:rsidR="0096665B" w:rsidRPr="008B11F7">
        <w:rPr>
          <w:sz w:val="24"/>
          <w:szCs w:val="24"/>
        </w:rPr>
        <w:t xml:space="preserve"> transform</w:t>
      </w:r>
      <w:r w:rsidR="00444FD3">
        <w:rPr>
          <w:sz w:val="24"/>
          <w:szCs w:val="24"/>
        </w:rPr>
        <w:t>ed</w:t>
      </w:r>
      <w:r w:rsidR="0096665B" w:rsidRPr="008B11F7">
        <w:rPr>
          <w:sz w:val="24"/>
          <w:szCs w:val="24"/>
        </w:rPr>
        <w:t xml:space="preserve"> the metrics of genetic connectivity into a resistance surface and the geneflow map giving insights </w:t>
      </w:r>
      <w:r w:rsidR="00CA25A4">
        <w:rPr>
          <w:sz w:val="24"/>
          <w:szCs w:val="24"/>
        </w:rPr>
        <w:t>into</w:t>
      </w:r>
      <w:r w:rsidR="0096665B" w:rsidRPr="008B11F7">
        <w:rPr>
          <w:sz w:val="24"/>
          <w:szCs w:val="24"/>
        </w:rPr>
        <w:t xml:space="preserve"> transmission zones and the source</w:t>
      </w:r>
      <w:r w:rsidR="00CA25A4">
        <w:rPr>
          <w:sz w:val="24"/>
          <w:szCs w:val="24"/>
        </w:rPr>
        <w:t>-</w:t>
      </w:r>
      <w:r w:rsidR="0096665B" w:rsidRPr="008B11F7">
        <w:rPr>
          <w:sz w:val="24"/>
          <w:szCs w:val="24"/>
        </w:rPr>
        <w:t>sink dynamics.</w:t>
      </w:r>
      <w:r w:rsidR="008438F7">
        <w:rPr>
          <w:sz w:val="24"/>
          <w:szCs w:val="24"/>
        </w:rPr>
        <w:t xml:space="preserve"> </w:t>
      </w:r>
      <w:r w:rsidR="0036178E" w:rsidRPr="0036178E">
        <w:rPr>
          <w:sz w:val="24"/>
          <w:szCs w:val="24"/>
        </w:rPr>
        <w:t xml:space="preserve">Further, the bivariate fusion map can be used to </w:t>
      </w:r>
      <w:proofErr w:type="spellStart"/>
      <w:r w:rsidR="0036178E" w:rsidRPr="0036178E">
        <w:rPr>
          <w:sz w:val="24"/>
          <w:szCs w:val="24"/>
        </w:rPr>
        <w:t>visualise</w:t>
      </w:r>
      <w:proofErr w:type="spellEnd"/>
      <w:r w:rsidR="0036178E" w:rsidRPr="0036178E">
        <w:rPr>
          <w:sz w:val="24"/>
          <w:szCs w:val="24"/>
        </w:rPr>
        <w:t xml:space="preserve"> the areas with low resistance and high prevalence</w:t>
      </w:r>
      <w:r w:rsidR="00CA25A4">
        <w:rPr>
          <w:sz w:val="24"/>
          <w:szCs w:val="24"/>
        </w:rPr>
        <w:t>,</w:t>
      </w:r>
      <w:r w:rsidR="0036178E" w:rsidRPr="0036178E">
        <w:rPr>
          <w:sz w:val="24"/>
          <w:szCs w:val="24"/>
        </w:rPr>
        <w:t xml:space="preserve"> which might </w:t>
      </w:r>
      <w:r w:rsidR="00370CF6">
        <w:rPr>
          <w:sz w:val="24"/>
          <w:szCs w:val="24"/>
        </w:rPr>
        <w:t>act as residual infection pockets</w:t>
      </w:r>
      <w:r w:rsidR="0036178E" w:rsidRPr="0036178E">
        <w:rPr>
          <w:sz w:val="24"/>
          <w:szCs w:val="24"/>
        </w:rPr>
        <w:t xml:space="preserve"> even after continuous interventions. Inferences like these might be vital in making spatially explicit onchocerciasis control decisions. For e</w:t>
      </w:r>
      <w:r w:rsidR="00370CF6">
        <w:rPr>
          <w:sz w:val="24"/>
          <w:szCs w:val="24"/>
        </w:rPr>
        <w:t xml:space="preserve">xample, in the current study, we can hypothesize that communities in the </w:t>
      </w:r>
      <w:proofErr w:type="spellStart"/>
      <w:r w:rsidR="00370CF6">
        <w:rPr>
          <w:sz w:val="24"/>
          <w:szCs w:val="24"/>
        </w:rPr>
        <w:t>Pru</w:t>
      </w:r>
      <w:proofErr w:type="spellEnd"/>
      <w:r w:rsidR="00370CF6">
        <w:rPr>
          <w:sz w:val="24"/>
          <w:szCs w:val="24"/>
        </w:rPr>
        <w:t xml:space="preserve"> river basin are</w:t>
      </w:r>
      <w:r w:rsidR="0036178E" w:rsidRPr="0036178E">
        <w:rPr>
          <w:sz w:val="24"/>
          <w:szCs w:val="24"/>
        </w:rPr>
        <w:t xml:space="preserve"> one of the </w:t>
      </w:r>
      <w:r w:rsidR="00370CF6">
        <w:rPr>
          <w:sz w:val="24"/>
          <w:szCs w:val="24"/>
        </w:rPr>
        <w:t>critical</w:t>
      </w:r>
      <w:r w:rsidR="0036178E" w:rsidRPr="0036178E">
        <w:rPr>
          <w:sz w:val="24"/>
          <w:szCs w:val="24"/>
        </w:rPr>
        <w:t xml:space="preserve"> connecting areas with low resistance for the parasite and the vector geneflow and high onchocerciasis prevalence. Since this </w:t>
      </w:r>
      <w:r w:rsidR="00541597">
        <w:rPr>
          <w:sz w:val="24"/>
          <w:szCs w:val="24"/>
        </w:rPr>
        <w:t>region has</w:t>
      </w:r>
      <w:r w:rsidR="0036178E" w:rsidRPr="0036178E">
        <w:rPr>
          <w:sz w:val="24"/>
          <w:szCs w:val="24"/>
        </w:rPr>
        <w:t xml:space="preserve"> </w:t>
      </w:r>
      <w:r w:rsidR="00370CF6">
        <w:rPr>
          <w:sz w:val="24"/>
          <w:szCs w:val="24"/>
        </w:rPr>
        <w:t xml:space="preserve">a </w:t>
      </w:r>
      <w:r w:rsidR="0036178E" w:rsidRPr="0036178E">
        <w:rPr>
          <w:sz w:val="24"/>
          <w:szCs w:val="24"/>
        </w:rPr>
        <w:t xml:space="preserve">confluence of perfection for parasites and flies, </w:t>
      </w:r>
      <w:proofErr w:type="spellStart"/>
      <w:r w:rsidR="0036178E" w:rsidRPr="0036178E">
        <w:rPr>
          <w:sz w:val="24"/>
          <w:szCs w:val="24"/>
        </w:rPr>
        <w:t>MDAi</w:t>
      </w:r>
      <w:proofErr w:type="spellEnd"/>
      <w:r w:rsidR="0036178E" w:rsidRPr="0036178E">
        <w:rPr>
          <w:sz w:val="24"/>
          <w:szCs w:val="24"/>
        </w:rPr>
        <w:t xml:space="preserve"> alone might not be sufficient to eliminate onchocerciasis transmission in these areas. We might have to complement it with vector control interventions (like slash and clear</w:t>
      </w:r>
      <w:r w:rsidR="001425AC">
        <w:rPr>
          <w:sz w:val="24"/>
          <w:szCs w:val="24"/>
        </w:rPr>
        <w:t xml:space="preserve"> </w:t>
      </w:r>
      <w:r w:rsidR="00EC7EE3">
        <w:rPr>
          <w:sz w:val="24"/>
          <w:szCs w:val="24"/>
        </w:rPr>
        <w:t xml:space="preserve">strategy </w:t>
      </w:r>
      <w:r w:rsidR="00EC7EE3">
        <w:rPr>
          <w:sz w:val="24"/>
          <w:szCs w:val="24"/>
        </w:rPr>
        <w:fldChar w:fldCharType="begin"/>
      </w:r>
      <w:r w:rsidR="00EC7EE3">
        <w:rPr>
          <w:sz w:val="24"/>
          <w:szCs w:val="24"/>
        </w:rPr>
        <w:instrText xml:space="preserve"> ADDIN ZOTERO_ITEM CSL_CITATION {"citationID":"SruwOxc8","properties":{"formattedCitation":"(Smith et al., 2019)","plainCitation":"(Smith et al., 2019)","noteIndex":0},"citationItems":[{"id":851,"uris":["http://zotero.org/users/2873801/items/MQVEEDIF"],"itemData":{"id":851,"type":"article-journal","container-title":"Scientific Reports","DOI":"10.1038/s41598-019-51835-0","ISSN":"2045-2322","issue":"1","journalAbbreviation":"Sci Rep","language":"en","page":"15274","source":"DOI.org (Crossref)","title":"Accelerating river blindness elimination by supplementing MDA with a vegetation “slash and clear” vector control strategy: a data-driven modeling analysis","title-short":"Accelerating river blindness elimination by supplementing MDA with a vegetation “slash and clear” vector control strategy","volume":"9","author":[{"family":"Smith","given":"Morgan E."},{"family":"Bilal","given":"Shakir"},{"family":"Lakwo","given":"Thomson L."},{"family":"Habomugisha","given":"Peace"},{"family":"Tukahebwa","given":"Edridah"},{"family":"Byamukama","given":"Edson"},{"family":"Katabarwa","given":"Moses N."},{"family":"Richards","given":"Frank O."},{"family":"Cupp","given":"Eddie W."},{"family":"Unnasch","given":"Thomas R."},{"family":"Michael","given":"Edwin"}],"issued":{"date-parts":[["2019",12]]}}}],"schema":"https://github.com/citation-style-language/schema/raw/master/csl-citation.json"} </w:instrText>
      </w:r>
      <w:r w:rsidR="00EC7EE3">
        <w:rPr>
          <w:sz w:val="24"/>
          <w:szCs w:val="24"/>
        </w:rPr>
        <w:fldChar w:fldCharType="separate"/>
      </w:r>
      <w:r w:rsidR="00EC7EE3" w:rsidRPr="00EC7EE3">
        <w:rPr>
          <w:sz w:val="24"/>
        </w:rPr>
        <w:t>(Smith et al., 2019)</w:t>
      </w:r>
      <w:r w:rsidR="00EC7EE3">
        <w:rPr>
          <w:sz w:val="24"/>
          <w:szCs w:val="24"/>
        </w:rPr>
        <w:fldChar w:fldCharType="end"/>
      </w:r>
      <w:r w:rsidR="0036178E" w:rsidRPr="0036178E">
        <w:rPr>
          <w:sz w:val="24"/>
          <w:szCs w:val="24"/>
        </w:rPr>
        <w:t xml:space="preserve">). </w:t>
      </w:r>
    </w:p>
    <w:p w14:paraId="4F512720" w14:textId="5305B021" w:rsidR="002016A5" w:rsidRDefault="008577E1" w:rsidP="0062247D">
      <w:pPr>
        <w:pStyle w:val="Legend"/>
        <w:spacing w:line="480" w:lineRule="auto"/>
        <w:rPr>
          <w:sz w:val="24"/>
          <w:szCs w:val="24"/>
        </w:rPr>
      </w:pPr>
      <w:r>
        <w:rPr>
          <w:sz w:val="24"/>
          <w:szCs w:val="24"/>
        </w:rPr>
        <w:t xml:space="preserve">Eliminating </w:t>
      </w:r>
      <w:r w:rsidR="0036178E" w:rsidRPr="0036178E">
        <w:rPr>
          <w:sz w:val="24"/>
          <w:szCs w:val="24"/>
        </w:rPr>
        <w:t xml:space="preserve">onchocerciasis transmission </w:t>
      </w:r>
      <w:r w:rsidR="002D5383">
        <w:rPr>
          <w:sz w:val="24"/>
          <w:szCs w:val="24"/>
        </w:rPr>
        <w:t xml:space="preserve">in the connecting areas </w:t>
      </w:r>
      <w:r w:rsidR="0036178E" w:rsidRPr="0036178E">
        <w:rPr>
          <w:sz w:val="24"/>
          <w:szCs w:val="24"/>
        </w:rPr>
        <w:t xml:space="preserve">might </w:t>
      </w:r>
      <w:r w:rsidR="00B93666">
        <w:rPr>
          <w:sz w:val="24"/>
          <w:szCs w:val="24"/>
        </w:rPr>
        <w:t>facilitate onchocerciasis elimination in other surrounding areas</w:t>
      </w:r>
      <w:r w:rsidR="0036178E" w:rsidRPr="0036178E">
        <w:rPr>
          <w:sz w:val="24"/>
          <w:szCs w:val="24"/>
        </w:rPr>
        <w:t xml:space="preserve">. However, it is not to say that the other areas might not act as the source of infection, particularly if the infection is well controlled in </w:t>
      </w:r>
      <w:r w:rsidR="00B93666">
        <w:rPr>
          <w:sz w:val="24"/>
          <w:szCs w:val="24"/>
        </w:rPr>
        <w:t xml:space="preserve">the </w:t>
      </w:r>
      <w:proofErr w:type="spellStart"/>
      <w:r w:rsidR="0036178E" w:rsidRPr="0036178E">
        <w:rPr>
          <w:sz w:val="24"/>
          <w:szCs w:val="24"/>
        </w:rPr>
        <w:t>Pru</w:t>
      </w:r>
      <w:proofErr w:type="spellEnd"/>
      <w:r w:rsidR="0036178E" w:rsidRPr="0036178E">
        <w:rPr>
          <w:sz w:val="24"/>
          <w:szCs w:val="24"/>
        </w:rPr>
        <w:t xml:space="preserve"> </w:t>
      </w:r>
      <w:r w:rsidR="00BC3ACD">
        <w:rPr>
          <w:sz w:val="24"/>
          <w:szCs w:val="24"/>
        </w:rPr>
        <w:t>basin</w:t>
      </w:r>
      <w:r w:rsidR="00715EF6">
        <w:rPr>
          <w:sz w:val="24"/>
          <w:szCs w:val="24"/>
        </w:rPr>
        <w:t>.</w:t>
      </w:r>
      <w:r w:rsidR="0036178E" w:rsidRPr="0036178E">
        <w:rPr>
          <w:sz w:val="24"/>
          <w:szCs w:val="24"/>
        </w:rPr>
        <w:t xml:space="preserve"> </w:t>
      </w:r>
      <w:r w:rsidR="00715EF6">
        <w:rPr>
          <w:sz w:val="24"/>
          <w:szCs w:val="24"/>
        </w:rPr>
        <w:t>W</w:t>
      </w:r>
      <w:r w:rsidR="0036178E" w:rsidRPr="0036178E">
        <w:rPr>
          <w:sz w:val="24"/>
          <w:szCs w:val="24"/>
        </w:rPr>
        <w:t xml:space="preserve">hen </w:t>
      </w:r>
      <w:r w:rsidR="0036178E" w:rsidRPr="0036178E">
        <w:rPr>
          <w:sz w:val="24"/>
          <w:szCs w:val="24"/>
        </w:rPr>
        <w:lastRenderedPageBreak/>
        <w:t xml:space="preserve">there is </w:t>
      </w:r>
      <w:r w:rsidR="00715EF6">
        <w:rPr>
          <w:sz w:val="24"/>
          <w:szCs w:val="24"/>
        </w:rPr>
        <w:t xml:space="preserve">a </w:t>
      </w:r>
      <w:r w:rsidR="0036178E" w:rsidRPr="0036178E">
        <w:rPr>
          <w:sz w:val="24"/>
          <w:szCs w:val="24"/>
        </w:rPr>
        <w:t xml:space="preserve">high </w:t>
      </w:r>
      <w:r w:rsidR="00715EF6">
        <w:rPr>
          <w:sz w:val="24"/>
          <w:szCs w:val="24"/>
        </w:rPr>
        <w:t>transmission level</w:t>
      </w:r>
      <w:r w:rsidR="0036178E" w:rsidRPr="0036178E">
        <w:rPr>
          <w:sz w:val="24"/>
          <w:szCs w:val="24"/>
        </w:rPr>
        <w:t xml:space="preserve"> in other peripheral communities</w:t>
      </w:r>
      <w:r w:rsidR="00715EF6">
        <w:rPr>
          <w:sz w:val="24"/>
          <w:szCs w:val="24"/>
        </w:rPr>
        <w:t>,</w:t>
      </w:r>
      <w:r w:rsidR="0036178E" w:rsidRPr="0036178E">
        <w:rPr>
          <w:sz w:val="24"/>
          <w:szCs w:val="24"/>
        </w:rPr>
        <w:t xml:space="preserve"> there is </w:t>
      </w:r>
      <w:r w:rsidR="00715EF6">
        <w:rPr>
          <w:sz w:val="24"/>
          <w:szCs w:val="24"/>
        </w:rPr>
        <w:t xml:space="preserve">a </w:t>
      </w:r>
      <w:r w:rsidR="0036178E" w:rsidRPr="0036178E">
        <w:rPr>
          <w:sz w:val="24"/>
          <w:szCs w:val="24"/>
        </w:rPr>
        <w:t xml:space="preserve">high chance of infection being recruited to communities in </w:t>
      </w:r>
      <w:proofErr w:type="spellStart"/>
      <w:r w:rsidR="0036178E" w:rsidRPr="0036178E">
        <w:rPr>
          <w:sz w:val="24"/>
          <w:szCs w:val="24"/>
        </w:rPr>
        <w:t>Pru</w:t>
      </w:r>
      <w:proofErr w:type="spellEnd"/>
      <w:r w:rsidR="0036178E" w:rsidRPr="0036178E">
        <w:rPr>
          <w:sz w:val="24"/>
          <w:szCs w:val="24"/>
        </w:rPr>
        <w:t xml:space="preserve">. Recent modelling work suggests that low endemic areas can act as a source to re-ignite transmission in </w:t>
      </w:r>
      <w:proofErr w:type="spellStart"/>
      <w:r w:rsidR="0036178E" w:rsidRPr="0036178E">
        <w:rPr>
          <w:sz w:val="24"/>
          <w:szCs w:val="24"/>
        </w:rPr>
        <w:t>MDAi</w:t>
      </w:r>
      <w:proofErr w:type="spellEnd"/>
      <w:r w:rsidR="0036178E" w:rsidRPr="0036178E">
        <w:rPr>
          <w:sz w:val="24"/>
          <w:szCs w:val="24"/>
        </w:rPr>
        <w:t>-controlled onchocerciasis endemic areas</w:t>
      </w:r>
      <w:r w:rsidR="00341EE3">
        <w:rPr>
          <w:sz w:val="24"/>
          <w:szCs w:val="24"/>
        </w:rPr>
        <w:t xml:space="preserve"> </w:t>
      </w:r>
      <w:r w:rsidR="002D5383">
        <w:rPr>
          <w:sz w:val="24"/>
          <w:szCs w:val="24"/>
        </w:rPr>
        <w:fldChar w:fldCharType="begin"/>
      </w:r>
      <w:r w:rsidR="002D5383">
        <w:rPr>
          <w:sz w:val="24"/>
          <w:szCs w:val="24"/>
        </w:rPr>
        <w:instrText xml:space="preserve"> ADDIN ZOTERO_ITEM CSL_CITATION {"citationID":"jXR2VtTu","properties":{"formattedCitation":"(Vos et al., 2021)","plainCitation":"(Vos et al., 2021)","noteIndex":0},"citationItems":[{"id":1764,"uris":["http://zotero.org/users/2873801/items/RK39VSV2"],"itemData":{"id":1764,"type":"article-journal","abstract":"Background The existence of locations with low but stable onchocerciasis prevalence is not well understood. An often suggested yet poorly investigated explanation is that the infection spills over from neighbouring locations with higher infection densities. Methodology We adapted the stochastic individual based model ONCHOSIM to enable the simulation of multiple villages, with separate blackfly (intermediate host) and human populations, which are connected through the regular movement of the villagers and/or the flies. With this model we explore the impact of the type, direction and degree of connectedness, and of the impact of localized or full-area mass drug administration (MDA) over a range of connected village settings. Principal findings In settings with annual fly biting rates (ABR) below the threshold needed for stable local transmission, persistence of onchocerciasis prevalence can well be explained by regular human traffic and/or fly movement from locations with higher ABR. Elimination of onchocerciasis will then theoretically be reached by only implementing MDA in the higher prevalence area, although lingering infection in the low prevalence location can trigger resurgence of transmission in the total region when MDA is stopped too soon. Expanding MDA implementation to the lower ABR location can therefore shorten the duration of MDA needed. For example, when prevalence spill-over is due to human traffic, and both locations have about equal populations, then the MDA duration can be shortened by up to three years. If the lower ABR location has twice as many inhabitants, the reduction can even be up to six years, but if spill-over is due to fly movement, the expected reduction is less than a year. Conclusions/Significance Although MDA implementation might not always be necessary in locations with stable low onchocerciasis prevalence, in many circumstances it is recommended to accelerate achieving elimination in the wider area.","container-title":"PLOS Neglected Tropical Diseases","DOI":"10.1371/journal.pntd.0009011","ISSN":"1935-2735","issue":"5","journalAbbreviation":"PLOS Neglected Tropical Diseases","language":"en","note":"publisher: Public Library of Science","page":"e0009011","source":"PLoS Journals","title":"The impact of mass drug administration expansion to low onchocerciasis prevalence settings in case of connected villages","volume":"15","author":[{"family":"Vos","given":"Anneke S.","dropping-particle":"de"},{"family":"Stolk","given":"Wilma A."},{"family":"Coffeng","given":"Luc E."},{"family":"Vlas","given":"Sake J.","dropping-particle":"de"}],"issued":{"date-parts":[["2021",5,12]]}}}],"schema":"https://github.com/citation-style-language/schema/raw/master/csl-citation.json"} </w:instrText>
      </w:r>
      <w:r w:rsidR="002D5383">
        <w:rPr>
          <w:sz w:val="24"/>
          <w:szCs w:val="24"/>
        </w:rPr>
        <w:fldChar w:fldCharType="separate"/>
      </w:r>
      <w:r w:rsidR="002D5383" w:rsidRPr="002D5383">
        <w:rPr>
          <w:sz w:val="24"/>
        </w:rPr>
        <w:t>(</w:t>
      </w:r>
      <w:r w:rsidR="00341EE3">
        <w:rPr>
          <w:sz w:val="24"/>
        </w:rPr>
        <w:t xml:space="preserve">McCulloch et al., </w:t>
      </w:r>
      <w:r w:rsidR="00341EE3">
        <w:rPr>
          <w:i/>
          <w:iCs/>
          <w:sz w:val="24"/>
        </w:rPr>
        <w:t xml:space="preserve">pers comm, </w:t>
      </w:r>
      <w:r w:rsidR="002D5383" w:rsidRPr="002D5383">
        <w:rPr>
          <w:sz w:val="24"/>
        </w:rPr>
        <w:t>Vos et al., 2021)</w:t>
      </w:r>
      <w:r w:rsidR="002D5383">
        <w:rPr>
          <w:sz w:val="24"/>
          <w:szCs w:val="24"/>
        </w:rPr>
        <w:fldChar w:fldCharType="end"/>
      </w:r>
      <w:r w:rsidR="0036178E" w:rsidRPr="0036178E">
        <w:rPr>
          <w:sz w:val="24"/>
          <w:szCs w:val="24"/>
        </w:rPr>
        <w:t>.</w:t>
      </w:r>
      <w:r w:rsidR="00BC7709">
        <w:rPr>
          <w:sz w:val="24"/>
          <w:szCs w:val="24"/>
        </w:rPr>
        <w:t xml:space="preserve"> </w:t>
      </w:r>
      <w:r w:rsidR="006F1568">
        <w:rPr>
          <w:sz w:val="24"/>
          <w:szCs w:val="24"/>
        </w:rPr>
        <w:t xml:space="preserve">Resistance surfaces could be used to </w:t>
      </w:r>
      <w:proofErr w:type="spellStart"/>
      <w:r w:rsidR="006F1568">
        <w:rPr>
          <w:sz w:val="24"/>
          <w:szCs w:val="24"/>
        </w:rPr>
        <w:t>prioritise</w:t>
      </w:r>
      <w:proofErr w:type="spellEnd"/>
      <w:r w:rsidR="006F1568">
        <w:rPr>
          <w:sz w:val="24"/>
          <w:szCs w:val="24"/>
        </w:rPr>
        <w:t xml:space="preserve"> interventions at a larger spatial scale with spatial heterogeneity in</w:t>
      </w:r>
      <w:r w:rsidR="002016A5" w:rsidRPr="002016A5">
        <w:rPr>
          <w:sz w:val="24"/>
          <w:szCs w:val="24"/>
        </w:rPr>
        <w:t xml:space="preserve"> interventions. Specifically</w:t>
      </w:r>
      <w:r w:rsidR="006F1568">
        <w:rPr>
          <w:sz w:val="24"/>
          <w:szCs w:val="24"/>
        </w:rPr>
        <w:t>,</w:t>
      </w:r>
      <w:r w:rsidR="002016A5" w:rsidRPr="002016A5">
        <w:rPr>
          <w:sz w:val="24"/>
          <w:szCs w:val="24"/>
        </w:rPr>
        <w:t xml:space="preserve"> </w:t>
      </w:r>
      <w:r w:rsidR="00441FE4">
        <w:rPr>
          <w:sz w:val="24"/>
          <w:szCs w:val="24"/>
        </w:rPr>
        <w:t xml:space="preserve">areas with low parasite resistance and high prevalence should be </w:t>
      </w:r>
      <w:proofErr w:type="spellStart"/>
      <w:r w:rsidR="00441FE4">
        <w:rPr>
          <w:sz w:val="24"/>
          <w:szCs w:val="24"/>
        </w:rPr>
        <w:t>prioritised</w:t>
      </w:r>
      <w:proofErr w:type="spellEnd"/>
      <w:r w:rsidR="00441FE4">
        <w:rPr>
          <w:sz w:val="24"/>
          <w:szCs w:val="24"/>
        </w:rPr>
        <w:t xml:space="preserve"> for </w:t>
      </w:r>
      <w:proofErr w:type="spellStart"/>
      <w:r w:rsidR="00441FE4">
        <w:rPr>
          <w:sz w:val="24"/>
          <w:szCs w:val="24"/>
        </w:rPr>
        <w:t>MDAis</w:t>
      </w:r>
      <w:proofErr w:type="spellEnd"/>
      <w:r w:rsidR="00441FE4">
        <w:rPr>
          <w:sz w:val="24"/>
          <w:szCs w:val="24"/>
        </w:rPr>
        <w:t>,</w:t>
      </w:r>
      <w:r w:rsidR="002016A5" w:rsidRPr="002016A5">
        <w:rPr>
          <w:sz w:val="24"/>
          <w:szCs w:val="24"/>
        </w:rPr>
        <w:t xml:space="preserve"> areas with low vector resistance should be </w:t>
      </w:r>
      <w:proofErr w:type="spellStart"/>
      <w:r w:rsidR="002016A5" w:rsidRPr="002016A5">
        <w:rPr>
          <w:sz w:val="24"/>
          <w:szCs w:val="24"/>
        </w:rPr>
        <w:t>prioritised</w:t>
      </w:r>
      <w:proofErr w:type="spellEnd"/>
      <w:r w:rsidR="002016A5" w:rsidRPr="002016A5">
        <w:rPr>
          <w:sz w:val="24"/>
          <w:szCs w:val="24"/>
        </w:rPr>
        <w:t xml:space="preserve"> for vector interventions, and the areas with </w:t>
      </w:r>
      <w:r w:rsidR="00441FE4">
        <w:rPr>
          <w:sz w:val="24"/>
          <w:szCs w:val="24"/>
        </w:rPr>
        <w:t xml:space="preserve">a </w:t>
      </w:r>
      <w:r w:rsidR="002016A5" w:rsidRPr="002016A5">
        <w:rPr>
          <w:sz w:val="24"/>
          <w:szCs w:val="24"/>
        </w:rPr>
        <w:t xml:space="preserve">low resistance </w:t>
      </w:r>
      <w:r w:rsidR="006F1568">
        <w:rPr>
          <w:sz w:val="24"/>
          <w:szCs w:val="24"/>
        </w:rPr>
        <w:t xml:space="preserve">to </w:t>
      </w:r>
      <w:r w:rsidR="002016A5" w:rsidRPr="002016A5">
        <w:rPr>
          <w:sz w:val="24"/>
          <w:szCs w:val="24"/>
        </w:rPr>
        <w:t xml:space="preserve">both the parasites and the vector should be </w:t>
      </w:r>
      <w:proofErr w:type="spellStart"/>
      <w:r w:rsidR="002016A5" w:rsidRPr="002016A5">
        <w:rPr>
          <w:sz w:val="24"/>
          <w:szCs w:val="24"/>
        </w:rPr>
        <w:t>prioritised</w:t>
      </w:r>
      <w:proofErr w:type="spellEnd"/>
      <w:r w:rsidR="002016A5" w:rsidRPr="002016A5">
        <w:rPr>
          <w:sz w:val="24"/>
          <w:szCs w:val="24"/>
        </w:rPr>
        <w:t xml:space="preserve"> for </w:t>
      </w:r>
      <w:proofErr w:type="spellStart"/>
      <w:r w:rsidR="002016A5" w:rsidRPr="002016A5">
        <w:rPr>
          <w:sz w:val="24"/>
          <w:szCs w:val="24"/>
        </w:rPr>
        <w:t>MDAi</w:t>
      </w:r>
      <w:proofErr w:type="spellEnd"/>
      <w:r w:rsidR="002016A5" w:rsidRPr="002016A5">
        <w:rPr>
          <w:sz w:val="24"/>
          <w:szCs w:val="24"/>
        </w:rPr>
        <w:t xml:space="preserve"> complemented with vector interventions. However, for the spatial scale of the current study</w:t>
      </w:r>
      <w:r w:rsidR="00441FE4">
        <w:rPr>
          <w:sz w:val="24"/>
          <w:szCs w:val="24"/>
        </w:rPr>
        <w:t>,</w:t>
      </w:r>
      <w:r w:rsidR="002016A5" w:rsidRPr="002016A5">
        <w:rPr>
          <w:sz w:val="24"/>
          <w:szCs w:val="24"/>
        </w:rPr>
        <w:t xml:space="preserve"> where all the communities are well-connected via areas of low resistance, a widespread </w:t>
      </w:r>
      <w:proofErr w:type="spellStart"/>
      <w:r w:rsidR="002016A5" w:rsidRPr="002016A5">
        <w:rPr>
          <w:sz w:val="24"/>
          <w:szCs w:val="24"/>
        </w:rPr>
        <w:t>MDAi</w:t>
      </w:r>
      <w:proofErr w:type="spellEnd"/>
      <w:r w:rsidR="002016A5" w:rsidRPr="002016A5">
        <w:rPr>
          <w:sz w:val="24"/>
          <w:szCs w:val="24"/>
        </w:rPr>
        <w:t xml:space="preserve"> needs to be maintained.</w:t>
      </w:r>
    </w:p>
    <w:p w14:paraId="5D3E930E" w14:textId="78BCB561" w:rsidR="00841D41" w:rsidRDefault="00841D41" w:rsidP="0062247D">
      <w:pPr>
        <w:pStyle w:val="Legend"/>
        <w:spacing w:line="480" w:lineRule="auto"/>
        <w:rPr>
          <w:sz w:val="24"/>
          <w:szCs w:val="24"/>
        </w:rPr>
      </w:pPr>
      <w:r w:rsidRPr="00841D41">
        <w:rPr>
          <w:sz w:val="24"/>
          <w:szCs w:val="24"/>
        </w:rPr>
        <w:t>The absence of isolation by distance among the vector and parasite populations suggests that the connectivity between the river basins w</w:t>
      </w:r>
      <w:r w:rsidR="0053230A">
        <w:rPr>
          <w:sz w:val="24"/>
          <w:szCs w:val="24"/>
        </w:rPr>
        <w:t>as</w:t>
      </w:r>
      <w:r w:rsidRPr="00841D41">
        <w:rPr>
          <w:sz w:val="24"/>
          <w:szCs w:val="24"/>
        </w:rPr>
        <w:t xml:space="preserve"> maintained via ecological features elucidating the possibility of transmission across river basins. With the landscape genetics approach, we show that vectors are far more mobile through the landscape than would be suggested by just looking at breeding sites alone. Therefore, it is fair to say that the river basins</w:t>
      </w:r>
      <w:r w:rsidR="00A53CE6">
        <w:rPr>
          <w:sz w:val="24"/>
          <w:szCs w:val="24"/>
        </w:rPr>
        <w:t>, particularly in the context of the transition ecological region of Ghana,</w:t>
      </w:r>
      <w:r w:rsidRPr="00841D41">
        <w:rPr>
          <w:sz w:val="24"/>
          <w:szCs w:val="24"/>
        </w:rPr>
        <w:t xml:space="preserve"> might not form the biological basis of </w:t>
      </w:r>
      <w:r w:rsidR="00A53CE6">
        <w:rPr>
          <w:sz w:val="24"/>
          <w:szCs w:val="24"/>
        </w:rPr>
        <w:t xml:space="preserve">the </w:t>
      </w:r>
      <w:r w:rsidRPr="00841D41">
        <w:rPr>
          <w:sz w:val="24"/>
          <w:szCs w:val="24"/>
        </w:rPr>
        <w:t>intervention unit. It is not unfair to propose a sing</w:t>
      </w:r>
      <w:r w:rsidR="00A53CE6">
        <w:rPr>
          <w:sz w:val="24"/>
          <w:szCs w:val="24"/>
        </w:rPr>
        <w:t>l</w:t>
      </w:r>
      <w:r w:rsidRPr="00841D41">
        <w:rPr>
          <w:sz w:val="24"/>
          <w:szCs w:val="24"/>
        </w:rPr>
        <w:t xml:space="preserve">e and larger </w:t>
      </w:r>
      <w:proofErr w:type="gramStart"/>
      <w:r w:rsidRPr="00841D41">
        <w:rPr>
          <w:sz w:val="24"/>
          <w:szCs w:val="24"/>
        </w:rPr>
        <w:t>Great Volta river</w:t>
      </w:r>
      <w:proofErr w:type="gramEnd"/>
      <w:r w:rsidRPr="00841D41">
        <w:rPr>
          <w:sz w:val="24"/>
          <w:szCs w:val="24"/>
        </w:rPr>
        <w:t xml:space="preserve"> basin (</w:t>
      </w:r>
      <w:r w:rsidR="001344E8">
        <w:rPr>
          <w:sz w:val="24"/>
          <w:szCs w:val="24"/>
        </w:rPr>
        <w:t xml:space="preserve">Sam </w:t>
      </w:r>
      <w:proofErr w:type="spellStart"/>
      <w:r w:rsidRPr="00841D41">
        <w:rPr>
          <w:sz w:val="24"/>
          <w:szCs w:val="24"/>
        </w:rPr>
        <w:t>Armoo</w:t>
      </w:r>
      <w:proofErr w:type="spellEnd"/>
      <w:r w:rsidRPr="00841D41">
        <w:rPr>
          <w:sz w:val="24"/>
          <w:szCs w:val="24"/>
        </w:rPr>
        <w:t xml:space="preserve"> </w:t>
      </w:r>
      <w:r w:rsidRPr="001344E8">
        <w:rPr>
          <w:i/>
          <w:iCs/>
          <w:sz w:val="24"/>
          <w:szCs w:val="24"/>
        </w:rPr>
        <w:t>pers</w:t>
      </w:r>
      <w:r w:rsidR="001344E8" w:rsidRPr="001344E8">
        <w:rPr>
          <w:i/>
          <w:iCs/>
          <w:sz w:val="24"/>
          <w:szCs w:val="24"/>
        </w:rPr>
        <w:t>.</w:t>
      </w:r>
      <w:r w:rsidRPr="001344E8">
        <w:rPr>
          <w:i/>
          <w:iCs/>
          <w:sz w:val="24"/>
          <w:szCs w:val="24"/>
        </w:rPr>
        <w:t xml:space="preserve"> comm</w:t>
      </w:r>
      <w:r w:rsidR="001344E8" w:rsidRPr="001344E8">
        <w:rPr>
          <w:i/>
          <w:iCs/>
          <w:sz w:val="24"/>
          <w:szCs w:val="24"/>
        </w:rPr>
        <w:t>.</w:t>
      </w:r>
      <w:r w:rsidRPr="00841D41">
        <w:rPr>
          <w:sz w:val="24"/>
          <w:szCs w:val="24"/>
        </w:rPr>
        <w:t xml:space="preserve">). Further, transmission zones or intervention units might not be isolated and static but rather dynamic. This further strengthens the fact that we need to have good </w:t>
      </w:r>
      <w:proofErr w:type="spellStart"/>
      <w:r w:rsidRPr="00841D41">
        <w:rPr>
          <w:sz w:val="24"/>
          <w:szCs w:val="24"/>
        </w:rPr>
        <w:t>MDA</w:t>
      </w:r>
      <w:r w:rsidR="00DC0634">
        <w:rPr>
          <w:sz w:val="24"/>
          <w:szCs w:val="24"/>
        </w:rPr>
        <w:t>i</w:t>
      </w:r>
      <w:proofErr w:type="spellEnd"/>
      <w:r w:rsidRPr="00841D41">
        <w:rPr>
          <w:sz w:val="24"/>
          <w:szCs w:val="24"/>
        </w:rPr>
        <w:t xml:space="preserve"> coverage over a large geographical scale for it to be effective.</w:t>
      </w:r>
    </w:p>
    <w:p w14:paraId="6D47236E" w14:textId="5C3222BD" w:rsidR="00090CDE" w:rsidRPr="008B11F7" w:rsidRDefault="00090CDE" w:rsidP="0062247D">
      <w:pPr>
        <w:pStyle w:val="Legend"/>
        <w:spacing w:line="480" w:lineRule="auto"/>
        <w:rPr>
          <w:sz w:val="24"/>
          <w:szCs w:val="24"/>
        </w:rPr>
      </w:pPr>
      <w:r w:rsidRPr="00090CDE">
        <w:rPr>
          <w:sz w:val="24"/>
          <w:szCs w:val="24"/>
        </w:rPr>
        <w:t xml:space="preserve">The first clinical trials of </w:t>
      </w:r>
      <w:proofErr w:type="spellStart"/>
      <w:r w:rsidRPr="00090CDE">
        <w:rPr>
          <w:sz w:val="24"/>
          <w:szCs w:val="24"/>
        </w:rPr>
        <w:t>MDAi</w:t>
      </w:r>
      <w:proofErr w:type="spellEnd"/>
      <w:r w:rsidRPr="00090CDE">
        <w:rPr>
          <w:sz w:val="24"/>
          <w:szCs w:val="24"/>
        </w:rPr>
        <w:t xml:space="preserve"> began in </w:t>
      </w:r>
      <w:proofErr w:type="spellStart"/>
      <w:r w:rsidRPr="00090CDE">
        <w:rPr>
          <w:sz w:val="24"/>
          <w:szCs w:val="24"/>
        </w:rPr>
        <w:t>Asubende</w:t>
      </w:r>
      <w:proofErr w:type="spellEnd"/>
      <w:r w:rsidRPr="00090CDE">
        <w:rPr>
          <w:sz w:val="24"/>
          <w:szCs w:val="24"/>
        </w:rPr>
        <w:t xml:space="preserve">, a community in the </w:t>
      </w:r>
      <w:proofErr w:type="spellStart"/>
      <w:r w:rsidRPr="00090CDE">
        <w:rPr>
          <w:sz w:val="24"/>
          <w:szCs w:val="24"/>
        </w:rPr>
        <w:t>Pru</w:t>
      </w:r>
      <w:proofErr w:type="spellEnd"/>
      <w:r w:rsidRPr="00090CDE">
        <w:rPr>
          <w:sz w:val="24"/>
          <w:szCs w:val="24"/>
        </w:rPr>
        <w:t xml:space="preserve"> river basin</w:t>
      </w:r>
      <w:r w:rsidR="007337C1">
        <w:rPr>
          <w:sz w:val="24"/>
          <w:szCs w:val="24"/>
        </w:rPr>
        <w:t>,</w:t>
      </w:r>
      <w:r w:rsidRPr="00090CDE">
        <w:rPr>
          <w:sz w:val="24"/>
          <w:szCs w:val="24"/>
        </w:rPr>
        <w:t xml:space="preserve"> and unsurprisingly, </w:t>
      </w:r>
      <w:r w:rsidR="00BA47E7">
        <w:rPr>
          <w:sz w:val="24"/>
          <w:szCs w:val="24"/>
        </w:rPr>
        <w:t>SOR</w:t>
      </w:r>
      <w:r w:rsidRPr="00090CDE">
        <w:rPr>
          <w:sz w:val="24"/>
          <w:szCs w:val="24"/>
        </w:rPr>
        <w:t xml:space="preserve"> w</w:t>
      </w:r>
      <w:r w:rsidR="007337C1">
        <w:rPr>
          <w:sz w:val="24"/>
          <w:szCs w:val="24"/>
        </w:rPr>
        <w:t>as</w:t>
      </w:r>
      <w:r w:rsidRPr="00090CDE">
        <w:rPr>
          <w:sz w:val="24"/>
          <w:szCs w:val="24"/>
        </w:rPr>
        <w:t xml:space="preserve"> reported first here</w:t>
      </w:r>
      <w:r w:rsidR="00513793">
        <w:rPr>
          <w:sz w:val="24"/>
          <w:szCs w:val="24"/>
        </w:rPr>
        <w:t xml:space="preserve"> </w:t>
      </w:r>
      <w:r w:rsidR="00FA454B">
        <w:rPr>
          <w:sz w:val="24"/>
          <w:szCs w:val="24"/>
        </w:rPr>
        <w:fldChar w:fldCharType="begin"/>
      </w:r>
      <w:r w:rsidR="00FA454B">
        <w:rPr>
          <w:sz w:val="24"/>
          <w:szCs w:val="24"/>
        </w:rPr>
        <w:instrText xml:space="preserve"> ADDIN ZOTERO_ITEM CSL_CITATION {"citationID":"noYZxlAv","properties":{"formattedCitation":"(Awadzi, Attah, et al., 2004; Awadzi, Boakye, et al., 2004; Osei-Atweneboana et al., 2011)","plainCitation":"(Awadzi, Attah, et al., 2004; Awadzi, Boakye, et al., 2004; Osei-Atweneboana et al., 2011)","noteIndex":0},"citationItems":[{"id":767,"uris":["http://zotero.org/users/2873801/items/V8R98WRR"],"itemData":{"id":767,"type":"article-journal","container-title":"Annals of Tropical Medicine &amp; Parasitology","DOI":"10.1179/000349804225003442","ISSN":"0003-4983, 1364-8594","issue":"4","journalAbbreviation":"Annals of Tropical Medicine &amp; Parasitology","language":"en","page":"359-370","source":"DOI.org (Crossref)","title":"Thirty-month follow-up of sub-optimal responders to multiple treatments with ivermectin, in two onchocerciasis-endemic foci in Ghana","volume":"98","author":[{"family":"Awadzi","given":"K."},{"family":"Attah","given":"S.K."},{"family":"Addy","given":"E.T."},{"family":"Opoku","given":"N.O."},{"family":"Quartey","given":"B.T."},{"family":"Lazdins-Helds","given":"J.K."},{"family":"Ahmed","given":"K."},{"family":"Boatin","given":"B.A."},{"family":"Boakye","given":"D.A."},{"family":"Edwards","given":"G."}],"issued":{"date-parts":[["2004",6]]}}},{"id":765,"uris":["http://zotero.org/users/2873801/items/YL6GKARP"],"itemData":{"id":765,"type":"article-journal","container-title":"Annals of Tropical Medicine &amp; Parasitology","DOI":"10.1179/000349804225003253","ISSN":"0003-4983, 1364-8594","issue":"3","journalAbbreviation":"Annals of Tropical Medicine &amp; Parasitology","language":"en","page":"231-249","source":"DOI.org (Crossref)","title":"An investigation of persistent microfilaridermias despite multiple treatments with ivermectin, in two onchocerciasis-endemic foci in Ghana","volume":"98","author":[{"family":"Awadzi","given":"K."},{"family":"Boakye","given":"D. A."},{"family":"Edwards","given":"G."},{"family":"Opoku","given":"N. O."},{"family":"Attah","given":"S. K."},{"family":"Osei-Atweneboana","given":"M. Y."},{"family":"Lazdins-Helds","given":"J. K."},{"family":"Ardrey","given":"A. E."},{"family":"Addy","given":"E. T."},{"family":"Quartey","given":"B. T."},{"family":"Ahmed","given":"K."},{"family":"Boatin","given":"B. A."},{"family":"Soumbey-Alley","given":"E. W."}],"issued":{"date-parts":[["2004",4]]}}},{"id":769,"uris":["http://zotero.org/users/2873801/items/BPLN4XGV"],"itemData":{"id":769,"type":"article-journal","container-title":"PLoS Neglected Tropical Diseases","DOI":"10.1371/journal.pntd.0000998","ISSN":"1935-2735","issue":"3","journalAbbreviation":"PLoS Negl Trop Dis","language":"en","page":"e998","source":"DOI.org (Crossref)","title":"Phenotypic Evidence of Emerging Ivermectin Resistance in Onchocerca volvulus","volume":"5","author":[{"family":"Osei-Atweneboana","given":"Mike Y."},{"family":"Awadzi","given":"Kwablah"},{"family":"Attah","given":"Simon K."},{"family":"Boakye","given":"Daniel A."},{"family":"Gyapong","given":"John O."},{"family":"Prichard","given":"Roger K."}],"editor":[{"family":"Lustigman","given":"Sara"}],"issued":{"date-parts":[["2011",3,29]]}}}],"schema":"https://github.com/citation-style-language/schema/raw/master/csl-citation.json"} </w:instrText>
      </w:r>
      <w:r w:rsidR="00FA454B">
        <w:rPr>
          <w:sz w:val="24"/>
          <w:szCs w:val="24"/>
        </w:rPr>
        <w:fldChar w:fldCharType="separate"/>
      </w:r>
      <w:r w:rsidR="00FA454B" w:rsidRPr="00FA454B">
        <w:rPr>
          <w:sz w:val="24"/>
        </w:rPr>
        <w:t xml:space="preserve">(Awadzi, Attah, et al., 2004; Awadzi, Boakye, et al., </w:t>
      </w:r>
      <w:r w:rsidR="00FA454B" w:rsidRPr="00FA454B">
        <w:rPr>
          <w:sz w:val="24"/>
        </w:rPr>
        <w:lastRenderedPageBreak/>
        <w:t>2004; Osei-Atweneboana et al., 2011)</w:t>
      </w:r>
      <w:r w:rsidR="00FA454B">
        <w:rPr>
          <w:sz w:val="24"/>
          <w:szCs w:val="24"/>
        </w:rPr>
        <w:fldChar w:fldCharType="end"/>
      </w:r>
      <w:r w:rsidRPr="00090CDE">
        <w:rPr>
          <w:sz w:val="24"/>
          <w:szCs w:val="24"/>
        </w:rPr>
        <w:t xml:space="preserve">. As shown by this study and other studies, </w:t>
      </w:r>
      <w:proofErr w:type="spellStart"/>
      <w:r w:rsidRPr="00090CDE">
        <w:rPr>
          <w:sz w:val="24"/>
          <w:szCs w:val="24"/>
        </w:rPr>
        <w:t>Asubende</w:t>
      </w:r>
      <w:proofErr w:type="spellEnd"/>
      <w:r w:rsidRPr="00090CDE">
        <w:rPr>
          <w:sz w:val="24"/>
          <w:szCs w:val="24"/>
        </w:rPr>
        <w:t xml:space="preserve"> is the </w:t>
      </w:r>
      <w:r w:rsidR="004F44A6">
        <w:rPr>
          <w:sz w:val="24"/>
          <w:szCs w:val="24"/>
        </w:rPr>
        <w:t xml:space="preserve">ecologically </w:t>
      </w:r>
      <w:proofErr w:type="spellStart"/>
      <w:r w:rsidR="004F44A6">
        <w:rPr>
          <w:sz w:val="24"/>
          <w:szCs w:val="24"/>
        </w:rPr>
        <w:t>favourable</w:t>
      </w:r>
      <w:proofErr w:type="spellEnd"/>
      <w:r w:rsidR="004F44A6">
        <w:rPr>
          <w:sz w:val="24"/>
          <w:szCs w:val="24"/>
        </w:rPr>
        <w:t xml:space="preserve"> area</w:t>
      </w:r>
      <w:r w:rsidRPr="00090CDE">
        <w:rPr>
          <w:sz w:val="24"/>
          <w:szCs w:val="24"/>
        </w:rPr>
        <w:t xml:space="preserve"> for onchocerciasis</w:t>
      </w:r>
      <w:r w:rsidR="004F44A6">
        <w:rPr>
          <w:sz w:val="24"/>
          <w:szCs w:val="24"/>
        </w:rPr>
        <w:t>,</w:t>
      </w:r>
      <w:r w:rsidRPr="00090CDE">
        <w:rPr>
          <w:sz w:val="24"/>
          <w:szCs w:val="24"/>
        </w:rPr>
        <w:t xml:space="preserve"> </w:t>
      </w:r>
      <w:proofErr w:type="spellStart"/>
      <w:r w:rsidRPr="00090CDE">
        <w:rPr>
          <w:sz w:val="24"/>
          <w:szCs w:val="24"/>
        </w:rPr>
        <w:t>characterised</w:t>
      </w:r>
      <w:proofErr w:type="spellEnd"/>
      <w:r w:rsidRPr="00090CDE">
        <w:rPr>
          <w:sz w:val="24"/>
          <w:szCs w:val="24"/>
        </w:rPr>
        <w:t xml:space="preserve"> particularly </w:t>
      </w:r>
      <w:r w:rsidR="006C12A0">
        <w:rPr>
          <w:sz w:val="24"/>
          <w:szCs w:val="24"/>
        </w:rPr>
        <w:t>by</w:t>
      </w:r>
      <w:r w:rsidRPr="00090CDE">
        <w:rPr>
          <w:sz w:val="24"/>
          <w:szCs w:val="24"/>
        </w:rPr>
        <w:t xml:space="preserve"> high biting rates, vector density and vector mobility</w:t>
      </w:r>
      <w:r w:rsidR="00B943D9">
        <w:rPr>
          <w:sz w:val="24"/>
          <w:szCs w:val="24"/>
        </w:rPr>
        <w:t xml:space="preserve"> </w:t>
      </w:r>
      <w:r w:rsidR="003673FF">
        <w:rPr>
          <w:sz w:val="24"/>
          <w:szCs w:val="24"/>
        </w:rPr>
        <w:fldChar w:fldCharType="begin"/>
      </w:r>
      <w:r w:rsidR="003673FF">
        <w:rPr>
          <w:sz w:val="24"/>
          <w:szCs w:val="24"/>
        </w:rPr>
        <w:instrText xml:space="preserve"> ADDIN ZOTERO_ITEM CSL_CITATION {"citationID":"OlKEJyHr","properties":{"formattedCitation":"(Frempong et al., 2016; P. H. L. Lamberton et al., 2015)","plainCitation":"(Frempong et al., 2016; P. H. L. Lamberton et al., 2015)","noteIndex":0},"citationItems":[{"id":929,"uris":["http://zotero.org/users/2873801/items/4AZJFG8J"],"itemData":{"id":929,"type":"article-journal","container-title":"Clinical Infectious Diseases","DOI":"10.1093/cid/ciw144","ISSN":"1058-4838, 1537-6591","issue":"11","journalAbbreviation":"Clin Infect Dis.","language":"en","page":"1338-1347","source":"DOI.org (Crossref)","title":"Does Increasing Treatment Frequency Address Suboptimal Responses to Ivermectin for the Control and Elimination of River Blindness?","volume":"62","author":[{"family":"Frempong","given":"Kwadwo K."},{"family":"Walker","given":"Martin"},{"family":"Cheke","given":"Robert A."},{"family":"Tetevi","given":"Edward Jenner"},{"family":"Gyan","given":"Ernest Tawiah"},{"family":"Owusu","given":"Ebenezer O."},{"family":"Wilson","given":"Michael D."},{"family":"Boakye","given":"Daniel A."},{"family":"Taylor","given":"Mark J."},{"family":"Biritwum","given":"Nana-Kwadwo"},{"family":"Osei-Atweneboana","given":"Mike"},{"family":"Basáñez","given":"María-Gloria"}],"issued":{"date-parts":[["2016",6,1]]}}},{"id":1782,"uris":["http://zotero.org/users/2873801/items/DYZSLU4A"],"itemData":{"id":1782,"type":"article-journal","container-title":"PLOS Neglected Tropical Diseases","DOI":"10.1371/journal.pntd.0003688","ISSN":"1935-2735","issue":"4","journalAbbreviation":"PLoS Negl Trop Dis","language":"en","page":"e0003688","source":"DOI.org (Crossref)","title":"Onchocerciasis Transmission in Ghana: Persistence under Different Control Strategies and the Role of the Simuliid Vectors","title-short":"Onchocerciasis Transmission in Ghana","volume":"9","author":[{"family":"Lamberton","given":"Poppy H. L."},{"family":"Cheke","given":"Robert A."},{"family":"Winskill","given":"Peter"},{"family":"Tirados","given":"Iñaki"},{"family":"Walker","given":"Martin"},{"family":"Osei-Atweneboana","given":"Mike Y."},{"family":"Biritwum","given":"Nana-Kwadwo"},{"family":"Tetteh-Kumah","given":"Anthony"},{"family":"Boakye","given":"Daniel A."},{"family":"Wilson","given":"Michael D."},{"family":"Post","given":"Rory J."},{"family":"Basañez","given":"María-Gloria"}],"editor":[{"family":"Brockhouse","given":"Charles"}],"issued":{"date-parts":[["2015",4,21]]}}}],"schema":"https://github.com/citation-style-language/schema/raw/master/csl-citation.json"} </w:instrText>
      </w:r>
      <w:r w:rsidR="003673FF">
        <w:rPr>
          <w:sz w:val="24"/>
          <w:szCs w:val="24"/>
        </w:rPr>
        <w:fldChar w:fldCharType="separate"/>
      </w:r>
      <w:r w:rsidR="003673FF" w:rsidRPr="003673FF">
        <w:rPr>
          <w:sz w:val="24"/>
        </w:rPr>
        <w:t>(Frempong et al., 2016; Lamberton et al., 2015)</w:t>
      </w:r>
      <w:r w:rsidR="003673FF">
        <w:rPr>
          <w:sz w:val="24"/>
          <w:szCs w:val="24"/>
        </w:rPr>
        <w:fldChar w:fldCharType="end"/>
      </w:r>
      <w:r w:rsidRPr="00090CDE">
        <w:rPr>
          <w:sz w:val="24"/>
          <w:szCs w:val="24"/>
        </w:rPr>
        <w:t>. Therefore, with the reports of SOR in th</w:t>
      </w:r>
      <w:r w:rsidR="004F43DA">
        <w:rPr>
          <w:sz w:val="24"/>
          <w:szCs w:val="24"/>
        </w:rPr>
        <w:t>e</w:t>
      </w:r>
      <w:r w:rsidRPr="00090CDE">
        <w:rPr>
          <w:sz w:val="24"/>
          <w:szCs w:val="24"/>
        </w:rPr>
        <w:t>s</w:t>
      </w:r>
      <w:r w:rsidR="004F43DA">
        <w:rPr>
          <w:sz w:val="24"/>
          <w:szCs w:val="24"/>
        </w:rPr>
        <w:t>e</w:t>
      </w:r>
      <w:r w:rsidRPr="00090CDE">
        <w:rPr>
          <w:sz w:val="24"/>
          <w:szCs w:val="24"/>
        </w:rPr>
        <w:t xml:space="preserve"> region</w:t>
      </w:r>
      <w:r w:rsidR="00EF1028">
        <w:rPr>
          <w:sz w:val="24"/>
          <w:szCs w:val="24"/>
        </w:rPr>
        <w:t>s and evidence of transmission from these areas, the possibility of spreading</w:t>
      </w:r>
      <w:r w:rsidRPr="00090CDE">
        <w:rPr>
          <w:sz w:val="24"/>
          <w:szCs w:val="24"/>
        </w:rPr>
        <w:t xml:space="preserve"> the SOR strains can</w:t>
      </w:r>
      <w:r w:rsidR="00EF1028">
        <w:rPr>
          <w:sz w:val="24"/>
          <w:szCs w:val="24"/>
        </w:rPr>
        <w:t>no</w:t>
      </w:r>
      <w:r w:rsidRPr="00090CDE">
        <w:rPr>
          <w:sz w:val="24"/>
          <w:szCs w:val="24"/>
        </w:rPr>
        <w:t>t be ignored. One can expect the consequences of SOR to be spread over a</w:t>
      </w:r>
      <w:r w:rsidR="00A63F29">
        <w:rPr>
          <w:sz w:val="24"/>
          <w:szCs w:val="24"/>
        </w:rPr>
        <w:t>n</w:t>
      </w:r>
      <w:r w:rsidR="00EF1028">
        <w:rPr>
          <w:sz w:val="24"/>
          <w:szCs w:val="24"/>
        </w:rPr>
        <w:t xml:space="preserve"> extensive</w:t>
      </w:r>
      <w:r w:rsidRPr="00090CDE">
        <w:rPr>
          <w:sz w:val="24"/>
          <w:szCs w:val="24"/>
        </w:rPr>
        <w:t xml:space="preserve"> geographical range than just the focus within which the </w:t>
      </w:r>
      <w:proofErr w:type="spellStart"/>
      <w:r w:rsidRPr="00090CDE">
        <w:rPr>
          <w:sz w:val="24"/>
          <w:szCs w:val="24"/>
        </w:rPr>
        <w:t>MDAi</w:t>
      </w:r>
      <w:proofErr w:type="spellEnd"/>
      <w:r w:rsidRPr="00090CDE">
        <w:rPr>
          <w:sz w:val="24"/>
          <w:szCs w:val="24"/>
        </w:rPr>
        <w:t xml:space="preserve"> is no longer effective. We have a prevalence source that is not controlled by </w:t>
      </w:r>
      <w:proofErr w:type="spellStart"/>
      <w:r w:rsidRPr="00090CDE">
        <w:rPr>
          <w:sz w:val="24"/>
          <w:szCs w:val="24"/>
        </w:rPr>
        <w:t>MDAi</w:t>
      </w:r>
      <w:proofErr w:type="spellEnd"/>
      <w:r w:rsidR="00A63F29">
        <w:rPr>
          <w:sz w:val="24"/>
          <w:szCs w:val="24"/>
        </w:rPr>
        <w:t>,</w:t>
      </w:r>
      <w:r w:rsidRPr="00090CDE">
        <w:rPr>
          <w:sz w:val="24"/>
          <w:szCs w:val="24"/>
        </w:rPr>
        <w:t xml:space="preserve"> which </w:t>
      </w:r>
      <w:r w:rsidR="00A63F29">
        <w:rPr>
          <w:sz w:val="24"/>
          <w:szCs w:val="24"/>
        </w:rPr>
        <w:t>will</w:t>
      </w:r>
      <w:r w:rsidRPr="00090CDE">
        <w:rPr>
          <w:sz w:val="24"/>
          <w:szCs w:val="24"/>
        </w:rPr>
        <w:t xml:space="preserve"> result in contamination of the gene pool outside of that focus by the SOR genotype. There</w:t>
      </w:r>
      <w:r w:rsidR="00420D81">
        <w:rPr>
          <w:sz w:val="24"/>
          <w:szCs w:val="24"/>
        </w:rPr>
        <w:t xml:space="preserve"> i</w:t>
      </w:r>
      <w:r w:rsidRPr="00090CDE">
        <w:rPr>
          <w:sz w:val="24"/>
          <w:szCs w:val="24"/>
        </w:rPr>
        <w:t>s a double penalty</w:t>
      </w:r>
      <w:r w:rsidR="00420D81">
        <w:rPr>
          <w:sz w:val="24"/>
          <w:szCs w:val="24"/>
        </w:rPr>
        <w:t>,</w:t>
      </w:r>
      <w:r w:rsidRPr="00090CDE">
        <w:rPr>
          <w:sz w:val="24"/>
          <w:szCs w:val="24"/>
        </w:rPr>
        <w:t xml:space="preserve"> a short</w:t>
      </w:r>
      <w:r w:rsidR="00420D81">
        <w:rPr>
          <w:sz w:val="24"/>
          <w:szCs w:val="24"/>
        </w:rPr>
        <w:t>-</w:t>
      </w:r>
      <w:r w:rsidRPr="00090CDE">
        <w:rPr>
          <w:sz w:val="24"/>
          <w:szCs w:val="24"/>
        </w:rPr>
        <w:t>term penalty where some areas act as a source of infection irrespective of SOR and a long</w:t>
      </w:r>
      <w:r w:rsidR="00420D81">
        <w:rPr>
          <w:sz w:val="24"/>
          <w:szCs w:val="24"/>
        </w:rPr>
        <w:t>-</w:t>
      </w:r>
      <w:r w:rsidRPr="00090CDE">
        <w:rPr>
          <w:sz w:val="24"/>
          <w:szCs w:val="24"/>
        </w:rPr>
        <w:t xml:space="preserve">term penalty where </w:t>
      </w:r>
      <w:r w:rsidR="00D964E2">
        <w:rPr>
          <w:sz w:val="24"/>
          <w:szCs w:val="24"/>
        </w:rPr>
        <w:t xml:space="preserve">the </w:t>
      </w:r>
      <w:r w:rsidRPr="00090CDE">
        <w:rPr>
          <w:sz w:val="24"/>
          <w:szCs w:val="24"/>
        </w:rPr>
        <w:t xml:space="preserve">SOR genotype </w:t>
      </w:r>
      <w:r w:rsidR="00D964E2">
        <w:rPr>
          <w:sz w:val="24"/>
          <w:szCs w:val="24"/>
        </w:rPr>
        <w:t xml:space="preserve">might disseminate </w:t>
      </w:r>
      <w:r w:rsidRPr="00090CDE">
        <w:rPr>
          <w:sz w:val="24"/>
          <w:szCs w:val="24"/>
        </w:rPr>
        <w:t>more widely.</w:t>
      </w:r>
    </w:p>
    <w:p w14:paraId="43F2EFA4" w14:textId="6B4AC0B7" w:rsidR="00A91C13" w:rsidRDefault="00A91C13" w:rsidP="00A91C13">
      <w:pPr>
        <w:pStyle w:val="Heading3"/>
        <w:spacing w:line="480" w:lineRule="auto"/>
        <w:jc w:val="both"/>
      </w:pPr>
      <w:r>
        <w:t>Limitations and future directions</w:t>
      </w:r>
    </w:p>
    <w:p w14:paraId="22B730B5" w14:textId="4006712F" w:rsidR="00A91C13" w:rsidRDefault="00210649" w:rsidP="00210649">
      <w:pPr>
        <w:pStyle w:val="BodyText"/>
        <w:jc w:val="both"/>
      </w:pPr>
      <w:r w:rsidRPr="00210649">
        <w:t>Despite the potential of landscape genetic approaches in understanding onchocerciasis transmission</w:t>
      </w:r>
      <w:r w:rsidR="00067C6D">
        <w:t>,</w:t>
      </w:r>
      <w:r w:rsidRPr="00210649">
        <w:t xml:space="preserve"> </w:t>
      </w:r>
      <w:r w:rsidR="00067C6D">
        <w:t>some associated limitations exist</w:t>
      </w:r>
      <w:r w:rsidRPr="00210649">
        <w:t xml:space="preserve">. The vector or the parasite mobility inferred from the geneflow might not </w:t>
      </w:r>
      <w:r w:rsidR="001A5504">
        <w:t>represent</w:t>
      </w:r>
      <w:r w:rsidRPr="00210649">
        <w:t xml:space="preserve"> the current processes. However, these are the result of the vector and parasite migration that occurred in the recent past. Therefore, even if this is not definite proof of what is happening right now, this could happen in the future. Similarly, high vector mobility might not necessarily mean high vector density or high vector biting rates. High biting rates are crucial for </w:t>
      </w:r>
      <w:r w:rsidR="00141887">
        <w:t xml:space="preserve">the </w:t>
      </w:r>
      <w:r w:rsidRPr="00210649">
        <w:t>high endemicity of the disease</w:t>
      </w:r>
      <w:r w:rsidR="00141887">
        <w:t>,</w:t>
      </w:r>
      <w:r w:rsidRPr="00210649">
        <w:t xml:space="preserve"> whereas the vector mobility might help maintain or even amplify onchocerciasis endemicity. Here we assume that if the vector has high mobility in the areas of high prevalence</w:t>
      </w:r>
      <w:r w:rsidR="00141887">
        <w:t>,</w:t>
      </w:r>
      <w:r w:rsidRPr="00210649">
        <w:t xml:space="preserve"> there</w:t>
      </w:r>
      <w:r w:rsidR="00141887">
        <w:t xml:space="preserve"> i</w:t>
      </w:r>
      <w:r w:rsidRPr="00210649">
        <w:t xml:space="preserve">s a likely possibility of high transmission events. However, </w:t>
      </w:r>
      <w:r w:rsidR="00DC552B">
        <w:t>incorporating</w:t>
      </w:r>
      <w:r w:rsidRPr="00210649">
        <w:t xml:space="preserve"> vector abundance data and annual biting rates might further enrich the insights from the approach.</w:t>
      </w:r>
    </w:p>
    <w:p w14:paraId="18C54B23" w14:textId="6AD5981D" w:rsidR="00210649" w:rsidRDefault="00210649" w:rsidP="00210649">
      <w:pPr>
        <w:pStyle w:val="BodyText"/>
        <w:jc w:val="both"/>
      </w:pPr>
      <w:r w:rsidRPr="00210649">
        <w:lastRenderedPageBreak/>
        <w:t xml:space="preserve">There are some caveats </w:t>
      </w:r>
      <w:r w:rsidR="00CC4469">
        <w:t>specific to the current study that</w:t>
      </w:r>
      <w:r w:rsidRPr="00210649">
        <w:t xml:space="preserve"> could be improved in future studies. </w:t>
      </w:r>
      <w:r w:rsidR="00CC4469">
        <w:t>First, t</w:t>
      </w:r>
      <w:r w:rsidRPr="00210649">
        <w:t xml:space="preserve">he sampling density and the spatial coverage of the samples could increase the accuracy of the estimated resistance surfaces. The samples in this study were initially collected for the population genetic study. Therefore, future landscape genetic studies should consider dense and stratified uniform sampling across space and environmental gradients </w:t>
      </w:r>
      <w:r w:rsidR="00B12109">
        <w:fldChar w:fldCharType="begin"/>
      </w:r>
      <w:r w:rsidR="00B12109">
        <w:instrText xml:space="preserve"> ADDIN ZOTERO_ITEM CSL_CITATION {"citationID":"zBvnDXRs","properties":{"formattedCitation":"(Balkenhol, 2016; Leempoel et al., 2017)","plainCitation":"(Balkenhol, 2016; Leempoel et al., 2017)","noteIndex":0},"citationItems":[{"id":1259,"uris":["http://zotero.org/users/2873801/items/PCXVRID5"],"itemData":{"id":1259,"type":"book","call-number":"QH456 .L36 2016","event-place":"Chichester, West Sussex, UK ; Hoboken, NJ, USA","ISBN":"978-1-118-52528-9","number-of-pages":"264","publisher":"Wiley Blackwell","publisher-place":"Chichester, West Sussex, UK ; Hoboken, NJ, USA","source":"Library of Congress ISBN","title":"Landscape genetics: concepts, methods, applications","title-short":"Landscape genetics","editor":[{"family":"Balkenhol","given":"Niko"}],"issued":{"date-parts":[["2016"]]}}},{"id":1783,"uris":["http://zotero.org/users/2873801/items/T5I5BUC9"],"itemData":{"id":1783,"type":"article-journal","container-title":"Frontiers in Ecology and Evolution","DOI":"10.3389/fevo.2017.00033","ISSN":"2296-701X","journalAbbreviation":"Front. Ecol. Evol.","page":"33","source":"DOI.org (Crossref)","title":"Simple Rules for an Efficient Use of Geographic Information Systems in Molecular Ecology","volume":"5","author":[{"family":"Leempoel","given":"Kevin"},{"family":"Duruz","given":"Solange"},{"family":"Rochat","given":"Estelle"},{"family":"Widmer","given":"Ivo"},{"family":"Orozco-terWengel","given":"Pablo"},{"family":"Joost","given":"Stéphane"}],"issued":{"date-parts":[["2017",4,28]]}}}],"schema":"https://github.com/citation-style-language/schema/raw/master/csl-citation.json"} </w:instrText>
      </w:r>
      <w:r w:rsidR="00B12109">
        <w:fldChar w:fldCharType="separate"/>
      </w:r>
      <w:r w:rsidR="00B12109" w:rsidRPr="00B12109">
        <w:t>(Balkenhol, 2016; Leempoel et al., 2017)</w:t>
      </w:r>
      <w:r w:rsidR="00B12109">
        <w:fldChar w:fldCharType="end"/>
      </w:r>
      <w:r w:rsidRPr="00210649">
        <w:t>. Due to the unavailability of the nuclear sequence data, the analysis was done using the mitochondrial sequence data</w:t>
      </w:r>
      <w:r w:rsidR="00CC4469">
        <w:t>,</w:t>
      </w:r>
      <w:r w:rsidRPr="00210649">
        <w:t xml:space="preserve"> which lacks recombination and thus might provide a low signal of gene flow</w:t>
      </w:r>
      <w:r w:rsidR="0069616D">
        <w:t xml:space="preserve"> </w:t>
      </w:r>
      <w:r w:rsidR="0069616D">
        <w:fldChar w:fldCharType="begin"/>
      </w:r>
      <w:r w:rsidR="0069616D">
        <w:instrText xml:space="preserve"> ADDIN ZOTERO_ITEM CSL_CITATION {"citationID":"5hNTCM9y","properties":{"formattedCitation":"(Hedtke et al., 2020)","plainCitation":"(Hedtke et al., 2020)","noteIndex":0},"citationItems":[{"id":1005,"uris":["http://zotero.org/users/2873801/items/RRKN3FVI"],"itemData":{"id":1005,"type":"article-journal","container-title":"Frontiers in Genetics","DOI":"10.3389/fgene.2019.01282","ISSN":"1664-8021","journalAbbreviation":"Front. Genet.","page":"1282","source":"DOI.org (Crossref)","title":"Genomic Epidemiology in Filarial Nematodes: Transforming the Basis for Elimination Program Decisions","title-short":"Genomic Epidemiology in Filarial Nematodes","volume":"10","author":[{"family":"Hedtke","given":"Shannon M."},{"family":"Kuesel","given":"Annette C."},{"family":"Crawford","given":"Katie E."},{"family":"Graves","given":"Patricia M."},{"family":"Boussinesq","given":"Michel"},{"family":"Lau","given":"Colleen L."},{"family":"Boakye","given":"Daniel A."},{"family":"Grant","given":"Warwick N."}],"issued":{"date-parts":[["2020",1,9]]}}}],"schema":"https://github.com/citation-style-language/schema/raw/master/csl-citation.json"} </w:instrText>
      </w:r>
      <w:r w:rsidR="0069616D">
        <w:fldChar w:fldCharType="separate"/>
      </w:r>
      <w:r w:rsidR="0069616D" w:rsidRPr="0069616D">
        <w:t>(Hedtke et al., 2020)</w:t>
      </w:r>
      <w:r w:rsidR="0069616D">
        <w:fldChar w:fldCharType="end"/>
      </w:r>
      <w:r w:rsidRPr="00210649">
        <w:t>. We recommend using nuclear data in future landscape genetics stud</w:t>
      </w:r>
      <w:r w:rsidR="00CC4469">
        <w:t>ies</w:t>
      </w:r>
      <w:r w:rsidRPr="00210649">
        <w:t>.</w:t>
      </w:r>
      <w:r w:rsidR="00CC4469">
        <w:t xml:space="preserve"> </w:t>
      </w:r>
      <w:r w:rsidRPr="00210649">
        <w:t xml:space="preserve">Further, the analysis </w:t>
      </w:r>
      <w:r w:rsidR="00474809">
        <w:t>was</w:t>
      </w:r>
      <w:r w:rsidRPr="00210649">
        <w:t xml:space="preserve"> done at a single spatial scale. Therefore, </w:t>
      </w:r>
      <w:r w:rsidR="00474809">
        <w:t>different environmental factors might prove to be significant at different spatial scales, either coarser or finer</w:t>
      </w:r>
      <w:r w:rsidRPr="00210649">
        <w:t xml:space="preserve">. Thus, the </w:t>
      </w:r>
      <w:r w:rsidR="00474809">
        <w:t>relationship pattern</w:t>
      </w:r>
      <w:r w:rsidRPr="00210649">
        <w:t xml:space="preserve"> between the environmental variables and their resistance to the gene flow may differ in other regions.</w:t>
      </w:r>
    </w:p>
    <w:p w14:paraId="283AA99D" w14:textId="0DA98FD8" w:rsidR="00F15FD6" w:rsidRPr="00A91C13" w:rsidRDefault="00F15FD6" w:rsidP="00210649">
      <w:pPr>
        <w:pStyle w:val="BodyText"/>
        <w:jc w:val="both"/>
      </w:pPr>
      <w:r w:rsidRPr="00F15FD6">
        <w:t xml:space="preserve">There </w:t>
      </w:r>
      <w:r w:rsidR="00AB4632">
        <w:t>are</w:t>
      </w:r>
      <w:r w:rsidRPr="00F15FD6">
        <w:t xml:space="preserve"> seasonal shifts in the species distributions of black flies</w:t>
      </w:r>
      <w:r w:rsidR="00AB4632">
        <w:t>,</w:t>
      </w:r>
      <w:r w:rsidRPr="00F15FD6">
        <w:t xml:space="preserve"> which could be </w:t>
      </w:r>
      <w:r w:rsidR="00BD34E3">
        <w:t>challenging</w:t>
      </w:r>
      <w:r w:rsidRPr="00F15FD6">
        <w:t xml:space="preserve"> to capture with samples from a sing</w:t>
      </w:r>
      <w:r w:rsidR="00BD34E3">
        <w:t>l</w:t>
      </w:r>
      <w:r w:rsidRPr="00F15FD6">
        <w:t>e time frame. We can</w:t>
      </w:r>
      <w:r w:rsidR="00BD34E3">
        <w:t>no</w:t>
      </w:r>
      <w:r w:rsidRPr="00F15FD6">
        <w:t xml:space="preserve">t be sure if the spatial trends hold with respect to time. Therefore, temporal sampling would be more relevant in observing the changes in the resistance surface </w:t>
      </w:r>
      <w:r w:rsidR="00C825CF">
        <w:t>due to</w:t>
      </w:r>
      <w:r w:rsidRPr="00F15FD6">
        <w:t xml:space="preserve"> seasonal fluctuation. Temporal data would help us gain insights on changes in resistance surface and thus the transmission zone with respect to time. Further, blackflies could exist as a metapopulation with local extinction and re-</w:t>
      </w:r>
      <w:proofErr w:type="spellStart"/>
      <w:r w:rsidRPr="00F15FD6">
        <w:t>colonisation</w:t>
      </w:r>
      <w:proofErr w:type="spellEnd"/>
      <w:r w:rsidRPr="00F15FD6">
        <w:t xml:space="preserve"> dynamics </w:t>
      </w:r>
      <w:r w:rsidR="0069616D">
        <w:fldChar w:fldCharType="begin"/>
      </w:r>
      <w:r w:rsidR="0069616D">
        <w:instrText xml:space="preserve"> ADDIN ZOTERO_ITEM CSL_CITATION {"citationID":"TTSQ6NFq","properties":{"formattedCitation":"(Hedtke et al., 2020)","plainCitation":"(Hedtke et al., 2020)","noteIndex":0},"citationItems":[{"id":1005,"uris":["http://zotero.org/users/2873801/items/RRKN3FVI"],"itemData":{"id":1005,"type":"article-journal","container-title":"Frontiers in Genetics","DOI":"10.3389/fgene.2019.01282","ISSN":"1664-8021","journalAbbreviation":"Front. Genet.","page":"1282","source":"DOI.org (Crossref)","title":"Genomic Epidemiology in Filarial Nematodes: Transforming the Basis for Elimination Program Decisions","title-short":"Genomic Epidemiology in Filarial Nematodes","volume":"10","author":[{"family":"Hedtke","given":"Shannon M."},{"family":"Kuesel","given":"Annette C."},{"family":"Crawford","given":"Katie E."},{"family":"Graves","given":"Patricia M."},{"family":"Boussinesq","given":"Michel"},{"family":"Lau","given":"Colleen L."},{"family":"Boakye","given":"Daniel A."},{"family":"Grant","given":"Warwick N."}],"issued":{"date-parts":[["2020",1,9]]}}}],"schema":"https://github.com/citation-style-language/schema/raw/master/csl-citation.json"} </w:instrText>
      </w:r>
      <w:r w:rsidR="0069616D">
        <w:fldChar w:fldCharType="separate"/>
      </w:r>
      <w:r w:rsidR="0069616D" w:rsidRPr="0069616D">
        <w:t>(Hedtke et al., 2020)</w:t>
      </w:r>
      <w:r w:rsidR="0069616D">
        <w:fldChar w:fldCharType="end"/>
      </w:r>
      <w:r w:rsidRPr="00F15FD6">
        <w:t>. Therefore, temporal sampling should occur at a similar period of the year whe</w:t>
      </w:r>
      <w:r w:rsidR="003A75BC">
        <w:t>n</w:t>
      </w:r>
      <w:r w:rsidRPr="00F15FD6">
        <w:t xml:space="preserve"> we can select the same species for analysis. Finally, it is </w:t>
      </w:r>
      <w:r w:rsidR="003A75BC">
        <w:t>essential</w:t>
      </w:r>
      <w:r w:rsidRPr="00F15FD6">
        <w:t xml:space="preserve"> to note that high resistance does not necessarily mean habitat unsuitability for the blackflies but rather observed unsuitability for the movement of the blackflies based on the genetic data. Nevertheless, this </w:t>
      </w:r>
      <w:r w:rsidRPr="00F15FD6">
        <w:lastRenderedPageBreak/>
        <w:t xml:space="preserve">could be a powerful approach to </w:t>
      </w:r>
      <w:r w:rsidR="00E73640">
        <w:t>spatially transforming population genetic connectivity estimates, accounting for ecological variables and gaining insights into</w:t>
      </w:r>
      <w:r w:rsidRPr="00F15FD6">
        <w:t xml:space="preserve"> transmission zones.</w:t>
      </w:r>
    </w:p>
    <w:p w14:paraId="0D8122E3" w14:textId="6583F920" w:rsidR="002D4230" w:rsidRDefault="002D4230" w:rsidP="002D4230">
      <w:pPr>
        <w:pStyle w:val="Heading2"/>
        <w:spacing w:after="200" w:line="360" w:lineRule="auto"/>
      </w:pPr>
      <w:r>
        <w:t>Conclusion</w:t>
      </w:r>
    </w:p>
    <w:p w14:paraId="4C98685B" w14:textId="0BD66BDB" w:rsidR="00024E6E" w:rsidRDefault="00980C12" w:rsidP="005E7946">
      <w:pPr>
        <w:pStyle w:val="Legend"/>
        <w:spacing w:line="480" w:lineRule="auto"/>
        <w:rPr>
          <w:bCs w:val="0"/>
        </w:rPr>
      </w:pPr>
      <w:r w:rsidRPr="00980C12">
        <w:rPr>
          <w:sz w:val="24"/>
          <w:szCs w:val="24"/>
        </w:rPr>
        <w:t>We have demonstrated that the lack of isolation by distance</w:t>
      </w:r>
      <w:r w:rsidR="001857B7">
        <w:rPr>
          <w:sz w:val="24"/>
          <w:szCs w:val="24"/>
        </w:rPr>
        <w:t>,</w:t>
      </w:r>
      <w:r w:rsidRPr="00980C12">
        <w:rPr>
          <w:sz w:val="24"/>
          <w:szCs w:val="24"/>
        </w:rPr>
        <w:t xml:space="preserve"> i.e., geographic distance failing to </w:t>
      </w:r>
      <w:r w:rsidR="009A441B">
        <w:rPr>
          <w:sz w:val="24"/>
          <w:szCs w:val="24"/>
        </w:rPr>
        <w:t>explain</w:t>
      </w:r>
      <w:r w:rsidRPr="00980C12">
        <w:rPr>
          <w:sz w:val="24"/>
          <w:szCs w:val="24"/>
        </w:rPr>
        <w:t xml:space="preserve"> the genetic distance, in the transition ecological region of Ghana was well </w:t>
      </w:r>
      <w:r w:rsidR="009A441B" w:rsidRPr="00980C12">
        <w:rPr>
          <w:sz w:val="24"/>
          <w:szCs w:val="24"/>
        </w:rPr>
        <w:t>elucidated</w:t>
      </w:r>
      <w:r w:rsidRPr="00980C12">
        <w:rPr>
          <w:sz w:val="24"/>
          <w:szCs w:val="24"/>
        </w:rPr>
        <w:t xml:space="preserve"> by considering the environmental variables. Both the parasite and vector populations from communities across the river basins in the transition ecological region of Ghana were connected through specific ecological features. We transformed population genetic estimates of the vector and the parasites into a spatial map which gives us insight </w:t>
      </w:r>
      <w:r w:rsidR="001857B7">
        <w:rPr>
          <w:sz w:val="24"/>
          <w:szCs w:val="24"/>
        </w:rPr>
        <w:t>into</w:t>
      </w:r>
      <w:r w:rsidRPr="00980C12">
        <w:rPr>
          <w:sz w:val="24"/>
          <w:szCs w:val="24"/>
        </w:rPr>
        <w:t xml:space="preserve"> transmission zones and source</w:t>
      </w:r>
      <w:r w:rsidR="001857B7">
        <w:rPr>
          <w:sz w:val="24"/>
          <w:szCs w:val="24"/>
        </w:rPr>
        <w:t>-</w:t>
      </w:r>
      <w:r w:rsidRPr="00980C12">
        <w:rPr>
          <w:sz w:val="24"/>
          <w:szCs w:val="24"/>
        </w:rPr>
        <w:t xml:space="preserve">sink dynamics of onchocerciasis transmission. </w:t>
      </w:r>
      <w:r w:rsidR="007935DA">
        <w:rPr>
          <w:sz w:val="24"/>
          <w:szCs w:val="24"/>
        </w:rPr>
        <w:t>Environmental variables such as elevation and soil moisture were significantly associated with the parasite gene flow;</w:t>
      </w:r>
      <w:r w:rsidRPr="00980C12">
        <w:rPr>
          <w:sz w:val="24"/>
          <w:szCs w:val="24"/>
        </w:rPr>
        <w:t xml:space="preserve"> similarly, the soil moisture and precipitation were significantly associated with the vector gene flow. In addition, </w:t>
      </w:r>
      <w:r w:rsidR="007935DA">
        <w:rPr>
          <w:sz w:val="24"/>
          <w:szCs w:val="24"/>
        </w:rPr>
        <w:t>the pre-</w:t>
      </w:r>
      <w:proofErr w:type="spellStart"/>
      <w:r w:rsidR="007935DA">
        <w:rPr>
          <w:sz w:val="24"/>
          <w:szCs w:val="24"/>
        </w:rPr>
        <w:t>MDAi</w:t>
      </w:r>
      <w:proofErr w:type="spellEnd"/>
      <w:r w:rsidR="007935DA">
        <w:rPr>
          <w:sz w:val="24"/>
          <w:szCs w:val="24"/>
        </w:rPr>
        <w:t xml:space="preserve"> microfilarial prevalence analysis</w:t>
      </w:r>
      <w:r w:rsidRPr="00980C12">
        <w:rPr>
          <w:sz w:val="24"/>
          <w:szCs w:val="24"/>
        </w:rPr>
        <w:t xml:space="preserve"> found that environmental variables such as slope, soil moisture and temperature seasonality were significantly associated with the microfilarial prevalence. The fusion maps of the resistance surfaces and the prevalence map indicated </w:t>
      </w:r>
      <w:r w:rsidR="003B1F40">
        <w:rPr>
          <w:sz w:val="24"/>
          <w:szCs w:val="24"/>
        </w:rPr>
        <w:t xml:space="preserve">the </w:t>
      </w:r>
      <w:r w:rsidRPr="00980C12">
        <w:rPr>
          <w:sz w:val="24"/>
          <w:szCs w:val="24"/>
        </w:rPr>
        <w:t xml:space="preserve">central </w:t>
      </w:r>
      <w:proofErr w:type="spellStart"/>
      <w:r w:rsidRPr="00980C12">
        <w:rPr>
          <w:sz w:val="24"/>
          <w:szCs w:val="24"/>
        </w:rPr>
        <w:t>Pru</w:t>
      </w:r>
      <w:proofErr w:type="spellEnd"/>
      <w:r w:rsidRPr="00980C12">
        <w:rPr>
          <w:sz w:val="24"/>
          <w:szCs w:val="24"/>
        </w:rPr>
        <w:t xml:space="preserve"> </w:t>
      </w:r>
      <w:r w:rsidR="00DA397A">
        <w:rPr>
          <w:sz w:val="24"/>
          <w:szCs w:val="24"/>
        </w:rPr>
        <w:t>basin</w:t>
      </w:r>
      <w:r w:rsidRPr="00980C12">
        <w:rPr>
          <w:sz w:val="24"/>
          <w:szCs w:val="24"/>
        </w:rPr>
        <w:t xml:space="preserve"> </w:t>
      </w:r>
      <w:r w:rsidR="00DB7283">
        <w:rPr>
          <w:sz w:val="24"/>
          <w:szCs w:val="24"/>
        </w:rPr>
        <w:t>as</w:t>
      </w:r>
      <w:r w:rsidRPr="00980C12">
        <w:rPr>
          <w:sz w:val="24"/>
          <w:szCs w:val="24"/>
        </w:rPr>
        <w:t xml:space="preserve"> the area with low resistance values for both the parasite and the vector populations and high microfilarial prevalence. Therefore, in areas like </w:t>
      </w:r>
      <w:proofErr w:type="spellStart"/>
      <w:r w:rsidRPr="00980C12">
        <w:rPr>
          <w:sz w:val="24"/>
          <w:szCs w:val="24"/>
        </w:rPr>
        <w:t>Pru</w:t>
      </w:r>
      <w:proofErr w:type="spellEnd"/>
      <w:r w:rsidR="00DB7283">
        <w:rPr>
          <w:sz w:val="24"/>
          <w:szCs w:val="24"/>
        </w:rPr>
        <w:t>,</w:t>
      </w:r>
      <w:r w:rsidRPr="00980C12">
        <w:rPr>
          <w:sz w:val="24"/>
          <w:szCs w:val="24"/>
        </w:rPr>
        <w:t xml:space="preserve"> which are also </w:t>
      </w:r>
      <w:proofErr w:type="spellStart"/>
      <w:r w:rsidRPr="00980C12">
        <w:rPr>
          <w:sz w:val="24"/>
          <w:szCs w:val="24"/>
        </w:rPr>
        <w:t>characterised</w:t>
      </w:r>
      <w:proofErr w:type="spellEnd"/>
      <w:r w:rsidRPr="00980C12">
        <w:rPr>
          <w:sz w:val="24"/>
          <w:szCs w:val="24"/>
        </w:rPr>
        <w:t xml:space="preserve"> by low vector resistance, </w:t>
      </w:r>
      <w:proofErr w:type="spellStart"/>
      <w:r w:rsidRPr="00980C12">
        <w:rPr>
          <w:sz w:val="24"/>
          <w:szCs w:val="24"/>
        </w:rPr>
        <w:t>MDAi</w:t>
      </w:r>
      <w:proofErr w:type="spellEnd"/>
      <w:r w:rsidRPr="00980C12">
        <w:rPr>
          <w:sz w:val="24"/>
          <w:szCs w:val="24"/>
        </w:rPr>
        <w:t xml:space="preserve"> alone might not be successful in eliminating transmission and are recommended to be complemented with vector control. Finally, we have used a novel landscape genetics framework for the first time in the context of onchocerciasis to add </w:t>
      </w:r>
      <w:r w:rsidR="003A5C32">
        <w:rPr>
          <w:sz w:val="24"/>
          <w:szCs w:val="24"/>
        </w:rPr>
        <w:t xml:space="preserve">a </w:t>
      </w:r>
      <w:r w:rsidRPr="00980C12">
        <w:rPr>
          <w:sz w:val="24"/>
          <w:szCs w:val="24"/>
        </w:rPr>
        <w:t xml:space="preserve">spatial dimension to the population genetic estimates and gain insights </w:t>
      </w:r>
      <w:r w:rsidR="003A5C32">
        <w:rPr>
          <w:sz w:val="24"/>
          <w:szCs w:val="24"/>
        </w:rPr>
        <w:t>into</w:t>
      </w:r>
      <w:r w:rsidRPr="00980C12">
        <w:rPr>
          <w:sz w:val="24"/>
          <w:szCs w:val="24"/>
        </w:rPr>
        <w:t xml:space="preserve"> onchocerciasis transmission in </w:t>
      </w:r>
      <w:r w:rsidR="00037A05">
        <w:rPr>
          <w:sz w:val="24"/>
          <w:szCs w:val="24"/>
        </w:rPr>
        <w:t xml:space="preserve">the </w:t>
      </w:r>
      <w:r w:rsidRPr="00980C12">
        <w:rPr>
          <w:sz w:val="24"/>
          <w:szCs w:val="24"/>
        </w:rPr>
        <w:t>transition ecological region of Ghana. This approach could be translatable to any other vector</w:t>
      </w:r>
      <w:r w:rsidR="00037A05">
        <w:rPr>
          <w:sz w:val="24"/>
          <w:szCs w:val="24"/>
        </w:rPr>
        <w:t>-</w:t>
      </w:r>
      <w:r w:rsidRPr="00980C12">
        <w:rPr>
          <w:sz w:val="24"/>
          <w:szCs w:val="24"/>
        </w:rPr>
        <w:t>borne disease and other endemic regions around the world.</w:t>
      </w:r>
      <w:r w:rsidR="00024E6E">
        <w:br w:type="page"/>
      </w:r>
    </w:p>
    <w:p w14:paraId="12AA1BB8" w14:textId="50B7A955" w:rsidR="00B940D1" w:rsidRDefault="00B940D1" w:rsidP="00B27B4E">
      <w:pPr>
        <w:pStyle w:val="Heading2"/>
        <w:spacing w:after="200" w:line="360" w:lineRule="auto"/>
      </w:pPr>
      <w:r>
        <w:lastRenderedPageBreak/>
        <w:t>References</w:t>
      </w:r>
    </w:p>
    <w:p w14:paraId="7248593D" w14:textId="77777777" w:rsidR="00B12109" w:rsidRDefault="00872DF5" w:rsidP="00B12109">
      <w:pPr>
        <w:pStyle w:val="Bibliography"/>
      </w:pPr>
      <w:r>
        <w:fldChar w:fldCharType="begin"/>
      </w:r>
      <w:r w:rsidR="00E05198">
        <w:rPr>
          <w:lang w:val="en-AU"/>
        </w:rPr>
        <w:instrText xml:space="preserve"> ADDIN ZOTERO_BIBL {"uncited":[],"omitted":[],"custom":[]} CSL_BIBLIOGRAPHY </w:instrText>
      </w:r>
      <w:r>
        <w:fldChar w:fldCharType="separate"/>
      </w:r>
      <w:r w:rsidR="00B12109">
        <w:t xml:space="preserve">Abong, R. A., Amambo, G. N., Hamid, A. A., Enow, B. A., Beng, A. A., Nietcho, F. N., Nji, T. M., Njouendou, A. J., Ritter, M., Esum, M. E., Deribe, K., Cho, J. F., Fombad, F. F., Enyong, P. I., Poole, C., Pfarr, K., Hoerauf, A., Carlow, C., &amp; Wanji, S. (2021). The Mbam drainage system and onchocerciasis transmission post ivermectin mass drug administration (MDA) campaign, Cameroon. </w:t>
      </w:r>
      <w:r w:rsidR="00B12109">
        <w:rPr>
          <w:i/>
          <w:iCs/>
        </w:rPr>
        <w:t>PLOS Neglected Tropical Diseases</w:t>
      </w:r>
      <w:r w:rsidR="00B12109">
        <w:t xml:space="preserve">, </w:t>
      </w:r>
      <w:r w:rsidR="00B12109">
        <w:rPr>
          <w:i/>
          <w:iCs/>
        </w:rPr>
        <w:t>15</w:t>
      </w:r>
      <w:r w:rsidR="00B12109">
        <w:t>(1), e0008926. https://doi.org/10.1371/journal.pntd.0008926</w:t>
      </w:r>
    </w:p>
    <w:p w14:paraId="5C9460DC" w14:textId="77777777" w:rsidR="00B12109" w:rsidRDefault="00B12109" w:rsidP="00B12109">
      <w:pPr>
        <w:pStyle w:val="Bibliography"/>
      </w:pPr>
      <w:r>
        <w:t xml:space="preserve">Adamack, A. T., &amp; Gruber, B. (2014). P </w:t>
      </w:r>
      <w:r>
        <w:rPr>
          <w:smallCaps/>
        </w:rPr>
        <w:t>op</w:t>
      </w:r>
      <w:r>
        <w:t xml:space="preserve"> G </w:t>
      </w:r>
      <w:r>
        <w:rPr>
          <w:smallCaps/>
        </w:rPr>
        <w:t>en</w:t>
      </w:r>
      <w:r>
        <w:t xml:space="preserve"> R </w:t>
      </w:r>
      <w:r>
        <w:rPr>
          <w:smallCaps/>
        </w:rPr>
        <w:t>eport</w:t>
      </w:r>
      <w:r>
        <w:t xml:space="preserve">: Simplifying basic population genetic analyses in R. </w:t>
      </w:r>
      <w:r>
        <w:rPr>
          <w:i/>
          <w:iCs/>
        </w:rPr>
        <w:t>Methods in Ecology and Evolution</w:t>
      </w:r>
      <w:r>
        <w:t xml:space="preserve">, </w:t>
      </w:r>
      <w:r>
        <w:rPr>
          <w:i/>
          <w:iCs/>
        </w:rPr>
        <w:t>5</w:t>
      </w:r>
      <w:r>
        <w:t>(4), 384–387. https://doi.org/10.1111/2041-210X.12158</w:t>
      </w:r>
    </w:p>
    <w:p w14:paraId="4354C0BF" w14:textId="77777777" w:rsidR="00B12109" w:rsidRDefault="00B12109" w:rsidP="00B12109">
      <w:pPr>
        <w:pStyle w:val="Bibliography"/>
      </w:pPr>
      <w:r>
        <w:t xml:space="preserve">Adeleke, M. A., Mafiana, C. F., Sam-Wobo, S. O., Olatunde, G. O., Ekpo, U. F., Akinwale, O. P., &amp; Toe, L. (2010). Biting behaviour of </w:t>
      </w:r>
      <w:r>
        <w:rPr>
          <w:i/>
          <w:iCs/>
        </w:rPr>
        <w:t>Simulium damnosum</w:t>
      </w:r>
      <w:r>
        <w:t xml:space="preserve"> complex and </w:t>
      </w:r>
      <w:r>
        <w:rPr>
          <w:i/>
          <w:iCs/>
        </w:rPr>
        <w:t>Onchocerca volvulus</w:t>
      </w:r>
      <w:r>
        <w:t xml:space="preserve"> infection along the Osun River, Southwest Nigeria. </w:t>
      </w:r>
      <w:r>
        <w:rPr>
          <w:i/>
          <w:iCs/>
        </w:rPr>
        <w:t>Parasites &amp; Vectors</w:t>
      </w:r>
      <w:r>
        <w:t xml:space="preserve">, </w:t>
      </w:r>
      <w:r>
        <w:rPr>
          <w:i/>
          <w:iCs/>
        </w:rPr>
        <w:t>3</w:t>
      </w:r>
      <w:r>
        <w:t>(1), 1–7. https://doi.org/10.1186/1756-3305-3-93</w:t>
      </w:r>
    </w:p>
    <w:p w14:paraId="25733DA6" w14:textId="77777777" w:rsidR="00B12109" w:rsidRDefault="00B12109" w:rsidP="00B12109">
      <w:pPr>
        <w:pStyle w:val="Bibliography"/>
      </w:pPr>
      <w:r>
        <w:t xml:space="preserve">Adler, P. H., Cheke, R. A., &amp; Post, R. J. (2010). Evolution, epidemiology, and population genetics of black flies (Diptera: Simuliidae). </w:t>
      </w:r>
      <w:r>
        <w:rPr>
          <w:i/>
          <w:iCs/>
        </w:rPr>
        <w:t>Infection, Genetics and Evolution</w:t>
      </w:r>
      <w:r>
        <w:t xml:space="preserve">, </w:t>
      </w:r>
      <w:r>
        <w:rPr>
          <w:i/>
          <w:iCs/>
        </w:rPr>
        <w:t>10</w:t>
      </w:r>
      <w:r>
        <w:t>(7), 846–865. https://doi.org/10.1016/j.meegid.2010.07.003</w:t>
      </w:r>
    </w:p>
    <w:p w14:paraId="5110D01C" w14:textId="77777777" w:rsidR="00B12109" w:rsidRDefault="00B12109" w:rsidP="00B12109">
      <w:pPr>
        <w:pStyle w:val="Bibliography"/>
      </w:pPr>
      <w:r>
        <w:t xml:space="preserve">Adriaensen, F., Chardon, J. P., De Blust, G., Swinnen, E., Villalba, S., Gulinck, H., &amp; Matthysen, E. (2003). The application of ‘least-cost’ modelling as a functional landscape model. </w:t>
      </w:r>
      <w:r>
        <w:rPr>
          <w:i/>
          <w:iCs/>
        </w:rPr>
        <w:t>Landscape and Urban Planning</w:t>
      </w:r>
      <w:r>
        <w:t xml:space="preserve">, </w:t>
      </w:r>
      <w:r>
        <w:rPr>
          <w:i/>
          <w:iCs/>
        </w:rPr>
        <w:t>64</w:t>
      </w:r>
      <w:r>
        <w:t>(4), 233–247. https://doi.org/10.1016/S0169-2046(02)00242-6</w:t>
      </w:r>
    </w:p>
    <w:p w14:paraId="0D0CB4F7" w14:textId="77777777" w:rsidR="00B12109" w:rsidRDefault="00B12109" w:rsidP="00B12109">
      <w:pPr>
        <w:pStyle w:val="Bibliography"/>
      </w:pPr>
      <w:r>
        <w:lastRenderedPageBreak/>
        <w:t xml:space="preserve">African Programme for Onchocerciasis Control, &amp; World Health Organization. (2010). </w:t>
      </w:r>
      <w:r>
        <w:rPr>
          <w:i/>
          <w:iCs/>
        </w:rPr>
        <w:t>Conceptual and operational framework of onchocerciasis elimination with ivermectin treatment</w:t>
      </w:r>
      <w:r>
        <w:t>. African Programme for Onchocerciasis Control.</w:t>
      </w:r>
    </w:p>
    <w:p w14:paraId="3B8725B2" w14:textId="77777777" w:rsidR="00B12109" w:rsidRDefault="00B12109" w:rsidP="00B12109">
      <w:pPr>
        <w:pStyle w:val="Bibliography"/>
      </w:pPr>
      <w:r>
        <w:t xml:space="preserve">Agatsuma, T. (1987). Genetic differentiation among natural populations of the vector of onchocerciasis, Simulium ochraceum in Guatemala. </w:t>
      </w:r>
      <w:r>
        <w:rPr>
          <w:i/>
          <w:iCs/>
        </w:rPr>
        <w:t>International Journal of Tropical Insect Science</w:t>
      </w:r>
      <w:r>
        <w:t xml:space="preserve">, </w:t>
      </w:r>
      <w:r>
        <w:rPr>
          <w:i/>
          <w:iCs/>
        </w:rPr>
        <w:t>8</w:t>
      </w:r>
      <w:r>
        <w:t>(4-5–6), 465–469. https://doi.org/10.1017/S1742758400022499</w:t>
      </w:r>
    </w:p>
    <w:p w14:paraId="4ABDFFD2" w14:textId="77777777" w:rsidR="00B12109" w:rsidRDefault="00B12109" w:rsidP="00B12109">
      <w:pPr>
        <w:pStyle w:val="Bibliography"/>
      </w:pPr>
      <w:r>
        <w:t xml:space="preserve">Aktas, C. (2020). </w:t>
      </w:r>
      <w:r>
        <w:rPr>
          <w:i/>
          <w:iCs/>
        </w:rPr>
        <w:t>haplotypes: Manipulating DNA Sequences and Estimating Unambiguous Haplotype Network with Statistical Parsimony</w:t>
      </w:r>
      <w:r>
        <w:t xml:space="preserve"> (1.1.2) [Computer software]. https://CRAN.R-project.org/package=haplotypes</w:t>
      </w:r>
    </w:p>
    <w:p w14:paraId="760BF32D" w14:textId="77777777" w:rsidR="00B12109" w:rsidRDefault="00B12109" w:rsidP="00B12109">
      <w:pPr>
        <w:pStyle w:val="Bibliography"/>
      </w:pPr>
      <w:r>
        <w:t xml:space="preserve">Alley, E. S., Plaisier, A. P., Boatin, B. A., Dadzie, K. Y., Remme, J., Zerbo, G., &amp; Samba, E. M. (1994). The impact of five years of annual ivermectin treatment on skin microfilarial loads in the onchocerciasis focus of Asubende, Ghana. </w:t>
      </w:r>
      <w:r>
        <w:rPr>
          <w:i/>
          <w:iCs/>
        </w:rPr>
        <w:t>Transactions of the Royal Society of Tropical Medicine and Hygiene</w:t>
      </w:r>
      <w:r>
        <w:t xml:space="preserve">, </w:t>
      </w:r>
      <w:r>
        <w:rPr>
          <w:i/>
          <w:iCs/>
        </w:rPr>
        <w:t>88</w:t>
      </w:r>
      <w:r>
        <w:t>(5), 581–584. https://doi.org/10.1016/0035-9203(94)90172-4</w:t>
      </w:r>
    </w:p>
    <w:p w14:paraId="437D0806" w14:textId="77777777" w:rsidR="00B12109" w:rsidRDefault="00B12109" w:rsidP="00B12109">
      <w:pPr>
        <w:pStyle w:val="Bibliography"/>
      </w:pPr>
      <w:r w:rsidRPr="005B1C67">
        <w:rPr>
          <w:lang w:val="de-DE"/>
        </w:rPr>
        <w:t xml:space="preserve">Archie, E. A., Luikart, G., &amp; Ezenwa, V. O. (2009). </w:t>
      </w:r>
      <w:r>
        <w:t xml:space="preserve">Infecting epidemiology with genetics: A new frontier in disease ecology. </w:t>
      </w:r>
      <w:r>
        <w:rPr>
          <w:i/>
          <w:iCs/>
        </w:rPr>
        <w:t>Trends in Ecology &amp; Evolution</w:t>
      </w:r>
      <w:r>
        <w:t xml:space="preserve">, </w:t>
      </w:r>
      <w:r>
        <w:rPr>
          <w:i/>
          <w:iCs/>
        </w:rPr>
        <w:t>24</w:t>
      </w:r>
      <w:r>
        <w:t>(1), 21–30. https://doi.org/10.1016/j.tree.2008.08.008</w:t>
      </w:r>
    </w:p>
    <w:p w14:paraId="2EA99FA1" w14:textId="77777777" w:rsidR="00B12109" w:rsidRDefault="00B12109" w:rsidP="00B12109">
      <w:pPr>
        <w:pStyle w:val="Bibliography"/>
      </w:pPr>
      <w:r>
        <w:t xml:space="preserve">Awadzi, K., Attah, S. K., Addy, E. T., Opoku, N. O., Quartey, B. T., Lazdins-Helds, J. K., Ahmed, K., Boatin, B. A., Boakye, D. A., &amp; Edwards, G. (2004). Thirty-month follow-up of sub-optimal responders to multiple treatments with ivermectin, in two onchocerciasis-endemic foci in Ghana. </w:t>
      </w:r>
      <w:r>
        <w:rPr>
          <w:i/>
          <w:iCs/>
        </w:rPr>
        <w:t>Annals of Tropical Medicine &amp; Parasitology</w:t>
      </w:r>
      <w:r>
        <w:t xml:space="preserve">, </w:t>
      </w:r>
      <w:r>
        <w:rPr>
          <w:i/>
          <w:iCs/>
        </w:rPr>
        <w:t>98</w:t>
      </w:r>
      <w:r>
        <w:t>(4), 359–370. https://doi.org/10.1179/000349804225003442</w:t>
      </w:r>
    </w:p>
    <w:p w14:paraId="3C5DA7F9" w14:textId="77777777" w:rsidR="00B12109" w:rsidRDefault="00B12109" w:rsidP="00B12109">
      <w:pPr>
        <w:pStyle w:val="Bibliography"/>
      </w:pPr>
      <w:r>
        <w:lastRenderedPageBreak/>
        <w:t xml:space="preserve">Awadzi, K., Boakye, D. A., Edwards, G., Opoku, N. O., Attah, S. K., Osei-Atweneboana, M. Y., Lazdins-Helds, J. K., Ardrey, A. E., Addy, E. T., Quartey, B. T., Ahmed, K., Boatin, B. A., &amp; Soumbey-Alley, E. W. (2004). An investigation of persistent microfilaridermias despite multiple treatments with ivermectin, in two onchocerciasis-endemic foci in Ghana. </w:t>
      </w:r>
      <w:r>
        <w:rPr>
          <w:i/>
          <w:iCs/>
        </w:rPr>
        <w:t>Annals of Tropical Medicine &amp; Parasitology</w:t>
      </w:r>
      <w:r>
        <w:t xml:space="preserve">, </w:t>
      </w:r>
      <w:r>
        <w:rPr>
          <w:i/>
          <w:iCs/>
        </w:rPr>
        <w:t>98</w:t>
      </w:r>
      <w:r>
        <w:t>(3), 231–249. https://doi.org/10.1179/000349804225003253</w:t>
      </w:r>
    </w:p>
    <w:p w14:paraId="7001D60B" w14:textId="77777777" w:rsidR="00B12109" w:rsidRDefault="00B12109" w:rsidP="00B12109">
      <w:pPr>
        <w:pStyle w:val="Bibliography"/>
      </w:pPr>
      <w:r>
        <w:t xml:space="preserve">Baker, R. H. A., Guillet, P., Sékétéli, A., Poudiougo, P., Boakye, D., Wilson, M. D., Bissan, Y., Garms, R., Cheke, R. A., Sachs, R., Howe, M. A., Lehane, M. J., Millest, A. L., Kone, T., Davies, J. B., Wilson, M. D., Rainey, R. C., Browning, K. A., Cheke, R. A., &amp; Haggis, M. J. (1990). Progress in controlling the reinvasion of windborne vectors into the western area of the Onchocerciasis Control Programme in West Africa. </w:t>
      </w:r>
      <w:r>
        <w:rPr>
          <w:i/>
          <w:iCs/>
        </w:rPr>
        <w:t>Philosophical Transactions of the Royal Society of London. B, Biological Sciences</w:t>
      </w:r>
      <w:r>
        <w:t xml:space="preserve">, </w:t>
      </w:r>
      <w:r>
        <w:rPr>
          <w:i/>
          <w:iCs/>
        </w:rPr>
        <w:t>328</w:t>
      </w:r>
      <w:r>
        <w:t>(1251), 731–750. https://doi.org/10.1098/rstb.1990.0141</w:t>
      </w:r>
    </w:p>
    <w:p w14:paraId="117D54FE" w14:textId="77777777" w:rsidR="00B12109" w:rsidRDefault="00B12109" w:rsidP="00B12109">
      <w:pPr>
        <w:pStyle w:val="Bibliography"/>
      </w:pPr>
      <w:r>
        <w:t xml:space="preserve">Balkenhol, N. (Ed.). (2016). </w:t>
      </w:r>
      <w:r>
        <w:rPr>
          <w:i/>
          <w:iCs/>
        </w:rPr>
        <w:t>Landscape genetics: Concepts, methods, applications</w:t>
      </w:r>
      <w:r>
        <w:t>. Wiley Blackwell.</w:t>
      </w:r>
    </w:p>
    <w:p w14:paraId="10324475" w14:textId="77777777" w:rsidR="00B12109" w:rsidRDefault="00B12109" w:rsidP="00B12109">
      <w:pPr>
        <w:pStyle w:val="Bibliography"/>
      </w:pPr>
      <w:r>
        <w:t xml:space="preserve">Barro, A. S., &amp; Oyana, T. J. (2012). Predictive and epidemiologic modeling of the spatial risk of human onchocerciasis using biophysical factors: A case study of Ghana and Burundi. </w:t>
      </w:r>
      <w:r>
        <w:rPr>
          <w:i/>
          <w:iCs/>
        </w:rPr>
        <w:t>Spatial and Spatio-Temporal Epidemiology</w:t>
      </w:r>
      <w:r>
        <w:t xml:space="preserve">, </w:t>
      </w:r>
      <w:r>
        <w:rPr>
          <w:i/>
          <w:iCs/>
        </w:rPr>
        <w:t>3</w:t>
      </w:r>
      <w:r>
        <w:t>(4), 273–285. https://doi.org/10.1016/j.sste.2012.08.001</w:t>
      </w:r>
    </w:p>
    <w:p w14:paraId="7378E81C" w14:textId="77777777" w:rsidR="00B12109" w:rsidRDefault="00B12109" w:rsidP="00B12109">
      <w:pPr>
        <w:pStyle w:val="Bibliography"/>
      </w:pPr>
      <w:r>
        <w:t xml:space="preserve">Basáñez, M.-G., Pion, S. D. S., Churcher, T. S., Breitling, L. P., Little, M. P., &amp; Boussinesq, M. (2006). River blindness: A success story under threat? </w:t>
      </w:r>
      <w:r>
        <w:rPr>
          <w:i/>
          <w:iCs/>
        </w:rPr>
        <w:t>PLoS Medicine</w:t>
      </w:r>
      <w:r>
        <w:t xml:space="preserve">, </w:t>
      </w:r>
      <w:r>
        <w:rPr>
          <w:i/>
          <w:iCs/>
        </w:rPr>
        <w:t>3</w:t>
      </w:r>
      <w:r>
        <w:t>(9), e371. https://doi.org/10.1371/journal.pmed.0030371</w:t>
      </w:r>
    </w:p>
    <w:p w14:paraId="006D6F70" w14:textId="77777777" w:rsidR="00B12109" w:rsidRDefault="00B12109" w:rsidP="00B12109">
      <w:pPr>
        <w:pStyle w:val="Bibliography"/>
      </w:pPr>
      <w:r>
        <w:lastRenderedPageBreak/>
        <w:t xml:space="preserve">Bauder, J. M., Peterman, W. E., Spear, S. F., Jenkins, C. L., Whiteley, A. R., &amp; McGarigal, K. (2021). Multiscale assessment of functional connectivity: Landscape genetics of eastern indigo snakes in an anthropogenically fragmented landscape in central Florida. </w:t>
      </w:r>
      <w:r>
        <w:rPr>
          <w:i/>
          <w:iCs/>
        </w:rPr>
        <w:t>Molecular Ecology</w:t>
      </w:r>
      <w:r>
        <w:t xml:space="preserve">, </w:t>
      </w:r>
      <w:r>
        <w:rPr>
          <w:i/>
          <w:iCs/>
        </w:rPr>
        <w:t>30</w:t>
      </w:r>
      <w:r>
        <w:t>(14), 3422–3438. https://doi.org/10.1111/mec.15979</w:t>
      </w:r>
    </w:p>
    <w:p w14:paraId="0158D982" w14:textId="77777777" w:rsidR="00B12109" w:rsidRDefault="00B12109" w:rsidP="00B12109">
      <w:pPr>
        <w:pStyle w:val="Bibliography"/>
      </w:pPr>
      <w:r>
        <w:t xml:space="preserve">Biritwum, N.-K., de Souza, D. K., Asiedu, O., Marfo, B., Amazigo, U. V., &amp; Gyapong, J. O. (2021). Onchocerciasis control in Ghana (1974–2016). </w:t>
      </w:r>
      <w:r>
        <w:rPr>
          <w:i/>
          <w:iCs/>
        </w:rPr>
        <w:t>Parasites &amp; Vectors</w:t>
      </w:r>
      <w:r>
        <w:t xml:space="preserve">, </w:t>
      </w:r>
      <w:r>
        <w:rPr>
          <w:i/>
          <w:iCs/>
        </w:rPr>
        <w:t>14</w:t>
      </w:r>
      <w:r>
        <w:t>(1), 3. https://doi.org/10.1186/s13071-020-04507-2</w:t>
      </w:r>
    </w:p>
    <w:p w14:paraId="489CFE15" w14:textId="77777777" w:rsidR="00B12109" w:rsidRDefault="00B12109" w:rsidP="00B12109">
      <w:pPr>
        <w:pStyle w:val="Bibliography"/>
      </w:pPr>
      <w:r>
        <w:t xml:space="preserve">Boatin, B. (2008). The Onchocerciasis Control Programme in West Africa (OCP). </w:t>
      </w:r>
      <w:r>
        <w:rPr>
          <w:i/>
          <w:iCs/>
        </w:rPr>
        <w:t>Annals of Tropical Medicine &amp; Parasitology</w:t>
      </w:r>
      <w:r>
        <w:t xml:space="preserve">, </w:t>
      </w:r>
      <w:r>
        <w:rPr>
          <w:i/>
          <w:iCs/>
        </w:rPr>
        <w:t>102</w:t>
      </w:r>
      <w:r>
        <w:t>(sup1), 13–17. https://doi.org/10.1179/136485908X337427</w:t>
      </w:r>
    </w:p>
    <w:p w14:paraId="49CC5743" w14:textId="77777777" w:rsidR="00B12109" w:rsidRDefault="00B12109" w:rsidP="00B12109">
      <w:pPr>
        <w:pStyle w:val="Bibliography"/>
      </w:pPr>
      <w:r>
        <w:t xml:space="preserve">Bolger, A. M., Lohse, M., &amp; Usadel, B. (2014). Trimmomatic: A flexible trimmer for Illumina sequence data. </w:t>
      </w:r>
      <w:r>
        <w:rPr>
          <w:i/>
          <w:iCs/>
        </w:rPr>
        <w:t>Bioinformatics</w:t>
      </w:r>
      <w:r>
        <w:t xml:space="preserve">, </w:t>
      </w:r>
      <w:r>
        <w:rPr>
          <w:i/>
          <w:iCs/>
        </w:rPr>
        <w:t>30</w:t>
      </w:r>
      <w:r>
        <w:t>(15), 2114–2120. https://doi.org/10.1093/bioinformatics/btu170</w:t>
      </w:r>
    </w:p>
    <w:p w14:paraId="3F3C7896" w14:textId="77777777" w:rsidR="00B12109" w:rsidRDefault="00B12109" w:rsidP="00B12109">
      <w:pPr>
        <w:pStyle w:val="Bibliography"/>
      </w:pPr>
      <w:r>
        <w:t xml:space="preserve">Borsboom, G. J., Boatin, B. A., Nagelkerke, N. J., Agoua, H., Akpoboua, K. L., Alley, E. W. S., Bissan, Y., Renz, A., Yameogo, L., Remme, J. H., &amp; Habbema, J. D. F. (2003). Impact of ivermectin on onchocerciasis transmission: Assessing the empirical evidence that repeated ivermectin mass treatments may lead to elimination/eradication in West-Africa. </w:t>
      </w:r>
      <w:r>
        <w:rPr>
          <w:i/>
          <w:iCs/>
        </w:rPr>
        <w:t>Filaria Journal</w:t>
      </w:r>
      <w:r>
        <w:t xml:space="preserve">, </w:t>
      </w:r>
      <w:r>
        <w:rPr>
          <w:i/>
          <w:iCs/>
        </w:rPr>
        <w:t>2</w:t>
      </w:r>
      <w:r>
        <w:t>(1), 8. https://doi.org/10.1186/1475-2883-2-8</w:t>
      </w:r>
    </w:p>
    <w:p w14:paraId="0DEAE4C4" w14:textId="77777777" w:rsidR="00B12109" w:rsidRDefault="00B12109" w:rsidP="00B12109">
      <w:pPr>
        <w:pStyle w:val="Bibliography"/>
      </w:pPr>
      <w:r>
        <w:t xml:space="preserve">Charalambous, M., Lowell, S., Arzube, M., &amp; Lowry, C. A. (2005). Isolation by distance and a chromosomal cline in the Cayapa cytospecies of Simulium exiguum, the vector of human onchocerciasis in Ecuador. </w:t>
      </w:r>
      <w:r>
        <w:rPr>
          <w:i/>
          <w:iCs/>
        </w:rPr>
        <w:t>Genetica</w:t>
      </w:r>
      <w:r>
        <w:t xml:space="preserve">, </w:t>
      </w:r>
      <w:r>
        <w:rPr>
          <w:i/>
          <w:iCs/>
        </w:rPr>
        <w:t>124</w:t>
      </w:r>
      <w:r>
        <w:t>(1), 41–59. https://doi.org/10.1007/s10709-004-5491-9</w:t>
      </w:r>
    </w:p>
    <w:p w14:paraId="0756F79E" w14:textId="77777777" w:rsidR="00B12109" w:rsidRDefault="00B12109" w:rsidP="00B12109">
      <w:pPr>
        <w:pStyle w:val="Bibliography"/>
      </w:pPr>
      <w:r>
        <w:lastRenderedPageBreak/>
        <w:t xml:space="preserve">Cheke, R. A., Basáñez, M.-G., Perry, M., White, M. T., Garms, R., Obuobie, E., Lamberton, P. H. L., Young, S., Osei-Atweneboana, M. Y., Intsiful, J., Shen, M., Boakye, D. A., &amp; Wilson, M. D. (2015). Potential effects of warmer worms and vectors on onchocerciasis transmission in West Africa. </w:t>
      </w:r>
      <w:r>
        <w:rPr>
          <w:i/>
          <w:iCs/>
        </w:rPr>
        <w:t>Philosophical Transactions of the Royal Society B: Biological Sciences</w:t>
      </w:r>
      <w:r>
        <w:t xml:space="preserve">, </w:t>
      </w:r>
      <w:r>
        <w:rPr>
          <w:i/>
          <w:iCs/>
        </w:rPr>
        <w:t>370</w:t>
      </w:r>
      <w:r>
        <w:t>(1665), 20130559. https://doi.org/10.1098/rstb.2013.0559</w:t>
      </w:r>
    </w:p>
    <w:p w14:paraId="2E6615A8" w14:textId="77777777" w:rsidR="00B12109" w:rsidRDefault="00B12109" w:rsidP="00B12109">
      <w:pPr>
        <w:pStyle w:val="Bibliography"/>
      </w:pPr>
      <w:r>
        <w:t xml:space="preserve">Cheke, R. A., Young, S., &amp; Garms, R. (2017). Ecological characteristics of </w:t>
      </w:r>
      <w:r>
        <w:rPr>
          <w:i/>
          <w:iCs/>
        </w:rPr>
        <w:t>Simulium</w:t>
      </w:r>
      <w:r>
        <w:t xml:space="preserve"> breeding sites in West Africa. </w:t>
      </w:r>
      <w:r>
        <w:rPr>
          <w:i/>
          <w:iCs/>
        </w:rPr>
        <w:t>Acta Tropica</w:t>
      </w:r>
      <w:r>
        <w:t xml:space="preserve">, </w:t>
      </w:r>
      <w:r>
        <w:rPr>
          <w:i/>
          <w:iCs/>
        </w:rPr>
        <w:t>167</w:t>
      </w:r>
      <w:r>
        <w:t>, 148–156. https://doi.org/10.1016/j.actatropica.2016.12.022</w:t>
      </w:r>
    </w:p>
    <w:p w14:paraId="1D599CC9" w14:textId="77777777" w:rsidR="00B12109" w:rsidRDefault="00B12109" w:rsidP="00B12109">
      <w:pPr>
        <w:pStyle w:val="Bibliography"/>
      </w:pPr>
      <w:r>
        <w:t xml:space="preserve">Choi, Y.-J., Tyagi, R., McNulty, S. N., Rosa, B. A., Ozersky, P., Martin, J., Hallsworth-Pepin, K., Unnasch, T. R., Norice, C. T., Nutman, T. B., Weil, G. J., Fischer, P. U., &amp; Mitreva, M. (2016). Genomic diversity in Onchocerca volvulus and its Wolbachia endosymbiont. </w:t>
      </w:r>
      <w:r>
        <w:rPr>
          <w:i/>
          <w:iCs/>
        </w:rPr>
        <w:t>Nature Microbiology</w:t>
      </w:r>
      <w:r>
        <w:t xml:space="preserve">, </w:t>
      </w:r>
      <w:r>
        <w:rPr>
          <w:i/>
          <w:iCs/>
        </w:rPr>
        <w:t>2</w:t>
      </w:r>
      <w:r>
        <w:t>(2), 1–10. https://doi.org/10.1038/nmicrobiol.2016.207</w:t>
      </w:r>
    </w:p>
    <w:p w14:paraId="11E07AD4" w14:textId="77777777" w:rsidR="00B12109" w:rsidRDefault="00B12109" w:rsidP="00B12109">
      <w:pPr>
        <w:pStyle w:val="Bibliography"/>
      </w:pPr>
      <w:r>
        <w:t xml:space="preserve">Clarke, R. T., Rothery, P., &amp; Raybould, A. F. (2002). Confidence limits for regression relationships between distance matrices: Estimating gene flow with distance. </w:t>
      </w:r>
      <w:r>
        <w:rPr>
          <w:i/>
          <w:iCs/>
        </w:rPr>
        <w:t>Journal of Agricultural, Biological, and Environmental Statistics</w:t>
      </w:r>
      <w:r>
        <w:t xml:space="preserve">, </w:t>
      </w:r>
      <w:r>
        <w:rPr>
          <w:i/>
          <w:iCs/>
        </w:rPr>
        <w:t>7</w:t>
      </w:r>
      <w:r>
        <w:t>(3), 361. https://doi.org/10.1198/108571102320</w:t>
      </w:r>
    </w:p>
    <w:p w14:paraId="6BD4C625" w14:textId="77777777" w:rsidR="00B12109" w:rsidRDefault="00B12109" w:rsidP="00B12109">
      <w:pPr>
        <w:pStyle w:val="Bibliography"/>
      </w:pPr>
      <w:r>
        <w:t xml:space="preserve">Colebunders, R., Fodjo, J. N. S., Hopkins, A., Hotterbeekx, A., Lakwo, T. L., Kalinga, A., Logora, M. Y., &amp; Basáñez, M.-G. (2019). From river blindness to river epilepsy: Implications for onchocerciasis elimination programmes. </w:t>
      </w:r>
      <w:r>
        <w:rPr>
          <w:i/>
          <w:iCs/>
        </w:rPr>
        <w:t>PLOS Neglected Tropical Diseases</w:t>
      </w:r>
      <w:r>
        <w:t xml:space="preserve">, </w:t>
      </w:r>
      <w:r>
        <w:rPr>
          <w:i/>
          <w:iCs/>
        </w:rPr>
        <w:t>13</w:t>
      </w:r>
      <w:r>
        <w:t>(7), e0007407. https://doi.org/10.1371/journal.pntd.0007407</w:t>
      </w:r>
    </w:p>
    <w:p w14:paraId="5CC25CF2" w14:textId="77777777" w:rsidR="00B12109" w:rsidRDefault="00B12109" w:rsidP="00B12109">
      <w:pPr>
        <w:pStyle w:val="Bibliography"/>
      </w:pPr>
      <w:r w:rsidRPr="005B1C67">
        <w:rPr>
          <w:lang w:val="de-DE"/>
        </w:rPr>
        <w:t xml:space="preserve">Crawford, K. E., Hedtke, S. M., Doyle, S. R., Kuesel, A. C., Armoo, S., Osei-Atweneboana, M., &amp; Grant, W. N. (2019). </w:t>
      </w:r>
      <w:r>
        <w:rPr>
          <w:i/>
          <w:iCs/>
        </w:rPr>
        <w:t xml:space="preserve">Utility of the </w:t>
      </w:r>
      <w:r>
        <w:t>Onchocerca volvulus</w:t>
      </w:r>
      <w:r>
        <w:rPr>
          <w:i/>
          <w:iCs/>
        </w:rPr>
        <w:t xml:space="preserve"> mitochondrial genome for </w:t>
      </w:r>
      <w:r>
        <w:rPr>
          <w:i/>
          <w:iCs/>
        </w:rPr>
        <w:lastRenderedPageBreak/>
        <w:t>delineation of parasite transmission zones</w:t>
      </w:r>
      <w:r>
        <w:t xml:space="preserve"> [Preprint]. Evolutionary Biology. https://doi.org/10.1101/732446</w:t>
      </w:r>
    </w:p>
    <w:p w14:paraId="27749226" w14:textId="77777777" w:rsidR="00B12109" w:rsidRDefault="00B12109" w:rsidP="00B12109">
      <w:pPr>
        <w:pStyle w:val="Bibliography"/>
      </w:pPr>
      <w:r>
        <w:t xml:space="preserve">Cromwell, E. A., Osborne, J. C. P., Unnasch, T. R., Basáñez, M.-G., Gass, K. M., Barbre, K. A., Hill, E., Johnson, K. B., Donkers, K. M., Shirude, S., Schmidt, C. A., Adekanmbi, V., Adetokunboh, O. O., Afarideh, M., Ahmadpour, E., Ahmed, M. B., Akalu, T. Y., Al-Aly, Z., Alanezi, F. M., … Pigott, D. M. (2021). Predicting the environmental suitability for onchocerciasis in Africa as an aid to elimination planning. </w:t>
      </w:r>
      <w:r>
        <w:rPr>
          <w:i/>
          <w:iCs/>
        </w:rPr>
        <w:t>PLOS Neglected Tropical Diseases</w:t>
      </w:r>
      <w:r>
        <w:t xml:space="preserve">, </w:t>
      </w:r>
      <w:r>
        <w:rPr>
          <w:i/>
          <w:iCs/>
        </w:rPr>
        <w:t>15</w:t>
      </w:r>
      <w:r>
        <w:t>(7), e0008824. https://doi.org/10.1371/journal.pntd.0008824</w:t>
      </w:r>
    </w:p>
    <w:p w14:paraId="3E17744D" w14:textId="77777777" w:rsidR="00B12109" w:rsidRDefault="00B12109" w:rsidP="00B12109">
      <w:pPr>
        <w:pStyle w:val="Bibliography"/>
      </w:pPr>
      <w:r>
        <w:t xml:space="preserve">Cupp, E. W., Sauerbrey, M., &amp; Richards, F. (2011). Elimination of human onchocerciasis: History of progress and current feasibility using ivermectin (Mectizan®) monotherapy. </w:t>
      </w:r>
      <w:r>
        <w:rPr>
          <w:i/>
          <w:iCs/>
        </w:rPr>
        <w:t>Acta Tropica</w:t>
      </w:r>
      <w:r>
        <w:t xml:space="preserve">, </w:t>
      </w:r>
      <w:r>
        <w:rPr>
          <w:i/>
          <w:iCs/>
        </w:rPr>
        <w:t>120</w:t>
      </w:r>
      <w:r>
        <w:t>, S100–S108. https://doi.org/10.1016/j.actatropica.2010.08.009</w:t>
      </w:r>
    </w:p>
    <w:p w14:paraId="24D5862A" w14:textId="77777777" w:rsidR="00B12109" w:rsidRDefault="00B12109" w:rsidP="00B12109">
      <w:pPr>
        <w:pStyle w:val="Bibliography"/>
      </w:pPr>
      <w:r>
        <w:t xml:space="preserve">Cushman, S. A., &amp; Landguth, E. L. (2010). Spurious correlations and inference in landscape genetics: INFERENCE IN LANDSCAPE GENETICS. </w:t>
      </w:r>
      <w:r>
        <w:rPr>
          <w:i/>
          <w:iCs/>
        </w:rPr>
        <w:t>Molecular Ecology</w:t>
      </w:r>
      <w:r>
        <w:t xml:space="preserve">, </w:t>
      </w:r>
      <w:r>
        <w:rPr>
          <w:i/>
          <w:iCs/>
        </w:rPr>
        <w:t>19</w:t>
      </w:r>
      <w:r>
        <w:t>(17), 3592–3602. https://doi.org/10.1111/j.1365-294X.2010.04656.x</w:t>
      </w:r>
    </w:p>
    <w:p w14:paraId="2E88CB15" w14:textId="77777777" w:rsidR="00B12109" w:rsidRDefault="00B12109" w:rsidP="00B12109">
      <w:pPr>
        <w:pStyle w:val="Bibliography"/>
      </w:pPr>
      <w:r>
        <w:t xml:space="preserve">Danecek, P., Auton, A., Abecasis, G., Albers, C. A., Banks, E., DePristo, M. A., Handsaker, R. E., Lunter, G., Marth, G. T., Sherry, S. T., McVean, G., Durbin, R., &amp; 1000 Genomes Project Analysis Group. (2011). The variant call format and VCFtools. </w:t>
      </w:r>
      <w:r>
        <w:rPr>
          <w:i/>
          <w:iCs/>
        </w:rPr>
        <w:t>Bioinformatics</w:t>
      </w:r>
      <w:r>
        <w:t xml:space="preserve">, </w:t>
      </w:r>
      <w:r>
        <w:rPr>
          <w:i/>
          <w:iCs/>
        </w:rPr>
        <w:t>27</w:t>
      </w:r>
      <w:r>
        <w:t>(15), 2156–2158. https://doi.org/10.1093/bioinformatics/btr330</w:t>
      </w:r>
    </w:p>
    <w:p w14:paraId="50E3A597" w14:textId="77777777" w:rsidR="00B12109" w:rsidRDefault="00B12109" w:rsidP="00B12109">
      <w:pPr>
        <w:pStyle w:val="Bibliography"/>
      </w:pPr>
      <w:r>
        <w:t xml:space="preserve">De Castro, O., Di Maio, A., Di Febbraro, M., Imparato, G., Innangi, M., Véla, E., &amp; Menale, B. (2016). A Multi-Faceted Approach to Analyse the Effects of Environmental Variables on Geographic Range and Genetic Structure of a Perennial Psammophilous Geophyte: The Case of the Sea Daffodil Pancratium maritimum L. in the </w:t>
      </w:r>
      <w:r>
        <w:lastRenderedPageBreak/>
        <w:t xml:space="preserve">Mediterranean Basin. </w:t>
      </w:r>
      <w:r>
        <w:rPr>
          <w:i/>
          <w:iCs/>
        </w:rPr>
        <w:t>PLOS ONE</w:t>
      </w:r>
      <w:r>
        <w:t xml:space="preserve">, </w:t>
      </w:r>
      <w:r>
        <w:rPr>
          <w:i/>
          <w:iCs/>
        </w:rPr>
        <w:t>11</w:t>
      </w:r>
      <w:r>
        <w:t>(10), e0164816. https://doi.org/10.1371/journal.pone.0164816</w:t>
      </w:r>
    </w:p>
    <w:p w14:paraId="48547E34" w14:textId="77777777" w:rsidR="00B12109" w:rsidRDefault="00B12109" w:rsidP="00B12109">
      <w:pPr>
        <w:pStyle w:val="Bibliography"/>
      </w:pPr>
      <w:r>
        <w:t xml:space="preserve">Diggle, P. (2019). </w:t>
      </w:r>
      <w:r>
        <w:rPr>
          <w:i/>
          <w:iCs/>
        </w:rPr>
        <w:t>Model-based geostatistics for global public health: Methods and applications</w:t>
      </w:r>
      <w:r>
        <w:t>. Taylor &amp; Francis.</w:t>
      </w:r>
    </w:p>
    <w:p w14:paraId="6C7A5D64" w14:textId="77777777" w:rsidR="00B12109" w:rsidRDefault="00B12109" w:rsidP="00B12109">
      <w:pPr>
        <w:pStyle w:val="Bibliography"/>
      </w:pPr>
      <w:r>
        <w:t xml:space="preserve">Doyle, S. R., Armoo, S., Renz, A., Taylor, M. J., Osei-Atweneboana, M. Y., &amp; Grant, W. N. (2016). Discrimination between Onchocerca volvulus and O. ochengi filarial larvae in Simulium damnosum (s.l.) and their distribution throughout central Ghana using a versatile high-resolution speciation assay. </w:t>
      </w:r>
      <w:r>
        <w:rPr>
          <w:i/>
          <w:iCs/>
        </w:rPr>
        <w:t>Parasites &amp; Vectors</w:t>
      </w:r>
      <w:r>
        <w:t xml:space="preserve">, </w:t>
      </w:r>
      <w:r>
        <w:rPr>
          <w:i/>
          <w:iCs/>
        </w:rPr>
        <w:t>9</w:t>
      </w:r>
      <w:r>
        <w:t>(1), 536. https://doi.org/10.1186/s13071-016-1832-7</w:t>
      </w:r>
    </w:p>
    <w:p w14:paraId="2D5DB0A0" w14:textId="77777777" w:rsidR="00B12109" w:rsidRDefault="00B12109" w:rsidP="00B12109">
      <w:pPr>
        <w:pStyle w:val="Bibliography"/>
      </w:pPr>
      <w:r>
        <w:t xml:space="preserve">Doyle, S. R., Bourguinat, C., Nana-Djeunga, H. C., Kengne-Ouafo, J. A., Pion, S. D. S., Bopda, J., Kamgno, J., Wanji, S., Che, H., Kuesel, A. C., Walker, M., Basáñez, M.-G., Boakye, D. A., Osei-Atweneboana, M. Y., Boussinesq, M., Prichard, R. K., &amp; Grant, W. N. (2017). Genome-wide analysis of ivermectin response by Onchocerca volvulus reveals that genetic drift and soft selective sweeps contribute to loss of drug sensitivity. </w:t>
      </w:r>
      <w:r>
        <w:rPr>
          <w:i/>
          <w:iCs/>
        </w:rPr>
        <w:t>PLOS Neglected Tropical Diseases</w:t>
      </w:r>
      <w:r>
        <w:t xml:space="preserve">, </w:t>
      </w:r>
      <w:r>
        <w:rPr>
          <w:i/>
          <w:iCs/>
        </w:rPr>
        <w:t>11</w:t>
      </w:r>
      <w:r>
        <w:t>(7), e0005816. https://doi.org/10.1371/journal.pntd.0005816</w:t>
      </w:r>
    </w:p>
    <w:p w14:paraId="7E4DC828" w14:textId="77777777" w:rsidR="00B12109" w:rsidRDefault="00B12109" w:rsidP="00B12109">
      <w:pPr>
        <w:pStyle w:val="Bibliography"/>
      </w:pPr>
      <w:r>
        <w:t xml:space="preserve">Dunn, C., Callahan, K., Katabarwa, M., Richards, F., Hopkins, D., Withers, P. C., Buyon, L. E., &amp; McFarland, D. (2015). The Contributions of Onchocerciasis Control and Elimination Programs toward the Achievement of the Millennium Development Goals. </w:t>
      </w:r>
      <w:r>
        <w:rPr>
          <w:i/>
          <w:iCs/>
        </w:rPr>
        <w:t>PLoS Neglected Tropical Diseases</w:t>
      </w:r>
      <w:r>
        <w:t xml:space="preserve">, </w:t>
      </w:r>
      <w:r>
        <w:rPr>
          <w:i/>
          <w:iCs/>
        </w:rPr>
        <w:t>9</w:t>
      </w:r>
      <w:r>
        <w:t>(5), e0003703. https://doi.org/10.1371/journal.pntd.0003703</w:t>
      </w:r>
    </w:p>
    <w:p w14:paraId="0904A52A" w14:textId="77777777" w:rsidR="00B12109" w:rsidRDefault="00B12109" w:rsidP="00B12109">
      <w:pPr>
        <w:pStyle w:val="Bibliography"/>
      </w:pPr>
      <w:r>
        <w:t xml:space="preserve">ESPEN. (2020). </w:t>
      </w:r>
      <w:r>
        <w:rPr>
          <w:i/>
          <w:iCs/>
        </w:rPr>
        <w:t>Site level onchocerciasis prevalence data</w:t>
      </w:r>
      <w:r>
        <w:t xml:space="preserve"> [Data]. ESPEN. https://espen.afro.who.int/diseases/onchocerciasis</w:t>
      </w:r>
    </w:p>
    <w:p w14:paraId="1240EED6" w14:textId="77777777" w:rsidR="00B12109" w:rsidRDefault="00B12109" w:rsidP="00B12109">
      <w:pPr>
        <w:pStyle w:val="Bibliography"/>
      </w:pPr>
      <w:r>
        <w:lastRenderedPageBreak/>
        <w:t xml:space="preserve">Farr, T. G., Rosen, P. A., Caro, E., Crippen, R., Duren, R., Hensley, S., Kobrick, M., Paller, M., Rodriguez, E., Roth, L., Seal, D., Shaffer, S., Shimada, J., Umland, J., Werner, M., Oskin, M., Burbank, D., &amp; Alsdorf, D. (2007). The Shuttle Radar Topography Mission. </w:t>
      </w:r>
      <w:r>
        <w:rPr>
          <w:i/>
          <w:iCs/>
        </w:rPr>
        <w:t>Reviews of Geophysics</w:t>
      </w:r>
      <w:r>
        <w:t xml:space="preserve">, </w:t>
      </w:r>
      <w:r>
        <w:rPr>
          <w:i/>
          <w:iCs/>
        </w:rPr>
        <w:t>45</w:t>
      </w:r>
      <w:r>
        <w:t>(2). https://doi.org/10.1029/2005RG000183</w:t>
      </w:r>
    </w:p>
    <w:p w14:paraId="60175285" w14:textId="77777777" w:rsidR="00B12109" w:rsidRDefault="00B12109" w:rsidP="00B12109">
      <w:pPr>
        <w:pStyle w:val="Bibliography"/>
      </w:pPr>
      <w:r>
        <w:t xml:space="preserve">Fick, S. E., &amp; Hijmans, R. J. (2017). WorldClim 2: New 1-km spatial resolution climate surfaces for global land areas. </w:t>
      </w:r>
      <w:r>
        <w:rPr>
          <w:i/>
          <w:iCs/>
        </w:rPr>
        <w:t>International Journal of Climatology</w:t>
      </w:r>
      <w:r>
        <w:t xml:space="preserve">, </w:t>
      </w:r>
      <w:r>
        <w:rPr>
          <w:i/>
          <w:iCs/>
        </w:rPr>
        <w:t>37</w:t>
      </w:r>
      <w:r>
        <w:t>(12), 4302–4315. https://doi.org/10.1002/joc.5086</w:t>
      </w:r>
    </w:p>
    <w:p w14:paraId="79C59CCB" w14:textId="77777777" w:rsidR="00B12109" w:rsidRDefault="00B12109" w:rsidP="00B12109">
      <w:pPr>
        <w:pStyle w:val="Bibliography"/>
      </w:pPr>
      <w:r>
        <w:t xml:space="preserve">Frempong, K. K., Walker, M., Cheke, R. A., Tetevi, E. J., Gyan, E. T., Owusu, E. O., Wilson, M. D., Boakye, D. A., Taylor, M. J., Biritwum, N.-K., Osei-Atweneboana, M., &amp; Basáñez, M.-G. (2016). Does Increasing Treatment Frequency Address Suboptimal Responses to Ivermectin for the Control and Elimination of River Blindness? </w:t>
      </w:r>
      <w:r>
        <w:rPr>
          <w:i/>
          <w:iCs/>
        </w:rPr>
        <w:t>Clinical Infectious Diseases</w:t>
      </w:r>
      <w:r>
        <w:t xml:space="preserve">, </w:t>
      </w:r>
      <w:r>
        <w:rPr>
          <w:i/>
          <w:iCs/>
        </w:rPr>
        <w:t>62</w:t>
      </w:r>
      <w:r>
        <w:t>(11), 1338–1347. https://doi.org/10.1093/cid/ciw144</w:t>
      </w:r>
    </w:p>
    <w:p w14:paraId="2D1D07D7" w14:textId="77777777" w:rsidR="00B12109" w:rsidRDefault="00B12109" w:rsidP="00B12109">
      <w:pPr>
        <w:pStyle w:val="Bibliography"/>
      </w:pPr>
      <w:r>
        <w:t xml:space="preserve">Fukuda, Y., Moritz, C., Jang, N., Webb, G., Campbell, H., Christian, K., Lindner, G., &amp; Banks, S. (2022). Environmental resistance and habitat quality influence dispersal of the saltwater crocodile. </w:t>
      </w:r>
      <w:r>
        <w:rPr>
          <w:i/>
          <w:iCs/>
        </w:rPr>
        <w:t>Molecular Ecology</w:t>
      </w:r>
      <w:r>
        <w:t xml:space="preserve">, </w:t>
      </w:r>
      <w:r>
        <w:rPr>
          <w:i/>
          <w:iCs/>
        </w:rPr>
        <w:t>31</w:t>
      </w:r>
      <w:r>
        <w:t>(4), 1076–1092. https://doi.org/10.1111/mec.16310</w:t>
      </w:r>
    </w:p>
    <w:p w14:paraId="4DC292C1" w14:textId="77777777" w:rsidR="00B12109" w:rsidRDefault="00B12109" w:rsidP="00B12109">
      <w:pPr>
        <w:pStyle w:val="Bibliography"/>
      </w:pPr>
      <w:r>
        <w:t xml:space="preserve">Garms, R., Walsh, J. F., &amp; Davies, J. B. (1979). Studies on the reinvasion of the Onchocerciasis Control Programme in the Volta River Basin by </w:t>
      </w:r>
      <w:r>
        <w:rPr>
          <w:i/>
          <w:iCs/>
        </w:rPr>
        <w:t>Simulium damnosum s.I.</w:t>
      </w:r>
      <w:r>
        <w:t xml:space="preserve"> with emphasis on the south-western areas. </w:t>
      </w:r>
      <w:r>
        <w:rPr>
          <w:i/>
          <w:iCs/>
        </w:rPr>
        <w:t>Tropenmedizin Und Parasitologie</w:t>
      </w:r>
      <w:r>
        <w:t xml:space="preserve">, </w:t>
      </w:r>
      <w:r>
        <w:rPr>
          <w:i/>
          <w:iCs/>
        </w:rPr>
        <w:t>30</w:t>
      </w:r>
      <w:r>
        <w:t>(3), 345–362.</w:t>
      </w:r>
    </w:p>
    <w:p w14:paraId="3C84D32D" w14:textId="77777777" w:rsidR="00B12109" w:rsidRDefault="00B12109" w:rsidP="00B12109">
      <w:pPr>
        <w:pStyle w:val="Bibliography"/>
      </w:pPr>
      <w:r>
        <w:t xml:space="preserve">Garrison, E., &amp; Marth, G. (2012). Haplotype-based variant detection from short-read sequencing. </w:t>
      </w:r>
      <w:r>
        <w:rPr>
          <w:i/>
          <w:iCs/>
        </w:rPr>
        <w:t>ArXiv:1207.3907 [q-Bio]</w:t>
      </w:r>
      <w:r>
        <w:t>. http://arxiv.org/abs/1207.3907</w:t>
      </w:r>
    </w:p>
    <w:p w14:paraId="4EA62FC0" w14:textId="77777777" w:rsidR="00B12109" w:rsidRDefault="00B12109" w:rsidP="00B12109">
      <w:pPr>
        <w:pStyle w:val="Bibliography"/>
      </w:pPr>
      <w:r>
        <w:lastRenderedPageBreak/>
        <w:t xml:space="preserve">Gorelick, N., Hancher, M., Dixon, M., Ilyushchenko, S., Thau, D., &amp; Moore, R. (2017). Google Earth Engine: Planetary-scale geospatial analysis for everyone. </w:t>
      </w:r>
      <w:r>
        <w:rPr>
          <w:i/>
          <w:iCs/>
        </w:rPr>
        <w:t>Remote Sensing of Environment</w:t>
      </w:r>
      <w:r>
        <w:t xml:space="preserve">, </w:t>
      </w:r>
      <w:r>
        <w:rPr>
          <w:i/>
          <w:iCs/>
        </w:rPr>
        <w:t>202</w:t>
      </w:r>
      <w:r>
        <w:t>, 18–27. https://doi.org/10.1016/j.rse.2017.06.031</w:t>
      </w:r>
    </w:p>
    <w:p w14:paraId="5882C0C0" w14:textId="77777777" w:rsidR="00B12109" w:rsidRDefault="00B12109" w:rsidP="00B12109">
      <w:pPr>
        <w:pStyle w:val="Bibliography"/>
      </w:pPr>
      <w:r>
        <w:t xml:space="preserve">Goslee, S. C., &amp; Urban, D. L. (2007). The </w:t>
      </w:r>
      <w:r>
        <w:rPr>
          <w:b/>
          <w:bCs/>
        </w:rPr>
        <w:t>ecodist</w:t>
      </w:r>
      <w:r>
        <w:t xml:space="preserve"> Package for Dissimilarity-based Analysis of Ecological Data. </w:t>
      </w:r>
      <w:r>
        <w:rPr>
          <w:i/>
          <w:iCs/>
        </w:rPr>
        <w:t>Journal of Statistical Software</w:t>
      </w:r>
      <w:r>
        <w:t xml:space="preserve">, </w:t>
      </w:r>
      <w:r>
        <w:rPr>
          <w:i/>
          <w:iCs/>
        </w:rPr>
        <w:t>22</w:t>
      </w:r>
      <w:r>
        <w:t>(7). https://doi.org/10.18637/jss.v022.i07</w:t>
      </w:r>
    </w:p>
    <w:p w14:paraId="2B296416" w14:textId="77777777" w:rsidR="00B12109" w:rsidRDefault="00B12109" w:rsidP="00B12109">
      <w:pPr>
        <w:pStyle w:val="Bibliography"/>
      </w:pPr>
      <w:r>
        <w:t xml:space="preserve">Goudet, J. (2005). Hierfstat, a package for r to compute and test hierarchical F-statistics. </w:t>
      </w:r>
      <w:r>
        <w:rPr>
          <w:i/>
          <w:iCs/>
        </w:rPr>
        <w:t>Molecular Ecology Notes</w:t>
      </w:r>
      <w:r>
        <w:t xml:space="preserve">, </w:t>
      </w:r>
      <w:r>
        <w:rPr>
          <w:i/>
          <w:iCs/>
        </w:rPr>
        <w:t>5</w:t>
      </w:r>
      <w:r>
        <w:t>(1), 184–186. https://doi.org/10.1111/j.1471-8286.2004.00828.x</w:t>
      </w:r>
    </w:p>
    <w:p w14:paraId="6DF16DC4" w14:textId="77777777" w:rsidR="00B12109" w:rsidRDefault="00B12109" w:rsidP="00B12109">
      <w:pPr>
        <w:pStyle w:val="Bibliography"/>
      </w:pPr>
      <w:r>
        <w:t xml:space="preserve">Graves, T. A., Beier, P., &amp; Royle, J. A. (2013). Current approaches using genetic distances produce poor estimates of landscape resistance to interindividual dispersal. </w:t>
      </w:r>
      <w:r>
        <w:rPr>
          <w:i/>
          <w:iCs/>
        </w:rPr>
        <w:t>Molecular Ecology</w:t>
      </w:r>
      <w:r>
        <w:t xml:space="preserve">, </w:t>
      </w:r>
      <w:r>
        <w:rPr>
          <w:i/>
          <w:iCs/>
        </w:rPr>
        <w:t>22</w:t>
      </w:r>
      <w:r>
        <w:t>(15), 3888–3903. https://doi.org/10.1111/mec.12348</w:t>
      </w:r>
    </w:p>
    <w:p w14:paraId="620CE6DF" w14:textId="77777777" w:rsidR="00B12109" w:rsidRDefault="00B12109" w:rsidP="00B12109">
      <w:pPr>
        <w:pStyle w:val="Bibliography"/>
      </w:pPr>
      <w:r>
        <w:t xml:space="preserve">Gyan, E. T. (2020). </w:t>
      </w:r>
      <w:r>
        <w:rPr>
          <w:i/>
          <w:iCs/>
        </w:rPr>
        <w:t>Analysis of Population Structure of Simulium damnosum sensu lato In the Ecological Transition Zone of Central Ghana</w:t>
      </w:r>
      <w:r>
        <w:t xml:space="preserve"> [La Trobe]. https://opal.latrobe.edu.au/articles/thesis/Analysis_of_Population_Structure_of_Simulium_damnosum_sensu_lato_In_the_Ecological_Transition_Zone_of_Central_Ghana/13180607</w:t>
      </w:r>
    </w:p>
    <w:p w14:paraId="2401DDCB" w14:textId="77777777" w:rsidR="00B12109" w:rsidRDefault="00B12109" w:rsidP="00B12109">
      <w:pPr>
        <w:pStyle w:val="Bibliography"/>
      </w:pPr>
      <w:r>
        <w:t xml:space="preserve">Hedtke, S. M., Kuesel, A. C., Crawford, K. E., Graves, P. M., Boussinesq, M., Lau, C. L., Boakye, D. A., &amp; Grant, W. N. (2020). Genomic Epidemiology in Filarial Nematodes: Transforming the Basis for Elimination Program Decisions. </w:t>
      </w:r>
      <w:r>
        <w:rPr>
          <w:i/>
          <w:iCs/>
        </w:rPr>
        <w:t>Frontiers in Genetics</w:t>
      </w:r>
      <w:r>
        <w:t xml:space="preserve">, </w:t>
      </w:r>
      <w:r>
        <w:rPr>
          <w:i/>
          <w:iCs/>
        </w:rPr>
        <w:t>10</w:t>
      </w:r>
      <w:r>
        <w:t>, 1282. https://doi.org/10.3389/fgene.2019.01282</w:t>
      </w:r>
    </w:p>
    <w:p w14:paraId="76A673FC" w14:textId="77777777" w:rsidR="00B12109" w:rsidRDefault="00B12109" w:rsidP="00B12109">
      <w:pPr>
        <w:pStyle w:val="Bibliography"/>
      </w:pPr>
      <w:r>
        <w:lastRenderedPageBreak/>
        <w:t xml:space="preserve">Hemming-Schroeder, E., Lo, E., Salazar, C., Puente, S., &amp; Yan, G. (2018). Landscape Genetics: A Toolbox for Studying Vector-Borne Diseases. </w:t>
      </w:r>
      <w:r>
        <w:rPr>
          <w:i/>
          <w:iCs/>
        </w:rPr>
        <w:t>Frontiers in Ecology and Evolution</w:t>
      </w:r>
      <w:r>
        <w:t xml:space="preserve">, </w:t>
      </w:r>
      <w:r>
        <w:rPr>
          <w:i/>
          <w:iCs/>
        </w:rPr>
        <w:t>6</w:t>
      </w:r>
      <w:r>
        <w:t>, 21. https://doi.org/10.3389/fevo.2018.00021</w:t>
      </w:r>
    </w:p>
    <w:p w14:paraId="6ABC7013" w14:textId="77777777" w:rsidR="00B12109" w:rsidRDefault="00B12109" w:rsidP="00B12109">
      <w:pPr>
        <w:pStyle w:val="Bibliography"/>
      </w:pPr>
      <w:r>
        <w:t xml:space="preserve">Hemming-Schroeder, E., Zhong, D., Machani, M., Nguyen, H., Thong, S., Kahindi, S., Mbogo, C., Atieli, H., Githeko, A., Lehmann, T., Kazura, J. W., &amp; Yan, G. (2020). Ecological drivers of genetic connectivity for African malaria vectors Anopheles gambiae and An. Arabiensis. </w:t>
      </w:r>
      <w:r>
        <w:rPr>
          <w:i/>
          <w:iCs/>
        </w:rPr>
        <w:t>Scientific Reports</w:t>
      </w:r>
      <w:r>
        <w:t xml:space="preserve">, </w:t>
      </w:r>
      <w:r>
        <w:rPr>
          <w:i/>
          <w:iCs/>
        </w:rPr>
        <w:t>10</w:t>
      </w:r>
      <w:r>
        <w:t>(1), 19946. https://doi.org/10.1038/s41598-020-76248-2</w:t>
      </w:r>
    </w:p>
    <w:p w14:paraId="5A246789" w14:textId="77777777" w:rsidR="00B12109" w:rsidRDefault="00B12109" w:rsidP="00B12109">
      <w:pPr>
        <w:pStyle w:val="Bibliography"/>
      </w:pPr>
      <w:r>
        <w:t xml:space="preserve">Hijmans, R. J., Van Etten, J., Cheng, J., Mattiuzzi, M., Sumner, M., Greenberg, J. A., Lamigueiro, O. P., Bevan, A., Racine, E. B., Shortridge, A., &amp; others. (2015). Package ‘raster’. </w:t>
      </w:r>
      <w:r>
        <w:rPr>
          <w:i/>
          <w:iCs/>
        </w:rPr>
        <w:t>R Package</w:t>
      </w:r>
      <w:r>
        <w:t xml:space="preserve">, </w:t>
      </w:r>
      <w:r>
        <w:rPr>
          <w:i/>
          <w:iCs/>
        </w:rPr>
        <w:t>734</w:t>
      </w:r>
      <w:r>
        <w:t>.</w:t>
      </w:r>
    </w:p>
    <w:p w14:paraId="41A4DC6B" w14:textId="77777777" w:rsidR="00B12109" w:rsidRDefault="00B12109" w:rsidP="00B12109">
      <w:pPr>
        <w:pStyle w:val="Bibliography"/>
      </w:pPr>
      <w:r>
        <w:t xml:space="preserve">Hill, E., Hall, J., Letourneau, I. D., Donkers, K., Shirude, S., Pigott, D. M., Hay, S. I., &amp; Cromwell, E. A. (2019). A database of geopositioned onchocerciasis prevalence data. </w:t>
      </w:r>
      <w:r>
        <w:rPr>
          <w:i/>
          <w:iCs/>
        </w:rPr>
        <w:t>Scientific Data</w:t>
      </w:r>
      <w:r>
        <w:t xml:space="preserve">, </w:t>
      </w:r>
      <w:r>
        <w:rPr>
          <w:i/>
          <w:iCs/>
        </w:rPr>
        <w:t>6</w:t>
      </w:r>
      <w:r>
        <w:t>(1), 67. https://doi.org/10.1038/s41597-019-0079-5</w:t>
      </w:r>
    </w:p>
    <w:p w14:paraId="6CA8D30E" w14:textId="77777777" w:rsidR="00B12109" w:rsidRDefault="00B12109" w:rsidP="00B12109">
      <w:pPr>
        <w:pStyle w:val="Bibliography"/>
      </w:pPr>
      <w:r>
        <w:t xml:space="preserve">Jombart, T. (2008). adegenet: A R package for the multivariate analysis of genetic markers. </w:t>
      </w:r>
      <w:r>
        <w:rPr>
          <w:i/>
          <w:iCs/>
        </w:rPr>
        <w:t>Bioinformatics</w:t>
      </w:r>
      <w:r>
        <w:t xml:space="preserve">, </w:t>
      </w:r>
      <w:r>
        <w:rPr>
          <w:i/>
          <w:iCs/>
        </w:rPr>
        <w:t>24</w:t>
      </w:r>
      <w:r>
        <w:t>(11), 1403–1405. https://doi.org/10.1093/bioinformatics/btn129</w:t>
      </w:r>
    </w:p>
    <w:p w14:paraId="23B5A64A" w14:textId="77777777" w:rsidR="00B12109" w:rsidRDefault="00B12109" w:rsidP="00B12109">
      <w:pPr>
        <w:pStyle w:val="Bibliography"/>
      </w:pPr>
      <w:r>
        <w:t xml:space="preserve">Katabarwa, M. N., Zarroug, I. M. A., Negussu, N., Aziz, N. M., Tadesse, Z., Elmubark, W. A., Shumo, Z., Meribo, K., Kamal, H., Mohammed, A., Bitew, Y., Seid, T., Bekele, F., Yilak, A., Endeshaw, T., Hassen, M., Tillahun, A., Samuel, F., Birhanu, H., … Richards, F. (2020). The Galabat-Metema cross-border onchocerciasis focus: The first coordinated interruption of onchocerciasis transmission in Africa. </w:t>
      </w:r>
      <w:r>
        <w:rPr>
          <w:i/>
          <w:iCs/>
        </w:rPr>
        <w:t>PLOS Neglected Tropical Diseases</w:t>
      </w:r>
      <w:r>
        <w:t xml:space="preserve">, </w:t>
      </w:r>
      <w:r>
        <w:rPr>
          <w:i/>
          <w:iCs/>
        </w:rPr>
        <w:t>14</w:t>
      </w:r>
      <w:r>
        <w:t>(2), e0007830. https://doi.org/10.1371/journal.pntd.0007830</w:t>
      </w:r>
    </w:p>
    <w:p w14:paraId="0AB9356F" w14:textId="77777777" w:rsidR="00B12109" w:rsidRDefault="00B12109" w:rsidP="00B12109">
      <w:pPr>
        <w:pStyle w:val="Bibliography"/>
      </w:pPr>
      <w:r>
        <w:lastRenderedPageBreak/>
        <w:t xml:space="preserve">Kimberly R. Hall, Ranjan Anantharaman, Vincent A. Landau, Melissa Clark, Melissa Clark, Brett G. Dickson, Aaron Jones, Aaron Jones, Jim Platt, Alan Edelman, &amp; Viral B. Shah. (2021). Circuitscape in julia empowering dynamic approaches to connectivity assessment. </w:t>
      </w:r>
      <w:r>
        <w:rPr>
          <w:i/>
          <w:iCs/>
        </w:rPr>
        <w:t>Land</w:t>
      </w:r>
      <w:r>
        <w:t>. https://doi.org/10.3390/land10030301</w:t>
      </w:r>
    </w:p>
    <w:p w14:paraId="7E43A0E9" w14:textId="77777777" w:rsidR="00B12109" w:rsidRDefault="00B12109" w:rsidP="00B12109">
      <w:pPr>
        <w:pStyle w:val="Bibliography"/>
      </w:pPr>
      <w:r>
        <w:t xml:space="preserve">Klutse, N. A. B., Owusu, K., &amp; Ntiamoa-Baidu, Y. (2014). Assessment of Patterns of Climate Variables and Malaria Cases in Two Ecological Zones of Ghana. </w:t>
      </w:r>
      <w:r>
        <w:rPr>
          <w:i/>
          <w:iCs/>
        </w:rPr>
        <w:t>Open Journal of Ecology</w:t>
      </w:r>
      <w:r>
        <w:t xml:space="preserve">, </w:t>
      </w:r>
      <w:r>
        <w:rPr>
          <w:i/>
          <w:iCs/>
        </w:rPr>
        <w:t>4</w:t>
      </w:r>
      <w:r>
        <w:t>, 764–775. https://doi.org/10.4236/oje.2014.412065</w:t>
      </w:r>
    </w:p>
    <w:p w14:paraId="038116B1" w14:textId="77777777" w:rsidR="00B12109" w:rsidRDefault="00B12109" w:rsidP="00B12109">
      <w:pPr>
        <w:pStyle w:val="Bibliography"/>
      </w:pPr>
      <w:r>
        <w:t xml:space="preserve">Koala, L., Nikiema, A., Post, R. J., Paré, A. B., Kafando, C. M., Drabo, F., &amp; Traoré, S. (2017). Recrudescence of onchocerciasis in the Comoé valley in Southwest Burkina Faso. </w:t>
      </w:r>
      <w:r>
        <w:rPr>
          <w:i/>
          <w:iCs/>
        </w:rPr>
        <w:t>Acta Tropica</w:t>
      </w:r>
      <w:r>
        <w:t xml:space="preserve">, </w:t>
      </w:r>
      <w:r>
        <w:rPr>
          <w:i/>
          <w:iCs/>
        </w:rPr>
        <w:t>166</w:t>
      </w:r>
      <w:r>
        <w:t>, 96–105. https://doi.org/10.1016/j.actatropica.2016.11.003</w:t>
      </w:r>
    </w:p>
    <w:p w14:paraId="0A502426" w14:textId="77777777" w:rsidR="00B12109" w:rsidRDefault="00B12109" w:rsidP="00B12109">
      <w:pPr>
        <w:pStyle w:val="Bibliography"/>
      </w:pPr>
      <w:r>
        <w:t xml:space="preserve">Lakwo, T., Oguttu, D., Ukety, T., Post, R., &amp; Bakajika, D. (2020). Onchocerciasis Elimination: Progress and Challenges. </w:t>
      </w:r>
      <w:r>
        <w:rPr>
          <w:i/>
          <w:iCs/>
        </w:rPr>
        <w:t>Research and Reports in Tropical Medicine</w:t>
      </w:r>
      <w:r>
        <w:t xml:space="preserve">, </w:t>
      </w:r>
      <w:r>
        <w:rPr>
          <w:i/>
          <w:iCs/>
        </w:rPr>
        <w:t>11</w:t>
      </w:r>
      <w:r>
        <w:t>, 81–95. https://doi.org/10.2147/RRTM.S224364</w:t>
      </w:r>
    </w:p>
    <w:p w14:paraId="3F8780D9" w14:textId="77777777" w:rsidR="00B12109" w:rsidRDefault="00B12109" w:rsidP="00B12109">
      <w:pPr>
        <w:pStyle w:val="Bibliography"/>
      </w:pPr>
      <w:r>
        <w:t xml:space="preserve">Lamberton, P. H., Cheke, R. A., Walker, M., Winskill, P., Osei-Atweneboana, M. Y., Tirados, I., Tetteh-Kumah, A., Boakye, D. A., Wilson, M. D., Post, R. J., &amp; Basáñez, M.-G. (2014). Onchocerciasis transmission in Ghana: Biting and parous rates of host-seeking sibling species of the </w:t>
      </w:r>
      <w:r>
        <w:rPr>
          <w:i/>
          <w:iCs/>
        </w:rPr>
        <w:t>Simulium damnosum</w:t>
      </w:r>
      <w:r>
        <w:t xml:space="preserve"> complex. </w:t>
      </w:r>
      <w:r>
        <w:rPr>
          <w:i/>
          <w:iCs/>
        </w:rPr>
        <w:t>Parasites &amp; Vectors</w:t>
      </w:r>
      <w:r>
        <w:t xml:space="preserve">, </w:t>
      </w:r>
      <w:r>
        <w:rPr>
          <w:i/>
          <w:iCs/>
        </w:rPr>
        <w:t>7</w:t>
      </w:r>
      <w:r>
        <w:t>(1), 511. https://doi.org/10.1186/s13071-014-0511-9</w:t>
      </w:r>
    </w:p>
    <w:p w14:paraId="4C66E3C4" w14:textId="77777777" w:rsidR="00B12109" w:rsidRDefault="00B12109" w:rsidP="00B12109">
      <w:pPr>
        <w:pStyle w:val="Bibliography"/>
      </w:pPr>
      <w:r>
        <w:t xml:space="preserve">Lamberton, P. H. L., Cheke, R. A., Winskill, P., Tirados, I., Walker, M., Osei-Atweneboana, M. Y., Biritwum, N.-K., Tetteh-Kumah, A., Boakye, D. A., Wilson, M. D., Post, R. J., &amp; Basañez, M.-G. (2015). Onchocerciasis Transmission in Ghana: Persistence under Different Control Strategies and the Role of the Simuliid Vectors. </w:t>
      </w:r>
      <w:r>
        <w:rPr>
          <w:i/>
          <w:iCs/>
        </w:rPr>
        <w:t>PLOS Neglected Tropical Diseases</w:t>
      </w:r>
      <w:r>
        <w:t xml:space="preserve">, </w:t>
      </w:r>
      <w:r>
        <w:rPr>
          <w:i/>
          <w:iCs/>
        </w:rPr>
        <w:t>9</w:t>
      </w:r>
      <w:r>
        <w:t>(4), e0003688. https://doi.org/10.1371/journal.pntd.0003688</w:t>
      </w:r>
    </w:p>
    <w:p w14:paraId="223CB55D" w14:textId="77777777" w:rsidR="00B12109" w:rsidRDefault="00B12109" w:rsidP="00B12109">
      <w:pPr>
        <w:pStyle w:val="Bibliography"/>
      </w:pPr>
      <w:r w:rsidRPr="005B1C67">
        <w:rPr>
          <w:lang w:val="de-DE"/>
        </w:rPr>
        <w:lastRenderedPageBreak/>
        <w:t xml:space="preserve">Leempoel, K., Duruz, S., Rochat, E., Widmer, I., Orozco-terWengel, P., &amp; Joost, S. (2017). </w:t>
      </w:r>
      <w:r>
        <w:t xml:space="preserve">Simple Rules for an Efficient Use of Geographic Information Systems in Molecular Ecology. </w:t>
      </w:r>
      <w:r>
        <w:rPr>
          <w:i/>
          <w:iCs/>
        </w:rPr>
        <w:t>Frontiers in Ecology and Evolution</w:t>
      </w:r>
      <w:r>
        <w:t xml:space="preserve">, </w:t>
      </w:r>
      <w:r>
        <w:rPr>
          <w:i/>
          <w:iCs/>
        </w:rPr>
        <w:t>5</w:t>
      </w:r>
      <w:r>
        <w:t>, 33. https://doi.org/10.3389/fevo.2017.00033</w:t>
      </w:r>
    </w:p>
    <w:p w14:paraId="0E067E7D" w14:textId="77777777" w:rsidR="00B12109" w:rsidRDefault="00B12109" w:rsidP="00B12109">
      <w:pPr>
        <w:pStyle w:val="Bibliography"/>
      </w:pPr>
      <w:r>
        <w:t xml:space="preserve">Leigh, J. W., &amp; Bryant, D. (2015). popart: Full-feature software for haplotype network construction. </w:t>
      </w:r>
      <w:r>
        <w:rPr>
          <w:i/>
          <w:iCs/>
        </w:rPr>
        <w:t>Methods in Ecology and Evolution</w:t>
      </w:r>
      <w:r>
        <w:t xml:space="preserve">, </w:t>
      </w:r>
      <w:r>
        <w:rPr>
          <w:i/>
          <w:iCs/>
        </w:rPr>
        <w:t>6</w:t>
      </w:r>
      <w:r>
        <w:t>(9), 1110–1116. https://doi.org/10.1111/2041-210X.12410</w:t>
      </w:r>
    </w:p>
    <w:p w14:paraId="2A2F42C0" w14:textId="77777777" w:rsidR="00B12109" w:rsidRDefault="00B12109" w:rsidP="00B12109">
      <w:pPr>
        <w:pStyle w:val="Bibliography"/>
      </w:pPr>
      <w:r>
        <w:t xml:space="preserve">Li, H. (2013). Aligning sequence reads, clone sequences and assembly contigs with BWA-MEM. </w:t>
      </w:r>
      <w:r>
        <w:rPr>
          <w:i/>
          <w:iCs/>
        </w:rPr>
        <w:t>ArXiv:1303.3997 [q-Bio]</w:t>
      </w:r>
      <w:r>
        <w:t>. http://arxiv.org/abs/1303.3997</w:t>
      </w:r>
    </w:p>
    <w:p w14:paraId="72208235" w14:textId="77777777" w:rsidR="00B12109" w:rsidRDefault="00B12109" w:rsidP="00B12109">
      <w:pPr>
        <w:pStyle w:val="Bibliography"/>
      </w:pPr>
      <w:r>
        <w:t xml:space="preserve">Li, H., Handsaker, B., Wysoker, A., Fennell, T., Ruan, J., Homer, N., Marth, G., Abecasis, G., Durbin, R., &amp; 1000 Genome Project Data Processing Subgroup. (2009). The Sequence Alignment/Map format and SAMtools. </w:t>
      </w:r>
      <w:r>
        <w:rPr>
          <w:i/>
          <w:iCs/>
        </w:rPr>
        <w:t>Bioinformatics</w:t>
      </w:r>
      <w:r>
        <w:t xml:space="preserve">, </w:t>
      </w:r>
      <w:r>
        <w:rPr>
          <w:i/>
          <w:iCs/>
        </w:rPr>
        <w:t>25</w:t>
      </w:r>
      <w:r>
        <w:t>(16), 2078–2079. https://doi.org/10.1093/bioinformatics/btp352</w:t>
      </w:r>
    </w:p>
    <w:p w14:paraId="64302FE0" w14:textId="77777777" w:rsidR="00B12109" w:rsidRDefault="00B12109" w:rsidP="00B12109">
      <w:pPr>
        <w:pStyle w:val="Bibliography"/>
      </w:pPr>
      <w:r>
        <w:t xml:space="preserve">Lo, E., Hemming-Schroeder, E., Yewhalaw, D., Nguyen, J., Kebede, E., Zemene, E., Getachew, S., Tushune, K., Zhong, D., Zhou, G., Petros, B., &amp; Yan, G. (2017). Transmission dynamics of co-endemic Plasmodium vivax and P. falciparum in Ethiopia and prevalence of antimalarial resistant genotypes. </w:t>
      </w:r>
      <w:r>
        <w:rPr>
          <w:i/>
          <w:iCs/>
        </w:rPr>
        <w:t>PLOS Neglected Tropical Diseases</w:t>
      </w:r>
      <w:r>
        <w:t xml:space="preserve">, </w:t>
      </w:r>
      <w:r>
        <w:rPr>
          <w:i/>
          <w:iCs/>
        </w:rPr>
        <w:t>11</w:t>
      </w:r>
      <w:r>
        <w:t>(7), e0005806. https://doi.org/10.1371/journal.pntd.0005806</w:t>
      </w:r>
    </w:p>
    <w:p w14:paraId="27A991B2" w14:textId="77777777" w:rsidR="00B12109" w:rsidRDefault="00B12109" w:rsidP="00B12109">
      <w:pPr>
        <w:pStyle w:val="Bibliography"/>
      </w:pPr>
      <w:r>
        <w:t xml:space="preserve">Manel, S., &amp; Holderegger, R. (2013). Ten years of landscape genetics. </w:t>
      </w:r>
      <w:r>
        <w:rPr>
          <w:i/>
          <w:iCs/>
        </w:rPr>
        <w:t>Trends in Ecology &amp; Evolution</w:t>
      </w:r>
      <w:r>
        <w:t xml:space="preserve">, </w:t>
      </w:r>
      <w:r>
        <w:rPr>
          <w:i/>
          <w:iCs/>
        </w:rPr>
        <w:t>28</w:t>
      </w:r>
      <w:r>
        <w:t>(10), 614–621. https://doi.org/10.1016/j.tree.2013.05.012</w:t>
      </w:r>
    </w:p>
    <w:p w14:paraId="2F473407" w14:textId="77777777" w:rsidR="00B12109" w:rsidRDefault="00B12109" w:rsidP="00B12109">
      <w:pPr>
        <w:pStyle w:val="Bibliography"/>
      </w:pPr>
      <w:r>
        <w:t xml:space="preserve">Manel, S., Schwartz, M. K., Luikart, G., &amp; Taberlet, P. (2003). Landscape genetics: Combining landscape ecology and population genetics. </w:t>
      </w:r>
      <w:r>
        <w:rPr>
          <w:i/>
          <w:iCs/>
        </w:rPr>
        <w:t>Trends in Ecology &amp; Evolution</w:t>
      </w:r>
      <w:r>
        <w:t xml:space="preserve">, </w:t>
      </w:r>
      <w:r>
        <w:rPr>
          <w:i/>
          <w:iCs/>
        </w:rPr>
        <w:t>18</w:t>
      </w:r>
      <w:r>
        <w:t>(4), 189–197. https://doi.org/10.1016/S0169-5347(03)00008-9</w:t>
      </w:r>
    </w:p>
    <w:p w14:paraId="59A3CCA1" w14:textId="77777777" w:rsidR="00B12109" w:rsidRDefault="00B12109" w:rsidP="00B12109">
      <w:pPr>
        <w:pStyle w:val="Bibliography"/>
      </w:pPr>
      <w:r>
        <w:lastRenderedPageBreak/>
        <w:t xml:space="preserve">McKenna, A., Hanna, M., Banks, E., Sivachenko, A., Cibulskis, K., Kernytsky, A., Garimella, K., Altshuler, D., Gabriel, S., Daly, M., &amp; DePristo, M. A. (2010). The Genome Analysis Toolkit: A MapReduce framework for analyzing next-generation DNA sequencing data. </w:t>
      </w:r>
      <w:r>
        <w:rPr>
          <w:i/>
          <w:iCs/>
        </w:rPr>
        <w:t>Genome Research</w:t>
      </w:r>
      <w:r>
        <w:t xml:space="preserve">, </w:t>
      </w:r>
      <w:r>
        <w:rPr>
          <w:i/>
          <w:iCs/>
        </w:rPr>
        <w:t>20</w:t>
      </w:r>
      <w:r>
        <w:t>(9), 1297–1303. https://doi.org/10.1101/gr.107524.110</w:t>
      </w:r>
    </w:p>
    <w:p w14:paraId="7BEE1F64" w14:textId="77777777" w:rsidR="00B12109" w:rsidRDefault="00B12109" w:rsidP="00B12109">
      <w:pPr>
        <w:pStyle w:val="Bibliography"/>
      </w:pPr>
      <w:r>
        <w:t xml:space="preserve">McRae, B. H. (2006). ISOLATION BY RESISTANCE. </w:t>
      </w:r>
      <w:r>
        <w:rPr>
          <w:i/>
          <w:iCs/>
        </w:rPr>
        <w:t>Evolution</w:t>
      </w:r>
      <w:r>
        <w:t xml:space="preserve">, </w:t>
      </w:r>
      <w:r>
        <w:rPr>
          <w:i/>
          <w:iCs/>
        </w:rPr>
        <w:t>60</w:t>
      </w:r>
      <w:r>
        <w:t>(8), 1551–1561. https://doi.org/10.1111/j.0014-3820.2006.tb00500.x</w:t>
      </w:r>
    </w:p>
    <w:p w14:paraId="79373689" w14:textId="77777777" w:rsidR="00B12109" w:rsidRDefault="00B12109" w:rsidP="00B12109">
      <w:pPr>
        <w:pStyle w:val="Bibliography"/>
      </w:pPr>
      <w:r w:rsidRPr="005B1C67">
        <w:rPr>
          <w:lang w:val="de-DE"/>
        </w:rPr>
        <w:t xml:space="preserve">McRae, B. H., Dickson, B. G., Keitt, T. H., &amp; Shah, V. B. (2008). </w:t>
      </w:r>
      <w:r>
        <w:t xml:space="preserve">USING CIRCUIT THEORY TO MODEL CONNECTIVITY IN ECOLOGY, EVOLUTION, AND CONSERVATION. </w:t>
      </w:r>
      <w:r>
        <w:rPr>
          <w:i/>
          <w:iCs/>
        </w:rPr>
        <w:t>Ecology</w:t>
      </w:r>
      <w:r>
        <w:t xml:space="preserve">, </w:t>
      </w:r>
      <w:r>
        <w:rPr>
          <w:i/>
          <w:iCs/>
        </w:rPr>
        <w:t>89</w:t>
      </w:r>
      <w:r>
        <w:t>(10), 2712–2724. https://doi.org/10.1890/07-1861.1</w:t>
      </w:r>
    </w:p>
    <w:p w14:paraId="563425AC" w14:textId="77777777" w:rsidR="00B12109" w:rsidRDefault="00B12109" w:rsidP="00B12109">
      <w:pPr>
        <w:pStyle w:val="Bibliography"/>
      </w:pPr>
      <w:r>
        <w:t xml:space="preserve">McRae, B., Shah, V., &amp; Edelman, A. (2016). Circuitscape: Modeling landscape connectivity to promote conservation and human health. </w:t>
      </w:r>
      <w:r>
        <w:rPr>
          <w:i/>
          <w:iCs/>
        </w:rPr>
        <w:t>The Nature Conservancy</w:t>
      </w:r>
      <w:r>
        <w:t xml:space="preserve">, </w:t>
      </w:r>
      <w:r>
        <w:rPr>
          <w:i/>
          <w:iCs/>
        </w:rPr>
        <w:t>14</w:t>
      </w:r>
      <w:r>
        <w:t>.</w:t>
      </w:r>
    </w:p>
    <w:p w14:paraId="299613B9" w14:textId="77777777" w:rsidR="00B12109" w:rsidRDefault="00B12109" w:rsidP="00B12109">
      <w:pPr>
        <w:pStyle w:val="Bibliography"/>
      </w:pPr>
      <w:r>
        <w:t xml:space="preserve">Moraga, P., Cano, J., Baggaley, R. F., Gyapong, J. O., Njenga, S. M., Nikolay, B., Davies, E., Rebollo, M. P., Pullan, R. L., Bockarie, M. J., Hollingsworth, T. D., Gambhir, M., &amp; Brooker, S. J. (2015). Modelling the distribution and transmission intensity of lymphatic filariasis in sub-Saharan Africa prior to scaling up interventions: Integrated use of geostatistical and mathematical modelling. </w:t>
      </w:r>
      <w:r>
        <w:rPr>
          <w:i/>
          <w:iCs/>
        </w:rPr>
        <w:t>Parasites &amp; Vectors</w:t>
      </w:r>
      <w:r>
        <w:t xml:space="preserve">, </w:t>
      </w:r>
      <w:r>
        <w:rPr>
          <w:i/>
          <w:iCs/>
        </w:rPr>
        <w:t>8</w:t>
      </w:r>
      <w:r>
        <w:t>(1), 560. https://doi.org/10.1186/s13071-015-1166-x</w:t>
      </w:r>
    </w:p>
    <w:p w14:paraId="7D7F6AAF" w14:textId="77777777" w:rsidR="00B12109" w:rsidRDefault="00B12109" w:rsidP="00B12109">
      <w:pPr>
        <w:pStyle w:val="Bibliography"/>
      </w:pPr>
      <w:r>
        <w:t xml:space="preserve">Nikièma, A. S., Koala, L., Post, R. J., Paré, A. B., Kafando, C. M., Drabo, F., Belem, A. M. G., Dabiré, R. K., &amp; Traoré, S. (2018). Onchocerciasis prevalence, human migration and risks for onchocerciasis elimination in the Upper Mouhoun, Nakambé and Nazinon river basins in Burkina Faso. </w:t>
      </w:r>
      <w:r>
        <w:rPr>
          <w:i/>
          <w:iCs/>
        </w:rPr>
        <w:t>Acta Tropica</w:t>
      </w:r>
      <w:r>
        <w:t xml:space="preserve">, </w:t>
      </w:r>
      <w:r>
        <w:rPr>
          <w:i/>
          <w:iCs/>
        </w:rPr>
        <w:t>185</w:t>
      </w:r>
      <w:r>
        <w:t>, 176–182. https://doi.org/10.1016/j.actatropica.2018.05.013</w:t>
      </w:r>
    </w:p>
    <w:p w14:paraId="1C2CAA8C" w14:textId="77777777" w:rsidR="00B12109" w:rsidRDefault="00B12109" w:rsidP="00B12109">
      <w:pPr>
        <w:pStyle w:val="Bibliography"/>
      </w:pPr>
      <w:r>
        <w:lastRenderedPageBreak/>
        <w:t xml:space="preserve">Noma, M., Nwoke, B. E. B., Nutall, I., Tambala, P. A., Enyong, P., Namsenmo, A., Remme, J., Amazigo, U. V., Kale, O. O., &amp; Sékétéli, A. (2002). Rapid epidemiological mapping of onchocerciasis (REMO): Its application by the African Programme for Onchocerciasis Control (APOC). </w:t>
      </w:r>
      <w:r>
        <w:rPr>
          <w:i/>
          <w:iCs/>
        </w:rPr>
        <w:t>Annals of Tropical Medicine &amp; Parasitology</w:t>
      </w:r>
      <w:r>
        <w:t xml:space="preserve">, </w:t>
      </w:r>
      <w:r>
        <w:rPr>
          <w:i/>
          <w:iCs/>
        </w:rPr>
        <w:t>96</w:t>
      </w:r>
      <w:r>
        <w:t>(sup1), S29–S39. https://doi.org/10.1179/000349802125000637</w:t>
      </w:r>
    </w:p>
    <w:p w14:paraId="789770C8" w14:textId="77777777" w:rsidR="00B12109" w:rsidRDefault="00B12109" w:rsidP="00B12109">
      <w:pPr>
        <w:pStyle w:val="Bibliography"/>
      </w:pPr>
      <w:r>
        <w:t xml:space="preserve">O’Hanlon, S. J., Slater, H. C., Cheke, R. A., Boatin, B. A., Coffeng, L. E., Pion, S. D. S., Boussinesq, M., Zouré, H. G. M., Stolk, W. A., &amp; Basáñez, M.-G. (2016). Model-Based Geostatistical Mapping of the Prevalence of </w:t>
      </w:r>
      <w:r>
        <w:rPr>
          <w:i/>
          <w:iCs/>
        </w:rPr>
        <w:t>Onchocerca volvulus</w:t>
      </w:r>
      <w:r>
        <w:t xml:space="preserve"> in West Africa. </w:t>
      </w:r>
      <w:r>
        <w:rPr>
          <w:i/>
          <w:iCs/>
        </w:rPr>
        <w:t>PLOS Neglected Tropical Diseases</w:t>
      </w:r>
      <w:r>
        <w:t xml:space="preserve">, </w:t>
      </w:r>
      <w:r>
        <w:rPr>
          <w:i/>
          <w:iCs/>
        </w:rPr>
        <w:t>10</w:t>
      </w:r>
      <w:r>
        <w:t>(1), e0004328. https://doi.org/10.1371/journal.pntd.0004328</w:t>
      </w:r>
    </w:p>
    <w:p w14:paraId="64CEA423" w14:textId="77777777" w:rsidR="00B12109" w:rsidRDefault="00B12109" w:rsidP="00B12109">
      <w:pPr>
        <w:pStyle w:val="Bibliography"/>
      </w:pPr>
      <w:r>
        <w:t xml:space="preserve">Oksanen, J., Blanchet, F. G., Kindt, R., Legendre, P., Minchin, P. R., O’hara, R., Simpson, G. L., Solymos, P., Stevens, M. H. H., Wagner, H., &amp; others. (2013). Package ‘vegan’. </w:t>
      </w:r>
      <w:r>
        <w:rPr>
          <w:i/>
          <w:iCs/>
        </w:rPr>
        <w:t>Community Ecology Package, Version</w:t>
      </w:r>
      <w:r>
        <w:t xml:space="preserve">, </w:t>
      </w:r>
      <w:r>
        <w:rPr>
          <w:i/>
          <w:iCs/>
        </w:rPr>
        <w:t>2</w:t>
      </w:r>
      <w:r>
        <w:t>(9), 1–295.</w:t>
      </w:r>
    </w:p>
    <w:p w14:paraId="667BB9BD" w14:textId="77777777" w:rsidR="00B12109" w:rsidRDefault="00B12109" w:rsidP="00B12109">
      <w:pPr>
        <w:pStyle w:val="Bibliography"/>
      </w:pPr>
      <w:r>
        <w:t xml:space="preserve">Opoku, A. A. (2006). The ecology and biting activity of blackflies (Simuliidae) and the prevalence of onchocerciasis in an agricultural community in Ghana. </w:t>
      </w:r>
      <w:r>
        <w:rPr>
          <w:i/>
          <w:iCs/>
        </w:rPr>
        <w:t>West African Journal of Applied Ecology</w:t>
      </w:r>
      <w:r>
        <w:t xml:space="preserve">, </w:t>
      </w:r>
      <w:r>
        <w:rPr>
          <w:i/>
          <w:iCs/>
        </w:rPr>
        <w:t>9</w:t>
      </w:r>
      <w:r>
        <w:t>(1), Article 1. https://doi.org/10.4314/wajae.v9i1.45689</w:t>
      </w:r>
    </w:p>
    <w:p w14:paraId="33917E7F" w14:textId="77777777" w:rsidR="00B12109" w:rsidRDefault="00B12109" w:rsidP="00B12109">
      <w:pPr>
        <w:pStyle w:val="Bibliography"/>
      </w:pPr>
      <w:r>
        <w:t xml:space="preserve">Osei-Atweneboana, M. Y., Awadzi, K., Attah, S. K., Boakye, D. A., Gyapong, J. O., &amp; Prichard, R. K. (2011). Phenotypic Evidence of Emerging Ivermectin Resistance in Onchocerca volvulus. </w:t>
      </w:r>
      <w:r>
        <w:rPr>
          <w:i/>
          <w:iCs/>
        </w:rPr>
        <w:t>PLoS Neglected Tropical Diseases</w:t>
      </w:r>
      <w:r>
        <w:t xml:space="preserve">, </w:t>
      </w:r>
      <w:r>
        <w:rPr>
          <w:i/>
          <w:iCs/>
        </w:rPr>
        <w:t>5</w:t>
      </w:r>
      <w:r>
        <w:t>(3), e998. https://doi.org/10.1371/journal.pntd.0000998</w:t>
      </w:r>
    </w:p>
    <w:p w14:paraId="6FAEAB1F" w14:textId="77777777" w:rsidR="00B12109" w:rsidRDefault="00B12109" w:rsidP="00B12109">
      <w:pPr>
        <w:pStyle w:val="Bibliography"/>
      </w:pPr>
      <w:r>
        <w:t xml:space="preserve">Osei-Atweneboana, M. Y., Eng, J. K., Boakye, D. A., Gyapong, J. O., &amp; Prichard, R. K. (2007). Prevalence and intensity of </w:t>
      </w:r>
      <w:r>
        <w:rPr>
          <w:i/>
          <w:iCs/>
        </w:rPr>
        <w:t>Onchocerca volvulus</w:t>
      </w:r>
      <w:r>
        <w:t xml:space="preserve"> infection and efficacy of ivermectin </w:t>
      </w:r>
      <w:r>
        <w:lastRenderedPageBreak/>
        <w:t xml:space="preserve">in endemic communities in Ghana: A two-phase epidemiological study. </w:t>
      </w:r>
      <w:r>
        <w:rPr>
          <w:i/>
          <w:iCs/>
        </w:rPr>
        <w:t>The Lancet</w:t>
      </w:r>
      <w:r>
        <w:t xml:space="preserve">, </w:t>
      </w:r>
      <w:r>
        <w:rPr>
          <w:i/>
          <w:iCs/>
        </w:rPr>
        <w:t>369</w:t>
      </w:r>
      <w:r>
        <w:t>(9578), 2021–2029. https://doi.org/10.1016/S0140-6736(07)60942-8</w:t>
      </w:r>
    </w:p>
    <w:p w14:paraId="1AE7AE10" w14:textId="77777777" w:rsidR="00B12109" w:rsidRPr="005B1C67" w:rsidRDefault="00B12109" w:rsidP="00B12109">
      <w:pPr>
        <w:pStyle w:val="Bibliography"/>
        <w:rPr>
          <w:lang w:val="de-DE"/>
        </w:rPr>
      </w:pPr>
      <w:r>
        <w:t xml:space="preserve">Otabil, K. B., Gyasi, S. F., Awuah, E., Obeng-Ofori, D., Atta-Nyarko, R. J., Andoh, D., Conduah, B., Agbenyikey, L., Aseidu, P., Ankrah, C. B., Nuhu, A. R., &amp; Schallig, H. D. F. H. (2019). Prevalence of onchocerciasis and associated clinical manifestations in selected hypoendemic communities in Ghana following long-term administration of ivermectin. </w:t>
      </w:r>
      <w:r w:rsidRPr="005B1C67">
        <w:rPr>
          <w:i/>
          <w:iCs/>
          <w:lang w:val="de-DE"/>
        </w:rPr>
        <w:t>BMC Infectious Diseases</w:t>
      </w:r>
      <w:r w:rsidRPr="005B1C67">
        <w:rPr>
          <w:lang w:val="de-DE"/>
        </w:rPr>
        <w:t xml:space="preserve">, </w:t>
      </w:r>
      <w:r w:rsidRPr="005B1C67">
        <w:rPr>
          <w:i/>
          <w:iCs/>
          <w:lang w:val="de-DE"/>
        </w:rPr>
        <w:t>19</w:t>
      </w:r>
      <w:r w:rsidRPr="005B1C67">
        <w:rPr>
          <w:lang w:val="de-DE"/>
        </w:rPr>
        <w:t>(1), 431. https://doi.org/10.1186/s12879-019-4076-2</w:t>
      </w:r>
    </w:p>
    <w:p w14:paraId="450D6192" w14:textId="77777777" w:rsidR="00B12109" w:rsidRDefault="00B12109" w:rsidP="00B12109">
      <w:pPr>
        <w:pStyle w:val="Bibliography"/>
      </w:pPr>
      <w:r w:rsidRPr="005B1C67">
        <w:rPr>
          <w:lang w:val="de-DE"/>
        </w:rPr>
        <w:t xml:space="preserve">Otabil, K. B., Gyasi, S. F., Awuah, E., Obeng-Ofori, D., Tenkorang, S. B., Kessie, J. A., &amp; Schallig, H. D. F. H. (2020). </w:t>
      </w:r>
      <w:r>
        <w:t xml:space="preserve">Biting rates and relative abundance of Simulium flies under different climatic conditions in an onchocerciasis endemic community in Ghana. </w:t>
      </w:r>
      <w:r>
        <w:rPr>
          <w:i/>
          <w:iCs/>
        </w:rPr>
        <w:t>Parasites &amp; Vectors</w:t>
      </w:r>
      <w:r>
        <w:t xml:space="preserve">, </w:t>
      </w:r>
      <w:r>
        <w:rPr>
          <w:i/>
          <w:iCs/>
        </w:rPr>
        <w:t>13</w:t>
      </w:r>
      <w:r>
        <w:t>(1), 229. https://doi.org/10.1186/s13071-020-04102-5</w:t>
      </w:r>
    </w:p>
    <w:p w14:paraId="2D64FC00" w14:textId="77777777" w:rsidR="00B12109" w:rsidRDefault="00B12109" w:rsidP="00B12109">
      <w:pPr>
        <w:pStyle w:val="Bibliography"/>
      </w:pPr>
      <w:r>
        <w:t xml:space="preserve">Peterman, W. E. (2018). ResistanceGA: An R package for the optimization of resistance surfaces using genetic algorithms. </w:t>
      </w:r>
      <w:r>
        <w:rPr>
          <w:i/>
          <w:iCs/>
        </w:rPr>
        <w:t>Methods in Ecology and Evolution</w:t>
      </w:r>
      <w:r>
        <w:t xml:space="preserve">, </w:t>
      </w:r>
      <w:r>
        <w:rPr>
          <w:i/>
          <w:iCs/>
        </w:rPr>
        <w:t>9</w:t>
      </w:r>
      <w:r>
        <w:t>(6), 1638–1647. https://doi.org/10.1111/2041-210X.12984</w:t>
      </w:r>
    </w:p>
    <w:p w14:paraId="16245D4D" w14:textId="77777777" w:rsidR="00B12109" w:rsidRDefault="00B12109" w:rsidP="00B12109">
      <w:pPr>
        <w:pStyle w:val="Bibliography"/>
      </w:pPr>
      <w:r>
        <w:t xml:space="preserve">Poplin, R., Ruano-Rubio, V., DePristo, M. A., Fennell, T. J., Carneiro, M. O., Van der Auwera, G. A., Kling, D. E., Gauthier, L. D., Levy-Moonshine, A., Roazen, D., Shakir, K., Thibault, J., Chandran, S., Whelan, C., Lek, M., Gabriel, S., Daly, M. J., Neale, B., MacArthur, D. G., &amp; Banks, E. (2017). </w:t>
      </w:r>
      <w:r>
        <w:rPr>
          <w:i/>
          <w:iCs/>
        </w:rPr>
        <w:t>Scaling accurate genetic variant discovery to tens of thousands of samples</w:t>
      </w:r>
      <w:r>
        <w:t xml:space="preserve"> [Preprint]. Genomics. https://doi.org/10.1101/201178</w:t>
      </w:r>
    </w:p>
    <w:p w14:paraId="0C1C0986" w14:textId="77777777" w:rsidR="00B12109" w:rsidRDefault="00B12109" w:rsidP="00B12109">
      <w:pPr>
        <w:pStyle w:val="Bibliography"/>
      </w:pPr>
      <w:r>
        <w:t xml:space="preserve">Post, R. J., Cheke, R. A., Boakye, D. A., Wilson, M. D., Osei-Atweneboana, M. Y., Tetteh-Kumah, A., Lamberton, P. H., Crainey, J. L., Yaméogo, L., &amp; Basáñez, M.-G. (2013). Stability and change in the distribution of cytospecies of the Simulium damnosum complex </w:t>
      </w:r>
      <w:r>
        <w:lastRenderedPageBreak/>
        <w:t xml:space="preserve">(Diptera: Simuliidae) in southern Ghana from 1971 to 2011. </w:t>
      </w:r>
      <w:r>
        <w:rPr>
          <w:i/>
          <w:iCs/>
        </w:rPr>
        <w:t>Parasites &amp; Vectors</w:t>
      </w:r>
      <w:r>
        <w:t xml:space="preserve">, </w:t>
      </w:r>
      <w:r>
        <w:rPr>
          <w:i/>
          <w:iCs/>
        </w:rPr>
        <w:t>6</w:t>
      </w:r>
      <w:r>
        <w:t>(1), 205. https://doi.org/10.1186/1756-3305-6-205</w:t>
      </w:r>
    </w:p>
    <w:p w14:paraId="2AA61626" w14:textId="77777777" w:rsidR="00B12109" w:rsidRDefault="00B12109" w:rsidP="00B12109">
      <w:pPr>
        <w:pStyle w:val="Bibliography"/>
      </w:pPr>
      <w:r>
        <w:t xml:space="preserve">R Core Team. (2021). </w:t>
      </w:r>
      <w:r>
        <w:rPr>
          <w:i/>
          <w:iCs/>
        </w:rPr>
        <w:t>R: A Language and Environment for Statistical Computing</w:t>
      </w:r>
      <w:r>
        <w:t>. R Foundation for Statistical Computing. https://www.R-project.org/</w:t>
      </w:r>
    </w:p>
    <w:p w14:paraId="40AC79AF" w14:textId="77777777" w:rsidR="00B12109" w:rsidRDefault="00B12109" w:rsidP="00B12109">
      <w:pPr>
        <w:pStyle w:val="Bibliography"/>
      </w:pPr>
      <w:r>
        <w:t xml:space="preserve">Renz, A. (1987). Studies on the dynamics of transmission of onchocerciasis in a Sudan-savanna area of North Cameroon II: Seasonal and diurnal changes in the biting densities and in the age-composition of the vector population. </w:t>
      </w:r>
      <w:r>
        <w:rPr>
          <w:i/>
          <w:iCs/>
        </w:rPr>
        <w:t>Annals of Tropical Medicine &amp; Parasitology</w:t>
      </w:r>
      <w:r>
        <w:t xml:space="preserve">, </w:t>
      </w:r>
      <w:r>
        <w:rPr>
          <w:i/>
          <w:iCs/>
        </w:rPr>
        <w:t>81</w:t>
      </w:r>
      <w:r>
        <w:t>(3), 229–237. https://doi.org/10.1080/00034983.1987.11812116</w:t>
      </w:r>
    </w:p>
    <w:p w14:paraId="33C50C29" w14:textId="77777777" w:rsidR="00B12109" w:rsidRDefault="00B12109" w:rsidP="00B12109">
      <w:pPr>
        <w:pStyle w:val="Bibliography"/>
      </w:pPr>
      <w:r>
        <w:t xml:space="preserve">Renz, A., Organization, W. H., &amp; others. (1982). </w:t>
      </w:r>
      <w:r>
        <w:rPr>
          <w:i/>
          <w:iCs/>
        </w:rPr>
        <w:t>Studies on the reivasion by simulium damnosum sl into the Eastern areas of Onchocerciasis Control Programme and on the vectorial capacity of different species of the s. Damnosum complex in Togo and Benin 1982</w:t>
      </w:r>
      <w:r>
        <w:t>.</w:t>
      </w:r>
    </w:p>
    <w:p w14:paraId="297055B7" w14:textId="77777777" w:rsidR="00B12109" w:rsidRDefault="00B12109" w:rsidP="00B12109">
      <w:pPr>
        <w:pStyle w:val="Bibliography"/>
      </w:pPr>
      <w:r>
        <w:t xml:space="preserve">Richards, F. O., Boatin, B., Sauerbrey, M., &amp; Sékétéli, A. (2001). Control of onchocerciasis today: Status and challenges. </w:t>
      </w:r>
      <w:r>
        <w:rPr>
          <w:i/>
          <w:iCs/>
        </w:rPr>
        <w:t>Trends in Parasitology</w:t>
      </w:r>
      <w:r>
        <w:t xml:space="preserve">, </w:t>
      </w:r>
      <w:r>
        <w:rPr>
          <w:i/>
          <w:iCs/>
        </w:rPr>
        <w:t>17</w:t>
      </w:r>
      <w:r>
        <w:t>(12), 558–563. https://doi.org/10.1016/S1471-4922(01)02112-2</w:t>
      </w:r>
    </w:p>
    <w:p w14:paraId="559518A2" w14:textId="77777777" w:rsidR="00B12109" w:rsidRDefault="00B12109" w:rsidP="00B12109">
      <w:pPr>
        <w:pStyle w:val="Bibliography"/>
      </w:pPr>
      <w:r>
        <w:t xml:space="preserve">Rousset, F. (1997). Genetic Differentiation and Estimation of Gene Flow from </w:t>
      </w:r>
      <w:r>
        <w:rPr>
          <w:i/>
          <w:iCs/>
        </w:rPr>
        <w:t>F</w:t>
      </w:r>
      <w:r>
        <w:t xml:space="preserve"> -Statistics Under Isolation by Distance. </w:t>
      </w:r>
      <w:r>
        <w:rPr>
          <w:i/>
          <w:iCs/>
        </w:rPr>
        <w:t>Genetics</w:t>
      </w:r>
      <w:r>
        <w:t xml:space="preserve">, </w:t>
      </w:r>
      <w:r>
        <w:rPr>
          <w:i/>
          <w:iCs/>
        </w:rPr>
        <w:t>145</w:t>
      </w:r>
      <w:r>
        <w:t>(4), 1219–1228. https://doi.org/10.1093/genetics/145.4.1219</w:t>
      </w:r>
    </w:p>
    <w:p w14:paraId="53DEDFCF" w14:textId="77777777" w:rsidR="00B12109" w:rsidRDefault="00B12109" w:rsidP="00B12109">
      <w:pPr>
        <w:pStyle w:val="Bibliography"/>
      </w:pPr>
      <w:r>
        <w:t xml:space="preserve">Rue, H., Martino, S., &amp; Chopin, N. (2009). Approximate Bayesian inference for latent Gaussian models by using integrated nested Laplace approximations. </w:t>
      </w:r>
      <w:r>
        <w:rPr>
          <w:i/>
          <w:iCs/>
        </w:rPr>
        <w:t>Journal of the Royal Statistical Society: Series B (Statistical Methodology)</w:t>
      </w:r>
      <w:r>
        <w:t xml:space="preserve">, </w:t>
      </w:r>
      <w:r>
        <w:rPr>
          <w:i/>
          <w:iCs/>
        </w:rPr>
        <w:t>71</w:t>
      </w:r>
      <w:r>
        <w:t>(2), 319–392. https://doi.org/10.1111/j.1467-9868.2008.00700.x</w:t>
      </w:r>
    </w:p>
    <w:p w14:paraId="283CE3B0" w14:textId="77777777" w:rsidR="00B12109" w:rsidRDefault="00B12109" w:rsidP="00B12109">
      <w:pPr>
        <w:pStyle w:val="Bibliography"/>
      </w:pPr>
      <w:r>
        <w:lastRenderedPageBreak/>
        <w:t xml:space="preserve">Saarman, N., Burak, M., Opiro, R., Hyseni, C., Echodu, R., Dion, K., Opiyo, E. A., Dunn, A. W., Amatulli, G., Aksoy, S., &amp; Caccone, A. (2018). A spatial genetics approach to inform vector control of tsetse flies ( </w:t>
      </w:r>
      <w:r>
        <w:rPr>
          <w:i/>
          <w:iCs/>
        </w:rPr>
        <w:t>Glossina fuscipes fuscipes</w:t>
      </w:r>
      <w:r>
        <w:t xml:space="preserve"> ) in Northern Uganda. </w:t>
      </w:r>
      <w:r>
        <w:rPr>
          <w:i/>
          <w:iCs/>
        </w:rPr>
        <w:t>Ecology and Evolution</w:t>
      </w:r>
      <w:r>
        <w:t xml:space="preserve">, </w:t>
      </w:r>
      <w:r>
        <w:rPr>
          <w:i/>
          <w:iCs/>
        </w:rPr>
        <w:t>8</w:t>
      </w:r>
      <w:r>
        <w:t>(11), 5336–5354. https://doi.org/10.1002/ece3.4050</w:t>
      </w:r>
    </w:p>
    <w:p w14:paraId="42F7A876" w14:textId="77777777" w:rsidR="00B12109" w:rsidRDefault="00B12109" w:rsidP="00B12109">
      <w:pPr>
        <w:pStyle w:val="Bibliography"/>
      </w:pPr>
      <w:r>
        <w:t xml:space="preserve">Savary, P., Foltête, J., Moal, H., Vuidel, G., &amp; Garnier, S. (2021). graph4lg: A package for constructing and analysing graphs for landscape genetics in R. </w:t>
      </w:r>
      <w:r>
        <w:rPr>
          <w:i/>
          <w:iCs/>
        </w:rPr>
        <w:t>Methods in Ecology and Evolution</w:t>
      </w:r>
      <w:r>
        <w:t xml:space="preserve">, </w:t>
      </w:r>
      <w:r>
        <w:rPr>
          <w:i/>
          <w:iCs/>
        </w:rPr>
        <w:t>12</w:t>
      </w:r>
      <w:r>
        <w:t>(3), 539–547. https://doi.org/10.1111/2041-210X.13530</w:t>
      </w:r>
    </w:p>
    <w:p w14:paraId="32068252" w14:textId="77777777" w:rsidR="00B12109" w:rsidRDefault="00B12109" w:rsidP="00B12109">
      <w:pPr>
        <w:pStyle w:val="Bibliography"/>
      </w:pPr>
      <w:r>
        <w:t xml:space="preserve">Schwabl, P., Llewellyn, M. S., Landguth, E. L., Andersson, B., Kitron, U., Costales, J. A., Ocaña, S., &amp; Grijalva, M. J. (2017). Prediction and Prevention of Parasitic Diseases Using a Landscape Genomics Framework. </w:t>
      </w:r>
      <w:r>
        <w:rPr>
          <w:i/>
          <w:iCs/>
        </w:rPr>
        <w:t>Trends in Parasitology</w:t>
      </w:r>
      <w:r>
        <w:t xml:space="preserve">, </w:t>
      </w:r>
      <w:r>
        <w:rPr>
          <w:i/>
          <w:iCs/>
        </w:rPr>
        <w:t>33</w:t>
      </w:r>
      <w:r>
        <w:t>(4), 264–275. https://doi.org/10.1016/j.pt.2016.10.008</w:t>
      </w:r>
    </w:p>
    <w:p w14:paraId="3EC25A42" w14:textId="77777777" w:rsidR="00B12109" w:rsidRDefault="00B12109" w:rsidP="00B12109">
      <w:pPr>
        <w:pStyle w:val="Bibliography"/>
      </w:pPr>
      <w:r>
        <w:t xml:space="preserve">Shrestha, H., McCulloch, K., Hedtke, S. M., &amp; Grant, W. N. (2022). </w:t>
      </w:r>
      <w:r>
        <w:rPr>
          <w:i/>
          <w:iCs/>
        </w:rPr>
        <w:t xml:space="preserve">Geospatial modeling of pre-intervention prevalence of </w:t>
      </w:r>
      <w:r>
        <w:t>Onchocerca volvulus</w:t>
      </w:r>
      <w:r>
        <w:rPr>
          <w:i/>
          <w:iCs/>
        </w:rPr>
        <w:t xml:space="preserve"> infection in Ethiopia as an aid to onchocerciasis elimination</w:t>
      </w:r>
      <w:r>
        <w:t xml:space="preserve"> [Preprint]. Epidemiology. https://doi.org/10.1101/2022.01.10.22269016</w:t>
      </w:r>
    </w:p>
    <w:p w14:paraId="410D60FB" w14:textId="77777777" w:rsidR="00B12109" w:rsidRDefault="00B12109" w:rsidP="00B12109">
      <w:pPr>
        <w:pStyle w:val="Bibliography"/>
      </w:pPr>
      <w:r>
        <w:t xml:space="preserve">Slatkin, M. (1995). A measure of population subdivision based on microsatellite allele frequencies. </w:t>
      </w:r>
      <w:r>
        <w:rPr>
          <w:i/>
          <w:iCs/>
        </w:rPr>
        <w:t>Genetics</w:t>
      </w:r>
      <w:r>
        <w:t xml:space="preserve">, </w:t>
      </w:r>
      <w:r>
        <w:rPr>
          <w:i/>
          <w:iCs/>
        </w:rPr>
        <w:t>139</w:t>
      </w:r>
      <w:r>
        <w:t>(1), 457–462. https://doi.org/10.1093/genetics/139.1.457</w:t>
      </w:r>
    </w:p>
    <w:p w14:paraId="394E5034" w14:textId="77777777" w:rsidR="00B12109" w:rsidRDefault="00B12109" w:rsidP="00B12109">
      <w:pPr>
        <w:pStyle w:val="Bibliography"/>
      </w:pPr>
      <w:r>
        <w:t xml:space="preserve">Small, S. T., Labbé, F., Coulibaly, Y. I., Nutman, T. B., King, C. L., Serre, D., &amp; Zimmerman, P. A. (2019). Human Migration and the Spread of the Nematode Parasite Wuchereria bancrofti. </w:t>
      </w:r>
      <w:r>
        <w:rPr>
          <w:i/>
          <w:iCs/>
        </w:rPr>
        <w:t>Molecular Biology and Evolution</w:t>
      </w:r>
      <w:r>
        <w:t xml:space="preserve">, </w:t>
      </w:r>
      <w:r>
        <w:rPr>
          <w:i/>
          <w:iCs/>
        </w:rPr>
        <w:t>36</w:t>
      </w:r>
      <w:r>
        <w:t>(9), 1931–1941. https://doi.org/10.1093/molbev/msz116</w:t>
      </w:r>
    </w:p>
    <w:p w14:paraId="0C67BEA0" w14:textId="77777777" w:rsidR="00B12109" w:rsidRDefault="00B12109" w:rsidP="00B12109">
      <w:pPr>
        <w:pStyle w:val="Bibliography"/>
      </w:pPr>
      <w:r>
        <w:lastRenderedPageBreak/>
        <w:t xml:space="preserve">Smith, M. E., Bilal, S., Lakwo, T. L., Habomugisha, P., Tukahebwa, E., Byamukama, E., Katabarwa, M. N., Richards, F. O., Cupp, E. W., Unnasch, T. R., &amp; Michael, E. (2019). Accelerating river blindness elimination by supplementing MDA with a vegetation “slash and clear” vector control strategy: A data-driven modeling analysis. </w:t>
      </w:r>
      <w:r>
        <w:rPr>
          <w:i/>
          <w:iCs/>
        </w:rPr>
        <w:t>Scientific Reports</w:t>
      </w:r>
      <w:r>
        <w:t xml:space="preserve">, </w:t>
      </w:r>
      <w:r>
        <w:rPr>
          <w:i/>
          <w:iCs/>
        </w:rPr>
        <w:t>9</w:t>
      </w:r>
      <w:r>
        <w:t>(1), 15274. https://doi.org/10.1038/s41598-019-51835-0</w:t>
      </w:r>
    </w:p>
    <w:p w14:paraId="0308AA8A" w14:textId="77777777" w:rsidR="00B12109" w:rsidRDefault="00B12109" w:rsidP="00B12109">
      <w:pPr>
        <w:pStyle w:val="Bibliography"/>
      </w:pPr>
      <w:r>
        <w:t xml:space="preserve">Spear, S. F., Balkenhol, N., Fortin, M.-J., Mcrae, B. H., &amp; Scribner, K. (2010). Use of resistance surfaces for landscape genetic studies: Considerations for parameterization and analysis: RESISTANCE SURFACES IN LANDSCAPE GENETICS. </w:t>
      </w:r>
      <w:r>
        <w:rPr>
          <w:i/>
          <w:iCs/>
        </w:rPr>
        <w:t>Molecular Ecology</w:t>
      </w:r>
      <w:r>
        <w:t xml:space="preserve">, </w:t>
      </w:r>
      <w:r>
        <w:rPr>
          <w:i/>
          <w:iCs/>
        </w:rPr>
        <w:t>19</w:t>
      </w:r>
      <w:r>
        <w:t>(17), 3576–3591. https://doi.org/10.1111/j.1365-294X.2010.04657.x</w:t>
      </w:r>
    </w:p>
    <w:p w14:paraId="7E831C43" w14:textId="77777777" w:rsidR="00B12109" w:rsidRDefault="00B12109" w:rsidP="00B12109">
      <w:pPr>
        <w:pStyle w:val="Bibliography"/>
      </w:pPr>
      <w:r>
        <w:t xml:space="preserve">Tekle, A. H., Zouré, H. G. M., Noma, M., Boussinesq, M., Coffeng, L. E., Stolk, W. A., &amp; Remme, J. H. F. (2016). Progress towards onchocerciasis elimination in the participating countries of the African Programme for Onchocerciasis Control: Epidemiological evaluation results. </w:t>
      </w:r>
      <w:r>
        <w:rPr>
          <w:i/>
          <w:iCs/>
        </w:rPr>
        <w:t>Infectious Diseases of Poverty</w:t>
      </w:r>
      <w:r>
        <w:t xml:space="preserve">, </w:t>
      </w:r>
      <w:r>
        <w:rPr>
          <w:i/>
          <w:iCs/>
        </w:rPr>
        <w:t>5</w:t>
      </w:r>
      <w:r>
        <w:t>(1), 66. https://doi.org/10.1186/s40249-016-0160-7</w:t>
      </w:r>
    </w:p>
    <w:p w14:paraId="06E03606" w14:textId="77777777" w:rsidR="00B12109" w:rsidRDefault="00B12109" w:rsidP="00B12109">
      <w:pPr>
        <w:pStyle w:val="Bibliography"/>
      </w:pPr>
      <w:r>
        <w:t xml:space="preserve">Ubachukwu, P., &amp; Anya, A. (2006). Studies on the diurnal biting activity pattern of </w:t>
      </w:r>
      <w:r>
        <w:rPr>
          <w:i/>
          <w:iCs/>
        </w:rPr>
        <w:t xml:space="preserve"> Simulium damnosum</w:t>
      </w:r>
      <w:r>
        <w:t xml:space="preserve"> complex (Diptera: Simuliidae) in Uzo-Uwani local government area of Enugu state, NIgeria. </w:t>
      </w:r>
      <w:r>
        <w:rPr>
          <w:i/>
          <w:iCs/>
        </w:rPr>
        <w:t>Nigerian Journal of Parasitology</w:t>
      </w:r>
      <w:r>
        <w:t xml:space="preserve">, </w:t>
      </w:r>
      <w:r>
        <w:rPr>
          <w:i/>
          <w:iCs/>
        </w:rPr>
        <w:t>22</w:t>
      </w:r>
      <w:r>
        <w:t>(1). https://doi.org/10.4314/njpar.v22i1.37775</w:t>
      </w:r>
    </w:p>
    <w:p w14:paraId="62853C26" w14:textId="77777777" w:rsidR="00B12109" w:rsidRDefault="00B12109" w:rsidP="00B12109">
      <w:pPr>
        <w:pStyle w:val="Bibliography"/>
      </w:pPr>
      <w:r>
        <w:t xml:space="preserve">van Etten, J. (2017). R package gdistance: Distances and routes on geographical grids. </w:t>
      </w:r>
      <w:r>
        <w:rPr>
          <w:i/>
          <w:iCs/>
        </w:rPr>
        <w:t>Journal of Statistical Software</w:t>
      </w:r>
      <w:r>
        <w:t xml:space="preserve">, </w:t>
      </w:r>
      <w:r>
        <w:rPr>
          <w:i/>
          <w:iCs/>
        </w:rPr>
        <w:t>76</w:t>
      </w:r>
      <w:r>
        <w:t>(1), 1–21.</w:t>
      </w:r>
    </w:p>
    <w:p w14:paraId="2C6171F2" w14:textId="77777777" w:rsidR="00B12109" w:rsidRDefault="00B12109" w:rsidP="00B12109">
      <w:pPr>
        <w:pStyle w:val="Bibliography"/>
      </w:pPr>
      <w:r>
        <w:t xml:space="preserve">Vos, A. S. de, Stolk, W. A., Coffeng, L. E., &amp; Vlas, S. J. de. (2021). The impact of mass drug administration expansion to low onchocerciasis prevalence settings in case of </w:t>
      </w:r>
      <w:r>
        <w:lastRenderedPageBreak/>
        <w:t xml:space="preserve">connected villages. </w:t>
      </w:r>
      <w:r>
        <w:rPr>
          <w:i/>
          <w:iCs/>
        </w:rPr>
        <w:t>PLOS Neglected Tropical Diseases</w:t>
      </w:r>
      <w:r>
        <w:t xml:space="preserve">, </w:t>
      </w:r>
      <w:r>
        <w:rPr>
          <w:i/>
          <w:iCs/>
        </w:rPr>
        <w:t>15</w:t>
      </w:r>
      <w:r>
        <w:t>(5), e0009011. https://doi.org/10.1371/journal.pntd.0009011</w:t>
      </w:r>
    </w:p>
    <w:p w14:paraId="315D1939" w14:textId="77777777" w:rsidR="00B12109" w:rsidRDefault="00B12109" w:rsidP="00B12109">
      <w:pPr>
        <w:pStyle w:val="Bibliography"/>
      </w:pPr>
      <w:r w:rsidRPr="005B1C67">
        <w:rPr>
          <w:lang w:val="de-DE"/>
        </w:rPr>
        <w:t xml:space="preserve">Wahl, G., Enyong, P., Ngosso, A., Schibel, J. M., Moyou, R., Tubbesing, H., Ekale, D., &amp; Renz, A. (1998). </w:t>
      </w:r>
      <w:r>
        <w:rPr>
          <w:i/>
          <w:iCs/>
        </w:rPr>
        <w:t>Onchocerca ochengi</w:t>
      </w:r>
      <w:r>
        <w:t xml:space="preserve">: Epidemiological evidence of cross-protection against </w:t>
      </w:r>
      <w:r>
        <w:rPr>
          <w:i/>
          <w:iCs/>
        </w:rPr>
        <w:t>Onchocerca volvulus</w:t>
      </w:r>
      <w:r>
        <w:t xml:space="preserve"> in man. </w:t>
      </w:r>
      <w:r>
        <w:rPr>
          <w:i/>
          <w:iCs/>
        </w:rPr>
        <w:t>Parasitology</w:t>
      </w:r>
      <w:r>
        <w:t xml:space="preserve">, </w:t>
      </w:r>
      <w:r>
        <w:rPr>
          <w:i/>
          <w:iCs/>
        </w:rPr>
        <w:t>116</w:t>
      </w:r>
      <w:r>
        <w:t>(4), 349–362. https://doi.org/10.1017/S003118209700228X</w:t>
      </w:r>
    </w:p>
    <w:p w14:paraId="5B9D5E0C" w14:textId="77777777" w:rsidR="00B12109" w:rsidRDefault="00B12109" w:rsidP="00B12109">
      <w:pPr>
        <w:pStyle w:val="Bibliography"/>
      </w:pPr>
      <w:r>
        <w:t xml:space="preserve">Walsh, J., Davies, J., Le Berre, R., &amp; others. (1979). Entomological aspects of the first five years of the Onchocerciasis Control Programme in the Volta River Basin. </w:t>
      </w:r>
      <w:r>
        <w:rPr>
          <w:i/>
          <w:iCs/>
        </w:rPr>
        <w:t>Tropenmed Parasitol</w:t>
      </w:r>
      <w:r>
        <w:t xml:space="preserve">, </w:t>
      </w:r>
      <w:r>
        <w:rPr>
          <w:i/>
          <w:iCs/>
        </w:rPr>
        <w:t>30</w:t>
      </w:r>
      <w:r>
        <w:t>(3), 328–344.</w:t>
      </w:r>
    </w:p>
    <w:p w14:paraId="3F2DD0FF" w14:textId="77777777" w:rsidR="00B12109" w:rsidRDefault="00B12109" w:rsidP="00B12109">
      <w:pPr>
        <w:pStyle w:val="Bibliography"/>
      </w:pPr>
      <w:r>
        <w:t xml:space="preserve">Wang, I. J. (2013). EXAMINING THE FULL EFFECTS OF LANDSCAPE HETEROGENEITY ON SPATIAL GENETIC VARIATION: A MULTIPLE MATRIX REGRESSION APPROACH FOR QUANTIFYING GEOGRAPHIC AND ECOLOGICAL ISOLATION: SPECIAL SECTION. </w:t>
      </w:r>
      <w:r>
        <w:rPr>
          <w:i/>
          <w:iCs/>
        </w:rPr>
        <w:t>Evolution</w:t>
      </w:r>
      <w:r>
        <w:t xml:space="preserve">, </w:t>
      </w:r>
      <w:r>
        <w:rPr>
          <w:i/>
          <w:iCs/>
        </w:rPr>
        <w:t>67</w:t>
      </w:r>
      <w:r>
        <w:t>(12), 3403–3411. https://doi.org/10.1111/evo.12134</w:t>
      </w:r>
    </w:p>
    <w:p w14:paraId="5BB789EC" w14:textId="77777777" w:rsidR="00B12109" w:rsidRDefault="00B12109" w:rsidP="00B12109">
      <w:pPr>
        <w:pStyle w:val="Bibliography"/>
      </w:pPr>
      <w:r>
        <w:t xml:space="preserve">Wang, I. J., Savage, W. K., &amp; Bradley Shaffer, H. (2009). Landscape genetics and least-cost path analysis reveal unexpected dispersal routes in the California tiger salamander ( </w:t>
      </w:r>
      <w:r>
        <w:rPr>
          <w:i/>
          <w:iCs/>
        </w:rPr>
        <w:t>Ambystoma californiense</w:t>
      </w:r>
      <w:r>
        <w:t xml:space="preserve"> ). </w:t>
      </w:r>
      <w:r>
        <w:rPr>
          <w:i/>
          <w:iCs/>
        </w:rPr>
        <w:t>Molecular Ecology</w:t>
      </w:r>
      <w:r>
        <w:t xml:space="preserve">, </w:t>
      </w:r>
      <w:r>
        <w:rPr>
          <w:i/>
          <w:iCs/>
        </w:rPr>
        <w:t>18</w:t>
      </w:r>
      <w:r>
        <w:t>(7), 1365–1374. https://doi.org/10.1111/j.1365-294X.2009.04122.x</w:t>
      </w:r>
    </w:p>
    <w:p w14:paraId="2B3300EC" w14:textId="77777777" w:rsidR="00B12109" w:rsidRDefault="00B12109" w:rsidP="00B12109">
      <w:pPr>
        <w:pStyle w:val="Bibliography"/>
      </w:pPr>
      <w:r>
        <w:t xml:space="preserve">WHO. (2020). </w:t>
      </w:r>
      <w:r>
        <w:rPr>
          <w:i/>
          <w:iCs/>
        </w:rPr>
        <w:t>Report of the Third Meeting of the WHO Onchocerciasis Technical Advisory Subgroup Geneva, Switzerland, 26‒28 February 2019</w:t>
      </w:r>
      <w:r>
        <w:t>. https://www.who.int/publications-detail-redirect/9789240006638</w:t>
      </w:r>
    </w:p>
    <w:p w14:paraId="5EB71D92" w14:textId="77777777" w:rsidR="00B12109" w:rsidRDefault="00B12109" w:rsidP="00B12109">
      <w:pPr>
        <w:pStyle w:val="Bibliography"/>
      </w:pPr>
      <w:r>
        <w:t xml:space="preserve">Yaméogo, L. (2008). Special Intervention Zones. </w:t>
      </w:r>
      <w:r>
        <w:rPr>
          <w:i/>
          <w:iCs/>
        </w:rPr>
        <w:t>Annals of Tropical Medicine &amp; Parasitology</w:t>
      </w:r>
      <w:r>
        <w:t xml:space="preserve">, </w:t>
      </w:r>
      <w:r>
        <w:rPr>
          <w:i/>
          <w:iCs/>
        </w:rPr>
        <w:t>102</w:t>
      </w:r>
      <w:r>
        <w:t>(sup1), 23–24. https://doi.org/10.1179/136485908X337445</w:t>
      </w:r>
    </w:p>
    <w:p w14:paraId="31F660F4" w14:textId="77777777" w:rsidR="00B12109" w:rsidRDefault="00B12109" w:rsidP="00B12109">
      <w:pPr>
        <w:pStyle w:val="Bibliography"/>
      </w:pPr>
      <w:r>
        <w:lastRenderedPageBreak/>
        <w:t xml:space="preserve">Zarroug, I. M. A., Elaagip, A., Gumaa, S. G., Ali, A. K., Ahmed, A., Siam, H. A. M., Abdelgadir, D. M., Surakat, O. A., Olamiju, O. J., Boakye, D. A., Aziz, N., &amp; Hashim, K. (2019). Notes on distribution of </w:t>
      </w:r>
      <w:r>
        <w:rPr>
          <w:i/>
          <w:iCs/>
        </w:rPr>
        <w:t>Simulium damnosum s. L.</w:t>
      </w:r>
      <w:r>
        <w:t xml:space="preserve"> along Atbara River in Galabat sub-focus, eastern Sudan. </w:t>
      </w:r>
      <w:r>
        <w:rPr>
          <w:i/>
          <w:iCs/>
        </w:rPr>
        <w:t>BMC Infectious Diseases</w:t>
      </w:r>
      <w:r>
        <w:t xml:space="preserve">, </w:t>
      </w:r>
      <w:r>
        <w:rPr>
          <w:i/>
          <w:iCs/>
        </w:rPr>
        <w:t>19</w:t>
      </w:r>
      <w:r>
        <w:t>(1), 477. https://doi.org/10.1186/s12879-019-4113-1</w:t>
      </w:r>
    </w:p>
    <w:p w14:paraId="53F22E3B" w14:textId="77777777" w:rsidR="00B12109" w:rsidRDefault="00B12109" w:rsidP="00B12109">
      <w:pPr>
        <w:pStyle w:val="Bibliography"/>
      </w:pPr>
      <w:r>
        <w:t xml:space="preserve">Zarroug, I. M. A., Hashim, K., Elaagip, A., Samy, A. M., Frah, E. A. M., ElMubarak, W. A., Mohamed, H. A., Deran, T. C. M., Aziz, N., &amp; Higazi, T. B. (2016). Seasonal Variation in Biting Rates of Simulium damnosum sensu lato, Vector of Onchocerca volvulus, in Two Sudanese Foci. </w:t>
      </w:r>
      <w:r>
        <w:rPr>
          <w:i/>
          <w:iCs/>
        </w:rPr>
        <w:t>PLOS ONE</w:t>
      </w:r>
      <w:r>
        <w:t xml:space="preserve">, </w:t>
      </w:r>
      <w:r>
        <w:rPr>
          <w:i/>
          <w:iCs/>
        </w:rPr>
        <w:t>11</w:t>
      </w:r>
      <w:r>
        <w:t>(3). https://doi.org/10.1371/journal.pone.0150309</w:t>
      </w:r>
    </w:p>
    <w:p w14:paraId="0CE4731D" w14:textId="77777777" w:rsidR="00B12109" w:rsidRDefault="00B12109" w:rsidP="00B12109">
      <w:pPr>
        <w:pStyle w:val="Bibliography"/>
      </w:pPr>
      <w:r>
        <w:t xml:space="preserve">Zouré, H. G., Noma, M., Tekle, A. H., Amazigo, U. V., Diggle, P. J., Giorgi, E., &amp; Remme, J. H. (2014). The geographic distribution of onchocerciasis in the 20 participating countries of the African Programme for Onchocerciasis Control: (2) pre-control endemicity levels and estimated number infected. </w:t>
      </w:r>
      <w:r>
        <w:rPr>
          <w:i/>
          <w:iCs/>
        </w:rPr>
        <w:t>Parasites &amp; Vectors</w:t>
      </w:r>
      <w:r>
        <w:t xml:space="preserve">, </w:t>
      </w:r>
      <w:r>
        <w:rPr>
          <w:i/>
          <w:iCs/>
        </w:rPr>
        <w:t>7</w:t>
      </w:r>
      <w:r>
        <w:t>(1), 326. https://doi.org/10.1186/1756-3305-7-326</w:t>
      </w:r>
    </w:p>
    <w:p w14:paraId="49C28CAD" w14:textId="1017AB90" w:rsidR="00872DF5" w:rsidRPr="00872DF5" w:rsidRDefault="00872DF5" w:rsidP="00B27B4E">
      <w:pPr>
        <w:pStyle w:val="BodyText"/>
        <w:spacing w:line="360" w:lineRule="auto"/>
      </w:pPr>
      <w:r>
        <w:fldChar w:fldCharType="end"/>
      </w:r>
      <w:bookmarkEnd w:id="1"/>
      <w:bookmarkEnd w:id="5"/>
      <w:bookmarkEnd w:id="6"/>
    </w:p>
    <w:sectPr w:rsidR="00872DF5" w:rsidRPr="00872DF5" w:rsidSect="000B10A5">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HIMAL SHRESTHA" w:date="2022-03-18T18:02:00Z" w:initials="HS">
    <w:p w14:paraId="3D5DDA81" w14:textId="02935696" w:rsidR="00BF584E" w:rsidRDefault="00BF584E">
      <w:pPr>
        <w:pStyle w:val="CommentText"/>
      </w:pPr>
      <w:r>
        <w:rPr>
          <w:rStyle w:val="CommentReference"/>
        </w:rPr>
        <w:annotationRef/>
      </w:r>
      <w:r w:rsidR="005F7030">
        <w:t xml:space="preserve">I am not too sure about </w:t>
      </w:r>
      <w:r w:rsidR="00B16968">
        <w:t>the extent of detail we need here for the genetic data.</w:t>
      </w:r>
    </w:p>
  </w:comment>
  <w:comment w:id="7" w:author="HIMAL SHRESTHA" w:date="2022-05-08T18:46:00Z" w:initials="HS">
    <w:p w14:paraId="01BAF896" w14:textId="18DD498C" w:rsidR="00155076" w:rsidRDefault="00155076">
      <w:pPr>
        <w:pStyle w:val="CommentText"/>
      </w:pPr>
      <w:r>
        <w:rPr>
          <w:rStyle w:val="CommentReference"/>
        </w:rPr>
        <w:annotationRef/>
      </w:r>
      <w:r>
        <w:t>Need to think something for the merged community codes? In DAPC figure, named different</w:t>
      </w:r>
    </w:p>
  </w:comment>
  <w:comment w:id="8" w:author="HIMAL SHRESTHA" w:date="2022-05-09T06:51:00Z" w:initials="HS">
    <w:p w14:paraId="3F30168B" w14:textId="06F2CB79" w:rsidR="00D63F4D" w:rsidRDefault="00D63F4D">
      <w:pPr>
        <w:pStyle w:val="CommentText"/>
      </w:pPr>
      <w:r>
        <w:rPr>
          <w:rStyle w:val="CommentReference"/>
        </w:rPr>
        <w:annotationRef/>
      </w:r>
      <w:r>
        <w:t xml:space="preserve">Does DAPC suggest the lack of genetic structure for the </w:t>
      </w:r>
      <w:r w:rsidR="006745BB">
        <w:t>vector data?</w:t>
      </w:r>
    </w:p>
  </w:comment>
  <w:comment w:id="10" w:author="HIMAL SHRESTHA [2]" w:date="2022-05-09T14:40:00Z" w:initials="HS">
    <w:p w14:paraId="7F3219C7" w14:textId="77777777" w:rsidR="00FA0B10" w:rsidRDefault="00DF228C">
      <w:pPr>
        <w:pStyle w:val="CommentText"/>
      </w:pPr>
      <w:r>
        <w:rPr>
          <w:rStyle w:val="CommentReference"/>
        </w:rPr>
        <w:annotationRef/>
      </w:r>
      <w:r w:rsidR="00FA0B10">
        <w:rPr>
          <w:lang w:val="en-AU"/>
        </w:rPr>
        <w:t>Heatmaps - check with the journal</w:t>
      </w:r>
    </w:p>
    <w:p w14:paraId="4013DBF5" w14:textId="77777777" w:rsidR="00FA0B10" w:rsidRDefault="00FA0B10" w:rsidP="00BE22E3">
      <w:pPr>
        <w:pStyle w:val="CommentText"/>
      </w:pPr>
      <w:r>
        <w:rPr>
          <w:lang w:val="en-AU"/>
        </w:rPr>
        <w:t xml:space="preserve">A. Hypo </w:t>
      </w:r>
      <w:proofErr w:type="spellStart"/>
      <w:r>
        <w:rPr>
          <w:lang w:val="en-AU"/>
        </w:rPr>
        <w:t>meso</w:t>
      </w:r>
      <w:proofErr w:type="spellEnd"/>
      <w:r>
        <w:rPr>
          <w:lang w:val="en-AU"/>
        </w:rPr>
        <w:t>, different shapes -&gt; categorical legend</w:t>
      </w:r>
    </w:p>
  </w:comment>
  <w:comment w:id="11" w:author="HIMAL SHRESTHA" w:date="2022-06-16T07:25:00Z" w:initials="HS">
    <w:p w14:paraId="73173D30" w14:textId="2C3E2424" w:rsidR="0088507F" w:rsidRDefault="0088507F">
      <w:pPr>
        <w:pStyle w:val="CommentText"/>
      </w:pPr>
      <w:r>
        <w:rPr>
          <w:rStyle w:val="CommentReference"/>
        </w:rPr>
        <w:annotationRef/>
      </w:r>
      <w:r>
        <w:t>If he is one of the co-authors, can we remove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5DDA81" w15:done="0"/>
  <w15:commentEx w15:paraId="01BAF896" w15:done="0"/>
  <w15:commentEx w15:paraId="3F30168B" w15:done="0"/>
  <w15:commentEx w15:paraId="4013DBF5" w15:done="0"/>
  <w15:commentEx w15:paraId="73173D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F47C9" w16cex:dateUtc="2022-03-18T07:02:00Z"/>
  <w16cex:commentExtensible w16cex:durableId="26228E70" w16cex:dateUtc="2022-05-08T08:46:00Z"/>
  <w16cex:commentExtensible w16cex:durableId="2623385E" w16cex:dateUtc="2022-05-08T20:51:00Z"/>
  <w16cex:commentExtensible w16cex:durableId="2623A64F" w16cex:dateUtc="2022-05-09T04:40:00Z"/>
  <w16cex:commentExtensible w16cex:durableId="26555971" w16cex:dateUtc="2022-06-15T21: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5DDA81" w16cid:durableId="25DF47C9"/>
  <w16cid:commentId w16cid:paraId="01BAF896" w16cid:durableId="26228E70"/>
  <w16cid:commentId w16cid:paraId="3F30168B" w16cid:durableId="2623385E"/>
  <w16cid:commentId w16cid:paraId="4013DBF5" w16cid:durableId="2623A64F"/>
  <w16cid:commentId w16cid:paraId="73173D30" w16cid:durableId="265559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FD8B8" w14:textId="77777777" w:rsidR="00756883" w:rsidRDefault="00756883">
      <w:pPr>
        <w:spacing w:after="0"/>
      </w:pPr>
      <w:r>
        <w:separator/>
      </w:r>
    </w:p>
  </w:endnote>
  <w:endnote w:type="continuationSeparator" w:id="0">
    <w:p w14:paraId="2B36228E" w14:textId="77777777" w:rsidR="00756883" w:rsidRDefault="00756883">
      <w:pPr>
        <w:spacing w:after="0"/>
      </w:pPr>
      <w:r>
        <w:continuationSeparator/>
      </w:r>
    </w:p>
  </w:endnote>
  <w:endnote w:type="continuationNotice" w:id="1">
    <w:p w14:paraId="4612E3AA" w14:textId="77777777" w:rsidR="00756883" w:rsidRDefault="0075688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5659438"/>
      <w:docPartObj>
        <w:docPartGallery w:val="Page Numbers (Bottom of Page)"/>
        <w:docPartUnique/>
      </w:docPartObj>
    </w:sdtPr>
    <w:sdtEndPr>
      <w:rPr>
        <w:noProof/>
      </w:rPr>
    </w:sdtEndPr>
    <w:sdtContent>
      <w:p w14:paraId="6E227B6E" w14:textId="06918D57" w:rsidR="008E08B5" w:rsidRDefault="008E08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329431" w14:textId="77777777" w:rsidR="008E08B5" w:rsidRDefault="008E08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2C333" w14:textId="77777777" w:rsidR="00756883" w:rsidRDefault="00756883">
      <w:r>
        <w:separator/>
      </w:r>
    </w:p>
  </w:footnote>
  <w:footnote w:type="continuationSeparator" w:id="0">
    <w:p w14:paraId="6FC97D11" w14:textId="77777777" w:rsidR="00756883" w:rsidRDefault="00756883">
      <w:r>
        <w:continuationSeparator/>
      </w:r>
    </w:p>
  </w:footnote>
  <w:footnote w:type="continuationNotice" w:id="1">
    <w:p w14:paraId="047EC499" w14:textId="77777777" w:rsidR="00756883" w:rsidRDefault="00756883">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0C19C" w14:textId="77777777" w:rsidR="008E08B5" w:rsidRDefault="008E08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67DA835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8B64C7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575B01FC"/>
    <w:multiLevelType w:val="hybridMultilevel"/>
    <w:tmpl w:val="7606510C"/>
    <w:lvl w:ilvl="0" w:tplc="899E1344">
      <w:start w:val="6"/>
      <w:numFmt w:val="bullet"/>
      <w:lvlText w:val="-"/>
      <w:lvlJc w:val="left"/>
      <w:pPr>
        <w:ind w:left="720" w:hanging="360"/>
      </w:pPr>
      <w:rPr>
        <w:rFonts w:ascii="Times New Roman" w:eastAsiaTheme="minorHAnsi"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IMAL SHRESTHA">
    <w15:presenceInfo w15:providerId="AD" w15:userId="S::19226876@students.ltu.edu.au::d0f23f23-c8a0-49bb-ada6-64a089b263b3"/>
  </w15:person>
  <w15:person w15:author="HIMAL SHRESTHA [2]">
    <w15:presenceInfo w15:providerId="None" w15:userId="HIMAL SHREST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ytDQyNDG3sDQ3N7AwNzNW0lEKTi0uzszPAykwrwUApkSveCwAAAA="/>
  </w:docVars>
  <w:rsids>
    <w:rsidRoot w:val="005C6AB1"/>
    <w:rsid w:val="000115EE"/>
    <w:rsid w:val="00012757"/>
    <w:rsid w:val="000135F6"/>
    <w:rsid w:val="00014307"/>
    <w:rsid w:val="00014D71"/>
    <w:rsid w:val="0001622F"/>
    <w:rsid w:val="00016664"/>
    <w:rsid w:val="00016DC3"/>
    <w:rsid w:val="000171B8"/>
    <w:rsid w:val="000236E3"/>
    <w:rsid w:val="00024D97"/>
    <w:rsid w:val="00024E6E"/>
    <w:rsid w:val="00033A17"/>
    <w:rsid w:val="00037A05"/>
    <w:rsid w:val="000431F2"/>
    <w:rsid w:val="00043B31"/>
    <w:rsid w:val="000479B5"/>
    <w:rsid w:val="00056B09"/>
    <w:rsid w:val="000574B9"/>
    <w:rsid w:val="00060ECE"/>
    <w:rsid w:val="000610AD"/>
    <w:rsid w:val="00066343"/>
    <w:rsid w:val="00067C64"/>
    <w:rsid w:val="00067C6D"/>
    <w:rsid w:val="00072464"/>
    <w:rsid w:val="00073F33"/>
    <w:rsid w:val="00074D8E"/>
    <w:rsid w:val="00075C3F"/>
    <w:rsid w:val="00075CE7"/>
    <w:rsid w:val="000772F6"/>
    <w:rsid w:val="00080D1D"/>
    <w:rsid w:val="00081D79"/>
    <w:rsid w:val="0008268E"/>
    <w:rsid w:val="000879AB"/>
    <w:rsid w:val="00090CDE"/>
    <w:rsid w:val="0009350F"/>
    <w:rsid w:val="00093746"/>
    <w:rsid w:val="000944E8"/>
    <w:rsid w:val="0009506F"/>
    <w:rsid w:val="0009622F"/>
    <w:rsid w:val="000A02BA"/>
    <w:rsid w:val="000A0834"/>
    <w:rsid w:val="000A0CD1"/>
    <w:rsid w:val="000A1A34"/>
    <w:rsid w:val="000A6423"/>
    <w:rsid w:val="000A6AB2"/>
    <w:rsid w:val="000A71EE"/>
    <w:rsid w:val="000A7B8A"/>
    <w:rsid w:val="000B0664"/>
    <w:rsid w:val="000B0E7C"/>
    <w:rsid w:val="000B10A5"/>
    <w:rsid w:val="000B11B7"/>
    <w:rsid w:val="000B19B5"/>
    <w:rsid w:val="000B247E"/>
    <w:rsid w:val="000B3262"/>
    <w:rsid w:val="000B4F9B"/>
    <w:rsid w:val="000B5072"/>
    <w:rsid w:val="000B5656"/>
    <w:rsid w:val="000B5C9F"/>
    <w:rsid w:val="000B6F87"/>
    <w:rsid w:val="000B713D"/>
    <w:rsid w:val="000C1DB3"/>
    <w:rsid w:val="000C3C44"/>
    <w:rsid w:val="000C7ED7"/>
    <w:rsid w:val="000D1327"/>
    <w:rsid w:val="000D3DC2"/>
    <w:rsid w:val="000D71A2"/>
    <w:rsid w:val="000D7F3B"/>
    <w:rsid w:val="000E1054"/>
    <w:rsid w:val="000E2EF8"/>
    <w:rsid w:val="000E7300"/>
    <w:rsid w:val="000E7889"/>
    <w:rsid w:val="000F0F2B"/>
    <w:rsid w:val="000F2039"/>
    <w:rsid w:val="000F2914"/>
    <w:rsid w:val="000F2FEA"/>
    <w:rsid w:val="000F4C89"/>
    <w:rsid w:val="000F60EE"/>
    <w:rsid w:val="000F6975"/>
    <w:rsid w:val="000F7475"/>
    <w:rsid w:val="001014B3"/>
    <w:rsid w:val="00105E8A"/>
    <w:rsid w:val="00106AD8"/>
    <w:rsid w:val="00107EAC"/>
    <w:rsid w:val="00112143"/>
    <w:rsid w:val="001125E5"/>
    <w:rsid w:val="00113759"/>
    <w:rsid w:val="00127074"/>
    <w:rsid w:val="00131DFA"/>
    <w:rsid w:val="001344E8"/>
    <w:rsid w:val="001367A4"/>
    <w:rsid w:val="00136CC0"/>
    <w:rsid w:val="00141887"/>
    <w:rsid w:val="00141C71"/>
    <w:rsid w:val="001425AC"/>
    <w:rsid w:val="00142BDC"/>
    <w:rsid w:val="0014380B"/>
    <w:rsid w:val="0014382C"/>
    <w:rsid w:val="00144BD8"/>
    <w:rsid w:val="00145001"/>
    <w:rsid w:val="00145F04"/>
    <w:rsid w:val="0014725C"/>
    <w:rsid w:val="0015425C"/>
    <w:rsid w:val="00155076"/>
    <w:rsid w:val="00155588"/>
    <w:rsid w:val="00155730"/>
    <w:rsid w:val="00156547"/>
    <w:rsid w:val="00157D5E"/>
    <w:rsid w:val="001603B2"/>
    <w:rsid w:val="0016093E"/>
    <w:rsid w:val="00163EA0"/>
    <w:rsid w:val="00165763"/>
    <w:rsid w:val="0016771B"/>
    <w:rsid w:val="001709B0"/>
    <w:rsid w:val="00171344"/>
    <w:rsid w:val="00174A76"/>
    <w:rsid w:val="00175686"/>
    <w:rsid w:val="001759B4"/>
    <w:rsid w:val="00177306"/>
    <w:rsid w:val="00182203"/>
    <w:rsid w:val="001828EC"/>
    <w:rsid w:val="00182BE4"/>
    <w:rsid w:val="00182CF4"/>
    <w:rsid w:val="00184D45"/>
    <w:rsid w:val="001857B7"/>
    <w:rsid w:val="00185A9A"/>
    <w:rsid w:val="00186DD4"/>
    <w:rsid w:val="00192219"/>
    <w:rsid w:val="00192AAC"/>
    <w:rsid w:val="0019445E"/>
    <w:rsid w:val="00194628"/>
    <w:rsid w:val="00194AD7"/>
    <w:rsid w:val="00196B46"/>
    <w:rsid w:val="00196DF2"/>
    <w:rsid w:val="001976E9"/>
    <w:rsid w:val="001A000A"/>
    <w:rsid w:val="001A30A7"/>
    <w:rsid w:val="001A5504"/>
    <w:rsid w:val="001A65C7"/>
    <w:rsid w:val="001B148A"/>
    <w:rsid w:val="001B19CA"/>
    <w:rsid w:val="001B3A00"/>
    <w:rsid w:val="001B57DF"/>
    <w:rsid w:val="001B6F7A"/>
    <w:rsid w:val="001B7EE8"/>
    <w:rsid w:val="001C0C46"/>
    <w:rsid w:val="001C194E"/>
    <w:rsid w:val="001C1A2F"/>
    <w:rsid w:val="001C2612"/>
    <w:rsid w:val="001C4CB2"/>
    <w:rsid w:val="001C58B7"/>
    <w:rsid w:val="001C606D"/>
    <w:rsid w:val="001D0A3E"/>
    <w:rsid w:val="001D0A6C"/>
    <w:rsid w:val="001D14EF"/>
    <w:rsid w:val="001D1E39"/>
    <w:rsid w:val="001E4A95"/>
    <w:rsid w:val="001E59DE"/>
    <w:rsid w:val="001E6F39"/>
    <w:rsid w:val="001F00BB"/>
    <w:rsid w:val="001F04BB"/>
    <w:rsid w:val="001F28D1"/>
    <w:rsid w:val="001F49C7"/>
    <w:rsid w:val="001F5A34"/>
    <w:rsid w:val="001F5E60"/>
    <w:rsid w:val="001F66A2"/>
    <w:rsid w:val="001F7885"/>
    <w:rsid w:val="002005D8"/>
    <w:rsid w:val="002016A5"/>
    <w:rsid w:val="002016CF"/>
    <w:rsid w:val="00205A1C"/>
    <w:rsid w:val="00206769"/>
    <w:rsid w:val="002073A3"/>
    <w:rsid w:val="00210505"/>
    <w:rsid w:val="00210649"/>
    <w:rsid w:val="00211255"/>
    <w:rsid w:val="002131DF"/>
    <w:rsid w:val="002134FF"/>
    <w:rsid w:val="0021431E"/>
    <w:rsid w:val="00214C30"/>
    <w:rsid w:val="0021578E"/>
    <w:rsid w:val="002161B1"/>
    <w:rsid w:val="002235E9"/>
    <w:rsid w:val="002235FA"/>
    <w:rsid w:val="00227861"/>
    <w:rsid w:val="00230656"/>
    <w:rsid w:val="002312C8"/>
    <w:rsid w:val="00232239"/>
    <w:rsid w:val="00232E7A"/>
    <w:rsid w:val="0023425A"/>
    <w:rsid w:val="00241FB8"/>
    <w:rsid w:val="002421BD"/>
    <w:rsid w:val="00245EA0"/>
    <w:rsid w:val="00247672"/>
    <w:rsid w:val="00250B54"/>
    <w:rsid w:val="00251211"/>
    <w:rsid w:val="002532ED"/>
    <w:rsid w:val="00253A98"/>
    <w:rsid w:val="002573E8"/>
    <w:rsid w:val="00264A0F"/>
    <w:rsid w:val="00264F63"/>
    <w:rsid w:val="00272276"/>
    <w:rsid w:val="00276068"/>
    <w:rsid w:val="002763DC"/>
    <w:rsid w:val="00276E70"/>
    <w:rsid w:val="002821D9"/>
    <w:rsid w:val="00284292"/>
    <w:rsid w:val="002846F4"/>
    <w:rsid w:val="00286CB8"/>
    <w:rsid w:val="00291CCD"/>
    <w:rsid w:val="00291D30"/>
    <w:rsid w:val="00292F6D"/>
    <w:rsid w:val="002930CB"/>
    <w:rsid w:val="00293469"/>
    <w:rsid w:val="0029455E"/>
    <w:rsid w:val="00294BE2"/>
    <w:rsid w:val="00294DFB"/>
    <w:rsid w:val="00297C4A"/>
    <w:rsid w:val="002A15C4"/>
    <w:rsid w:val="002A190B"/>
    <w:rsid w:val="002A24A2"/>
    <w:rsid w:val="002B4E7A"/>
    <w:rsid w:val="002B6331"/>
    <w:rsid w:val="002B6E99"/>
    <w:rsid w:val="002B719E"/>
    <w:rsid w:val="002C1BA8"/>
    <w:rsid w:val="002C34C7"/>
    <w:rsid w:val="002C3A37"/>
    <w:rsid w:val="002C5B6B"/>
    <w:rsid w:val="002C6B8B"/>
    <w:rsid w:val="002C70F2"/>
    <w:rsid w:val="002C77A6"/>
    <w:rsid w:val="002D3F8E"/>
    <w:rsid w:val="002D4230"/>
    <w:rsid w:val="002D5383"/>
    <w:rsid w:val="002D5A4D"/>
    <w:rsid w:val="002D715E"/>
    <w:rsid w:val="002D7A72"/>
    <w:rsid w:val="002E17AE"/>
    <w:rsid w:val="002E558C"/>
    <w:rsid w:val="002F0CBE"/>
    <w:rsid w:val="002F23DE"/>
    <w:rsid w:val="002F2FCD"/>
    <w:rsid w:val="002F43DC"/>
    <w:rsid w:val="003024E6"/>
    <w:rsid w:val="003046D1"/>
    <w:rsid w:val="00306416"/>
    <w:rsid w:val="00307730"/>
    <w:rsid w:val="00310B22"/>
    <w:rsid w:val="00310C14"/>
    <w:rsid w:val="00311626"/>
    <w:rsid w:val="00312260"/>
    <w:rsid w:val="00312851"/>
    <w:rsid w:val="00312ED2"/>
    <w:rsid w:val="00313719"/>
    <w:rsid w:val="00316C79"/>
    <w:rsid w:val="0032286F"/>
    <w:rsid w:val="0032555E"/>
    <w:rsid w:val="00326A05"/>
    <w:rsid w:val="00326F6E"/>
    <w:rsid w:val="00332860"/>
    <w:rsid w:val="00332A90"/>
    <w:rsid w:val="00332BF2"/>
    <w:rsid w:val="0033410C"/>
    <w:rsid w:val="00336140"/>
    <w:rsid w:val="00340A66"/>
    <w:rsid w:val="00341EE3"/>
    <w:rsid w:val="00342058"/>
    <w:rsid w:val="00343D20"/>
    <w:rsid w:val="0034583A"/>
    <w:rsid w:val="00346902"/>
    <w:rsid w:val="00351FAE"/>
    <w:rsid w:val="00352D42"/>
    <w:rsid w:val="0035744C"/>
    <w:rsid w:val="00360CA5"/>
    <w:rsid w:val="0036178E"/>
    <w:rsid w:val="0036410A"/>
    <w:rsid w:val="003673FF"/>
    <w:rsid w:val="00367BB4"/>
    <w:rsid w:val="00370CF6"/>
    <w:rsid w:val="00371F11"/>
    <w:rsid w:val="003765A5"/>
    <w:rsid w:val="00377512"/>
    <w:rsid w:val="00382337"/>
    <w:rsid w:val="00385E28"/>
    <w:rsid w:val="00386A66"/>
    <w:rsid w:val="003875C0"/>
    <w:rsid w:val="00390477"/>
    <w:rsid w:val="00391FD8"/>
    <w:rsid w:val="00392FA7"/>
    <w:rsid w:val="0039447C"/>
    <w:rsid w:val="0039777A"/>
    <w:rsid w:val="003A03DE"/>
    <w:rsid w:val="003A5BE2"/>
    <w:rsid w:val="003A5C32"/>
    <w:rsid w:val="003A6394"/>
    <w:rsid w:val="003A75BC"/>
    <w:rsid w:val="003A7BBA"/>
    <w:rsid w:val="003B1F40"/>
    <w:rsid w:val="003B22F7"/>
    <w:rsid w:val="003B3FA9"/>
    <w:rsid w:val="003B4906"/>
    <w:rsid w:val="003B4D2B"/>
    <w:rsid w:val="003B4E82"/>
    <w:rsid w:val="003B4F9E"/>
    <w:rsid w:val="003B5E9E"/>
    <w:rsid w:val="003B61B9"/>
    <w:rsid w:val="003B6833"/>
    <w:rsid w:val="003B6893"/>
    <w:rsid w:val="003C10A3"/>
    <w:rsid w:val="003C1AFA"/>
    <w:rsid w:val="003C59B8"/>
    <w:rsid w:val="003C7716"/>
    <w:rsid w:val="003D040E"/>
    <w:rsid w:val="003D1228"/>
    <w:rsid w:val="003D1F15"/>
    <w:rsid w:val="003D272D"/>
    <w:rsid w:val="003D3439"/>
    <w:rsid w:val="003D370D"/>
    <w:rsid w:val="003D391B"/>
    <w:rsid w:val="003D5CE8"/>
    <w:rsid w:val="003D5CEE"/>
    <w:rsid w:val="003E0282"/>
    <w:rsid w:val="003E0C2D"/>
    <w:rsid w:val="003E1970"/>
    <w:rsid w:val="003E2569"/>
    <w:rsid w:val="003E28B4"/>
    <w:rsid w:val="003E3302"/>
    <w:rsid w:val="003E4B63"/>
    <w:rsid w:val="003F096E"/>
    <w:rsid w:val="003F36A2"/>
    <w:rsid w:val="003F36E5"/>
    <w:rsid w:val="003F4B83"/>
    <w:rsid w:val="003F7B3B"/>
    <w:rsid w:val="00400BD9"/>
    <w:rsid w:val="00401546"/>
    <w:rsid w:val="004029AE"/>
    <w:rsid w:val="00402A90"/>
    <w:rsid w:val="00402B80"/>
    <w:rsid w:val="00404D0D"/>
    <w:rsid w:val="00407056"/>
    <w:rsid w:val="00411332"/>
    <w:rsid w:val="00412372"/>
    <w:rsid w:val="00413FA3"/>
    <w:rsid w:val="0041417E"/>
    <w:rsid w:val="004142CB"/>
    <w:rsid w:val="0041548D"/>
    <w:rsid w:val="00416067"/>
    <w:rsid w:val="00420D81"/>
    <w:rsid w:val="00420FA1"/>
    <w:rsid w:val="00421A70"/>
    <w:rsid w:val="0042246D"/>
    <w:rsid w:val="00422D94"/>
    <w:rsid w:val="0042347C"/>
    <w:rsid w:val="00424305"/>
    <w:rsid w:val="004269F2"/>
    <w:rsid w:val="00432A0A"/>
    <w:rsid w:val="00434243"/>
    <w:rsid w:val="00436BDE"/>
    <w:rsid w:val="00436C68"/>
    <w:rsid w:val="00440EA3"/>
    <w:rsid w:val="00441FE4"/>
    <w:rsid w:val="00444FD3"/>
    <w:rsid w:val="0044598D"/>
    <w:rsid w:val="00445AB4"/>
    <w:rsid w:val="00451EB6"/>
    <w:rsid w:val="00452416"/>
    <w:rsid w:val="00453DC1"/>
    <w:rsid w:val="00455B47"/>
    <w:rsid w:val="0045644F"/>
    <w:rsid w:val="00457B2D"/>
    <w:rsid w:val="00463A5B"/>
    <w:rsid w:val="00463C93"/>
    <w:rsid w:val="00463E5D"/>
    <w:rsid w:val="0046537D"/>
    <w:rsid w:val="00466CDD"/>
    <w:rsid w:val="00467C93"/>
    <w:rsid w:val="004717BF"/>
    <w:rsid w:val="00471B39"/>
    <w:rsid w:val="00473390"/>
    <w:rsid w:val="00474809"/>
    <w:rsid w:val="004758E4"/>
    <w:rsid w:val="00475C35"/>
    <w:rsid w:val="00476393"/>
    <w:rsid w:val="00476448"/>
    <w:rsid w:val="00481965"/>
    <w:rsid w:val="00485208"/>
    <w:rsid w:val="004874F1"/>
    <w:rsid w:val="004878DC"/>
    <w:rsid w:val="00490287"/>
    <w:rsid w:val="00490779"/>
    <w:rsid w:val="004942CE"/>
    <w:rsid w:val="00494E6F"/>
    <w:rsid w:val="00495281"/>
    <w:rsid w:val="00497B63"/>
    <w:rsid w:val="004A0A95"/>
    <w:rsid w:val="004A27C8"/>
    <w:rsid w:val="004A44B2"/>
    <w:rsid w:val="004A4AA3"/>
    <w:rsid w:val="004A6BDF"/>
    <w:rsid w:val="004A6EB2"/>
    <w:rsid w:val="004A79DD"/>
    <w:rsid w:val="004B0186"/>
    <w:rsid w:val="004B0B23"/>
    <w:rsid w:val="004B1705"/>
    <w:rsid w:val="004B1B0B"/>
    <w:rsid w:val="004B7A13"/>
    <w:rsid w:val="004C0512"/>
    <w:rsid w:val="004C2AB4"/>
    <w:rsid w:val="004C3B7C"/>
    <w:rsid w:val="004C3BFC"/>
    <w:rsid w:val="004C4872"/>
    <w:rsid w:val="004C7077"/>
    <w:rsid w:val="004D0E98"/>
    <w:rsid w:val="004D0F26"/>
    <w:rsid w:val="004D1BF8"/>
    <w:rsid w:val="004D2837"/>
    <w:rsid w:val="004D3166"/>
    <w:rsid w:val="004D41E5"/>
    <w:rsid w:val="004D6C0B"/>
    <w:rsid w:val="004D7667"/>
    <w:rsid w:val="004D7C20"/>
    <w:rsid w:val="004E0BC8"/>
    <w:rsid w:val="004E25D9"/>
    <w:rsid w:val="004E3747"/>
    <w:rsid w:val="004E6A8C"/>
    <w:rsid w:val="004F17C8"/>
    <w:rsid w:val="004F234E"/>
    <w:rsid w:val="004F3CD1"/>
    <w:rsid w:val="004F43DA"/>
    <w:rsid w:val="004F44A6"/>
    <w:rsid w:val="004F65AC"/>
    <w:rsid w:val="005026A0"/>
    <w:rsid w:val="0050344F"/>
    <w:rsid w:val="0050561A"/>
    <w:rsid w:val="0051172A"/>
    <w:rsid w:val="00513458"/>
    <w:rsid w:val="00513793"/>
    <w:rsid w:val="00514D1C"/>
    <w:rsid w:val="00515E87"/>
    <w:rsid w:val="005175F9"/>
    <w:rsid w:val="0052130F"/>
    <w:rsid w:val="005220AF"/>
    <w:rsid w:val="0052313B"/>
    <w:rsid w:val="0052358F"/>
    <w:rsid w:val="005253D1"/>
    <w:rsid w:val="005253DB"/>
    <w:rsid w:val="005275C8"/>
    <w:rsid w:val="00531CF3"/>
    <w:rsid w:val="0053230A"/>
    <w:rsid w:val="00532647"/>
    <w:rsid w:val="00533317"/>
    <w:rsid w:val="00535223"/>
    <w:rsid w:val="00537112"/>
    <w:rsid w:val="00541597"/>
    <w:rsid w:val="005430DD"/>
    <w:rsid w:val="00544F2E"/>
    <w:rsid w:val="0054736B"/>
    <w:rsid w:val="005505A9"/>
    <w:rsid w:val="00551C83"/>
    <w:rsid w:val="00554FE5"/>
    <w:rsid w:val="005561D0"/>
    <w:rsid w:val="00556441"/>
    <w:rsid w:val="00556635"/>
    <w:rsid w:val="00556E27"/>
    <w:rsid w:val="0055730A"/>
    <w:rsid w:val="00557F7D"/>
    <w:rsid w:val="00557FBB"/>
    <w:rsid w:val="00561085"/>
    <w:rsid w:val="00563938"/>
    <w:rsid w:val="00564062"/>
    <w:rsid w:val="00565805"/>
    <w:rsid w:val="00571FA4"/>
    <w:rsid w:val="00573168"/>
    <w:rsid w:val="005733CD"/>
    <w:rsid w:val="00573D19"/>
    <w:rsid w:val="005753FC"/>
    <w:rsid w:val="0057558A"/>
    <w:rsid w:val="00580EA9"/>
    <w:rsid w:val="00584240"/>
    <w:rsid w:val="00584DDC"/>
    <w:rsid w:val="0058528F"/>
    <w:rsid w:val="00591BEA"/>
    <w:rsid w:val="00592EBF"/>
    <w:rsid w:val="00596041"/>
    <w:rsid w:val="005A2A31"/>
    <w:rsid w:val="005A6176"/>
    <w:rsid w:val="005A6381"/>
    <w:rsid w:val="005A79C1"/>
    <w:rsid w:val="005B0842"/>
    <w:rsid w:val="005B0BBA"/>
    <w:rsid w:val="005B1C67"/>
    <w:rsid w:val="005B2897"/>
    <w:rsid w:val="005B3458"/>
    <w:rsid w:val="005B3A3C"/>
    <w:rsid w:val="005B60E6"/>
    <w:rsid w:val="005C299E"/>
    <w:rsid w:val="005C2FF3"/>
    <w:rsid w:val="005C4191"/>
    <w:rsid w:val="005C63A5"/>
    <w:rsid w:val="005C6584"/>
    <w:rsid w:val="005C6AB1"/>
    <w:rsid w:val="005C73E2"/>
    <w:rsid w:val="005C7970"/>
    <w:rsid w:val="005D1F31"/>
    <w:rsid w:val="005D3027"/>
    <w:rsid w:val="005D3318"/>
    <w:rsid w:val="005D37E6"/>
    <w:rsid w:val="005D38BE"/>
    <w:rsid w:val="005D42FB"/>
    <w:rsid w:val="005D4B5E"/>
    <w:rsid w:val="005D4D08"/>
    <w:rsid w:val="005D50CE"/>
    <w:rsid w:val="005D6207"/>
    <w:rsid w:val="005E108B"/>
    <w:rsid w:val="005E2D58"/>
    <w:rsid w:val="005E3BC4"/>
    <w:rsid w:val="005E5B4E"/>
    <w:rsid w:val="005E7946"/>
    <w:rsid w:val="005F0341"/>
    <w:rsid w:val="005F235D"/>
    <w:rsid w:val="005F7030"/>
    <w:rsid w:val="00602DFB"/>
    <w:rsid w:val="00603FBF"/>
    <w:rsid w:val="00604A94"/>
    <w:rsid w:val="00604EE0"/>
    <w:rsid w:val="006060AE"/>
    <w:rsid w:val="00606210"/>
    <w:rsid w:val="00607F26"/>
    <w:rsid w:val="00612B29"/>
    <w:rsid w:val="00615647"/>
    <w:rsid w:val="00616216"/>
    <w:rsid w:val="006177FD"/>
    <w:rsid w:val="00617BE3"/>
    <w:rsid w:val="0062126D"/>
    <w:rsid w:val="00621972"/>
    <w:rsid w:val="0062247D"/>
    <w:rsid w:val="0062431E"/>
    <w:rsid w:val="0062447B"/>
    <w:rsid w:val="00625B4D"/>
    <w:rsid w:val="0062691B"/>
    <w:rsid w:val="00627930"/>
    <w:rsid w:val="00630795"/>
    <w:rsid w:val="0063176C"/>
    <w:rsid w:val="00632A07"/>
    <w:rsid w:val="00633DB8"/>
    <w:rsid w:val="00634533"/>
    <w:rsid w:val="00635C1F"/>
    <w:rsid w:val="00640414"/>
    <w:rsid w:val="00642BCA"/>
    <w:rsid w:val="006448CF"/>
    <w:rsid w:val="0064604C"/>
    <w:rsid w:val="00657DA5"/>
    <w:rsid w:val="006608EC"/>
    <w:rsid w:val="00661B36"/>
    <w:rsid w:val="00661F14"/>
    <w:rsid w:val="0066755D"/>
    <w:rsid w:val="00670AF8"/>
    <w:rsid w:val="00673CEA"/>
    <w:rsid w:val="00674220"/>
    <w:rsid w:val="00674562"/>
    <w:rsid w:val="006745BB"/>
    <w:rsid w:val="00676322"/>
    <w:rsid w:val="006768EA"/>
    <w:rsid w:val="006814F5"/>
    <w:rsid w:val="006829B9"/>
    <w:rsid w:val="00685590"/>
    <w:rsid w:val="00690B7D"/>
    <w:rsid w:val="00691587"/>
    <w:rsid w:val="00692234"/>
    <w:rsid w:val="00692487"/>
    <w:rsid w:val="00693300"/>
    <w:rsid w:val="0069605B"/>
    <w:rsid w:val="0069616D"/>
    <w:rsid w:val="00696678"/>
    <w:rsid w:val="00696B52"/>
    <w:rsid w:val="00696FB2"/>
    <w:rsid w:val="00697369"/>
    <w:rsid w:val="006976A2"/>
    <w:rsid w:val="006A394D"/>
    <w:rsid w:val="006A4779"/>
    <w:rsid w:val="006A6283"/>
    <w:rsid w:val="006B2466"/>
    <w:rsid w:val="006B3FD0"/>
    <w:rsid w:val="006B7AF2"/>
    <w:rsid w:val="006B7F45"/>
    <w:rsid w:val="006C12A0"/>
    <w:rsid w:val="006C1BCF"/>
    <w:rsid w:val="006C21CF"/>
    <w:rsid w:val="006C3731"/>
    <w:rsid w:val="006C5021"/>
    <w:rsid w:val="006C50C0"/>
    <w:rsid w:val="006D2080"/>
    <w:rsid w:val="006D2C4D"/>
    <w:rsid w:val="006D4ECF"/>
    <w:rsid w:val="006D66D9"/>
    <w:rsid w:val="006E0E0A"/>
    <w:rsid w:val="006F154F"/>
    <w:rsid w:val="006F1568"/>
    <w:rsid w:val="006F1A99"/>
    <w:rsid w:val="006F3BFC"/>
    <w:rsid w:val="006F5210"/>
    <w:rsid w:val="006F62B9"/>
    <w:rsid w:val="006F67A3"/>
    <w:rsid w:val="006F6CCD"/>
    <w:rsid w:val="006F7444"/>
    <w:rsid w:val="006F75E1"/>
    <w:rsid w:val="006F7BB8"/>
    <w:rsid w:val="00701512"/>
    <w:rsid w:val="00702037"/>
    <w:rsid w:val="00702D64"/>
    <w:rsid w:val="00703914"/>
    <w:rsid w:val="00704AAC"/>
    <w:rsid w:val="00705B21"/>
    <w:rsid w:val="0070683E"/>
    <w:rsid w:val="00710B3C"/>
    <w:rsid w:val="0071299E"/>
    <w:rsid w:val="007131C6"/>
    <w:rsid w:val="00715EF6"/>
    <w:rsid w:val="0071638F"/>
    <w:rsid w:val="0071722E"/>
    <w:rsid w:val="0071736C"/>
    <w:rsid w:val="00721053"/>
    <w:rsid w:val="007223B1"/>
    <w:rsid w:val="007226CD"/>
    <w:rsid w:val="00723138"/>
    <w:rsid w:val="0072366C"/>
    <w:rsid w:val="00724342"/>
    <w:rsid w:val="00725199"/>
    <w:rsid w:val="007257D1"/>
    <w:rsid w:val="00725B67"/>
    <w:rsid w:val="00725E7E"/>
    <w:rsid w:val="00726606"/>
    <w:rsid w:val="00727B85"/>
    <w:rsid w:val="007337C1"/>
    <w:rsid w:val="007342EE"/>
    <w:rsid w:val="007362CC"/>
    <w:rsid w:val="00740C7F"/>
    <w:rsid w:val="00742580"/>
    <w:rsid w:val="00742DEA"/>
    <w:rsid w:val="007432AC"/>
    <w:rsid w:val="007456D0"/>
    <w:rsid w:val="0074643E"/>
    <w:rsid w:val="00746B30"/>
    <w:rsid w:val="0074719C"/>
    <w:rsid w:val="007515A1"/>
    <w:rsid w:val="00751CBB"/>
    <w:rsid w:val="007521DB"/>
    <w:rsid w:val="0075369B"/>
    <w:rsid w:val="007536C9"/>
    <w:rsid w:val="00753C6F"/>
    <w:rsid w:val="00754384"/>
    <w:rsid w:val="00755203"/>
    <w:rsid w:val="00756883"/>
    <w:rsid w:val="00756FCF"/>
    <w:rsid w:val="0076019B"/>
    <w:rsid w:val="007621FE"/>
    <w:rsid w:val="007634B9"/>
    <w:rsid w:val="00765539"/>
    <w:rsid w:val="00765AF2"/>
    <w:rsid w:val="0077015E"/>
    <w:rsid w:val="00770B82"/>
    <w:rsid w:val="00771045"/>
    <w:rsid w:val="00772CE3"/>
    <w:rsid w:val="007733A7"/>
    <w:rsid w:val="007747F9"/>
    <w:rsid w:val="007762E7"/>
    <w:rsid w:val="007767AB"/>
    <w:rsid w:val="00777E55"/>
    <w:rsid w:val="0078107C"/>
    <w:rsid w:val="007814B2"/>
    <w:rsid w:val="00781646"/>
    <w:rsid w:val="007829CB"/>
    <w:rsid w:val="0078468B"/>
    <w:rsid w:val="00785257"/>
    <w:rsid w:val="0078753C"/>
    <w:rsid w:val="00787DA9"/>
    <w:rsid w:val="00791246"/>
    <w:rsid w:val="00792981"/>
    <w:rsid w:val="007935DA"/>
    <w:rsid w:val="007955F5"/>
    <w:rsid w:val="007A075C"/>
    <w:rsid w:val="007A0AA3"/>
    <w:rsid w:val="007A4185"/>
    <w:rsid w:val="007A5CE6"/>
    <w:rsid w:val="007A6AD6"/>
    <w:rsid w:val="007A73DB"/>
    <w:rsid w:val="007B24B4"/>
    <w:rsid w:val="007B2505"/>
    <w:rsid w:val="007B6BC0"/>
    <w:rsid w:val="007C3B80"/>
    <w:rsid w:val="007C4710"/>
    <w:rsid w:val="007C4AB2"/>
    <w:rsid w:val="007C570E"/>
    <w:rsid w:val="007C5AD5"/>
    <w:rsid w:val="007C5C48"/>
    <w:rsid w:val="007C5C58"/>
    <w:rsid w:val="007C6EB2"/>
    <w:rsid w:val="007C710E"/>
    <w:rsid w:val="007D25F9"/>
    <w:rsid w:val="007D2F98"/>
    <w:rsid w:val="007D44EE"/>
    <w:rsid w:val="007D6DF3"/>
    <w:rsid w:val="007D72EB"/>
    <w:rsid w:val="007E0692"/>
    <w:rsid w:val="007E18A1"/>
    <w:rsid w:val="007E3085"/>
    <w:rsid w:val="007E30A2"/>
    <w:rsid w:val="007E562F"/>
    <w:rsid w:val="007E731B"/>
    <w:rsid w:val="007E77A5"/>
    <w:rsid w:val="007F2A2F"/>
    <w:rsid w:val="007F4917"/>
    <w:rsid w:val="007F5796"/>
    <w:rsid w:val="007F71D7"/>
    <w:rsid w:val="00800CA4"/>
    <w:rsid w:val="00803812"/>
    <w:rsid w:val="00805B96"/>
    <w:rsid w:val="00814861"/>
    <w:rsid w:val="008158DA"/>
    <w:rsid w:val="00816CF9"/>
    <w:rsid w:val="00816FD4"/>
    <w:rsid w:val="00817255"/>
    <w:rsid w:val="00817849"/>
    <w:rsid w:val="0082291B"/>
    <w:rsid w:val="008272E5"/>
    <w:rsid w:val="0083352A"/>
    <w:rsid w:val="00833755"/>
    <w:rsid w:val="0083391F"/>
    <w:rsid w:val="0083468B"/>
    <w:rsid w:val="00836D02"/>
    <w:rsid w:val="00841307"/>
    <w:rsid w:val="00841AE8"/>
    <w:rsid w:val="00841BAA"/>
    <w:rsid w:val="00841D41"/>
    <w:rsid w:val="00842A53"/>
    <w:rsid w:val="008438F7"/>
    <w:rsid w:val="00852B8C"/>
    <w:rsid w:val="008533B2"/>
    <w:rsid w:val="00854AEE"/>
    <w:rsid w:val="008558DB"/>
    <w:rsid w:val="00856159"/>
    <w:rsid w:val="008577E1"/>
    <w:rsid w:val="00857F57"/>
    <w:rsid w:val="00861734"/>
    <w:rsid w:val="00867BDD"/>
    <w:rsid w:val="00871057"/>
    <w:rsid w:val="00871221"/>
    <w:rsid w:val="00872857"/>
    <w:rsid w:val="00872DF5"/>
    <w:rsid w:val="00873FEC"/>
    <w:rsid w:val="008802F4"/>
    <w:rsid w:val="008820FE"/>
    <w:rsid w:val="0088507F"/>
    <w:rsid w:val="008859D5"/>
    <w:rsid w:val="00892B5D"/>
    <w:rsid w:val="00892EE1"/>
    <w:rsid w:val="008930B6"/>
    <w:rsid w:val="008938BD"/>
    <w:rsid w:val="00896B54"/>
    <w:rsid w:val="008A0730"/>
    <w:rsid w:val="008A190A"/>
    <w:rsid w:val="008A609C"/>
    <w:rsid w:val="008A66F6"/>
    <w:rsid w:val="008A6822"/>
    <w:rsid w:val="008A759F"/>
    <w:rsid w:val="008B11F7"/>
    <w:rsid w:val="008B2C90"/>
    <w:rsid w:val="008B3E82"/>
    <w:rsid w:val="008B561F"/>
    <w:rsid w:val="008B6388"/>
    <w:rsid w:val="008C0D80"/>
    <w:rsid w:val="008C2436"/>
    <w:rsid w:val="008C39B9"/>
    <w:rsid w:val="008C3B96"/>
    <w:rsid w:val="008C3E2D"/>
    <w:rsid w:val="008C3F3D"/>
    <w:rsid w:val="008C70B0"/>
    <w:rsid w:val="008D2354"/>
    <w:rsid w:val="008D3E1D"/>
    <w:rsid w:val="008D4D5A"/>
    <w:rsid w:val="008D4F32"/>
    <w:rsid w:val="008D654C"/>
    <w:rsid w:val="008D6E66"/>
    <w:rsid w:val="008E0000"/>
    <w:rsid w:val="008E08B5"/>
    <w:rsid w:val="008E1DDF"/>
    <w:rsid w:val="008E230D"/>
    <w:rsid w:val="008E2368"/>
    <w:rsid w:val="008E37DB"/>
    <w:rsid w:val="008E748E"/>
    <w:rsid w:val="008F0644"/>
    <w:rsid w:val="008F5201"/>
    <w:rsid w:val="00900557"/>
    <w:rsid w:val="00900F41"/>
    <w:rsid w:val="009027BB"/>
    <w:rsid w:val="00902815"/>
    <w:rsid w:val="00910B70"/>
    <w:rsid w:val="0091182D"/>
    <w:rsid w:val="009129BB"/>
    <w:rsid w:val="00913C32"/>
    <w:rsid w:val="0091441E"/>
    <w:rsid w:val="0091579E"/>
    <w:rsid w:val="0091769A"/>
    <w:rsid w:val="00920459"/>
    <w:rsid w:val="009214D1"/>
    <w:rsid w:val="00921B4A"/>
    <w:rsid w:val="0092434E"/>
    <w:rsid w:val="00924BE2"/>
    <w:rsid w:val="009272B3"/>
    <w:rsid w:val="00927E67"/>
    <w:rsid w:val="00931B40"/>
    <w:rsid w:val="00932C82"/>
    <w:rsid w:val="00933730"/>
    <w:rsid w:val="00934194"/>
    <w:rsid w:val="009350B9"/>
    <w:rsid w:val="009364CD"/>
    <w:rsid w:val="00940385"/>
    <w:rsid w:val="009462CE"/>
    <w:rsid w:val="00946D02"/>
    <w:rsid w:val="00950191"/>
    <w:rsid w:val="009506DE"/>
    <w:rsid w:val="009509C8"/>
    <w:rsid w:val="00955686"/>
    <w:rsid w:val="009617A8"/>
    <w:rsid w:val="009623E6"/>
    <w:rsid w:val="00962816"/>
    <w:rsid w:val="009661E7"/>
    <w:rsid w:val="0096623B"/>
    <w:rsid w:val="0096652C"/>
    <w:rsid w:val="0096665B"/>
    <w:rsid w:val="00972586"/>
    <w:rsid w:val="00972A14"/>
    <w:rsid w:val="00973334"/>
    <w:rsid w:val="009743B5"/>
    <w:rsid w:val="00974B33"/>
    <w:rsid w:val="00975D8E"/>
    <w:rsid w:val="00976CCB"/>
    <w:rsid w:val="009807C8"/>
    <w:rsid w:val="0098083F"/>
    <w:rsid w:val="00980C12"/>
    <w:rsid w:val="00980E9E"/>
    <w:rsid w:val="00985626"/>
    <w:rsid w:val="00986299"/>
    <w:rsid w:val="00986954"/>
    <w:rsid w:val="009869C4"/>
    <w:rsid w:val="0099204A"/>
    <w:rsid w:val="00992942"/>
    <w:rsid w:val="00996C6F"/>
    <w:rsid w:val="009974C8"/>
    <w:rsid w:val="00997CE9"/>
    <w:rsid w:val="009A17D3"/>
    <w:rsid w:val="009A215B"/>
    <w:rsid w:val="009A441B"/>
    <w:rsid w:val="009A5762"/>
    <w:rsid w:val="009A79EA"/>
    <w:rsid w:val="009A7C46"/>
    <w:rsid w:val="009C33E8"/>
    <w:rsid w:val="009C58A9"/>
    <w:rsid w:val="009C5D7D"/>
    <w:rsid w:val="009C5F7A"/>
    <w:rsid w:val="009C62AA"/>
    <w:rsid w:val="009C70A0"/>
    <w:rsid w:val="009C741B"/>
    <w:rsid w:val="009D2BBD"/>
    <w:rsid w:val="009D347D"/>
    <w:rsid w:val="009E13BB"/>
    <w:rsid w:val="009E33E6"/>
    <w:rsid w:val="009E7480"/>
    <w:rsid w:val="009F0333"/>
    <w:rsid w:val="009F035F"/>
    <w:rsid w:val="009F3F17"/>
    <w:rsid w:val="009F4334"/>
    <w:rsid w:val="009F44FE"/>
    <w:rsid w:val="009F4DAA"/>
    <w:rsid w:val="009F5D05"/>
    <w:rsid w:val="009F70C9"/>
    <w:rsid w:val="009F7995"/>
    <w:rsid w:val="009F7F10"/>
    <w:rsid w:val="00A008D2"/>
    <w:rsid w:val="00A0109A"/>
    <w:rsid w:val="00A045C1"/>
    <w:rsid w:val="00A04D24"/>
    <w:rsid w:val="00A0525F"/>
    <w:rsid w:val="00A073B0"/>
    <w:rsid w:val="00A11FED"/>
    <w:rsid w:val="00A13CB0"/>
    <w:rsid w:val="00A14A56"/>
    <w:rsid w:val="00A15615"/>
    <w:rsid w:val="00A17B2A"/>
    <w:rsid w:val="00A205FD"/>
    <w:rsid w:val="00A2179F"/>
    <w:rsid w:val="00A22BD0"/>
    <w:rsid w:val="00A31268"/>
    <w:rsid w:val="00A32A75"/>
    <w:rsid w:val="00A3684E"/>
    <w:rsid w:val="00A36E10"/>
    <w:rsid w:val="00A414DA"/>
    <w:rsid w:val="00A4264B"/>
    <w:rsid w:val="00A427A0"/>
    <w:rsid w:val="00A42F98"/>
    <w:rsid w:val="00A430BD"/>
    <w:rsid w:val="00A43167"/>
    <w:rsid w:val="00A4487B"/>
    <w:rsid w:val="00A47E72"/>
    <w:rsid w:val="00A5035C"/>
    <w:rsid w:val="00A51034"/>
    <w:rsid w:val="00A51470"/>
    <w:rsid w:val="00A53CE6"/>
    <w:rsid w:val="00A54759"/>
    <w:rsid w:val="00A558EC"/>
    <w:rsid w:val="00A55A83"/>
    <w:rsid w:val="00A63F29"/>
    <w:rsid w:val="00A662EC"/>
    <w:rsid w:val="00A675FF"/>
    <w:rsid w:val="00A67A4D"/>
    <w:rsid w:val="00A71B6F"/>
    <w:rsid w:val="00A80800"/>
    <w:rsid w:val="00A83B1C"/>
    <w:rsid w:val="00A84BC5"/>
    <w:rsid w:val="00A87C08"/>
    <w:rsid w:val="00A91C13"/>
    <w:rsid w:val="00A920E7"/>
    <w:rsid w:val="00A93B66"/>
    <w:rsid w:val="00A93D57"/>
    <w:rsid w:val="00A944C9"/>
    <w:rsid w:val="00A953C2"/>
    <w:rsid w:val="00A9747A"/>
    <w:rsid w:val="00AA1AC2"/>
    <w:rsid w:val="00AA3E53"/>
    <w:rsid w:val="00AA5C7B"/>
    <w:rsid w:val="00AB027F"/>
    <w:rsid w:val="00AB188B"/>
    <w:rsid w:val="00AB4632"/>
    <w:rsid w:val="00AB4B78"/>
    <w:rsid w:val="00AC0683"/>
    <w:rsid w:val="00AC3E51"/>
    <w:rsid w:val="00AC5C84"/>
    <w:rsid w:val="00AD55D0"/>
    <w:rsid w:val="00AD6E43"/>
    <w:rsid w:val="00AE16C8"/>
    <w:rsid w:val="00AE1B73"/>
    <w:rsid w:val="00AE2EC4"/>
    <w:rsid w:val="00AE5606"/>
    <w:rsid w:val="00AE70E8"/>
    <w:rsid w:val="00AF0381"/>
    <w:rsid w:val="00AF29E7"/>
    <w:rsid w:val="00AF4362"/>
    <w:rsid w:val="00AF6011"/>
    <w:rsid w:val="00B00969"/>
    <w:rsid w:val="00B05126"/>
    <w:rsid w:val="00B06245"/>
    <w:rsid w:val="00B072CA"/>
    <w:rsid w:val="00B12109"/>
    <w:rsid w:val="00B1233D"/>
    <w:rsid w:val="00B147E3"/>
    <w:rsid w:val="00B1514F"/>
    <w:rsid w:val="00B1577D"/>
    <w:rsid w:val="00B16968"/>
    <w:rsid w:val="00B229C4"/>
    <w:rsid w:val="00B23D04"/>
    <w:rsid w:val="00B25CC4"/>
    <w:rsid w:val="00B27B4E"/>
    <w:rsid w:val="00B310EC"/>
    <w:rsid w:val="00B3159B"/>
    <w:rsid w:val="00B31BCE"/>
    <w:rsid w:val="00B33BDE"/>
    <w:rsid w:val="00B351DA"/>
    <w:rsid w:val="00B356D9"/>
    <w:rsid w:val="00B36143"/>
    <w:rsid w:val="00B40565"/>
    <w:rsid w:val="00B43254"/>
    <w:rsid w:val="00B4380A"/>
    <w:rsid w:val="00B43B04"/>
    <w:rsid w:val="00B46C6A"/>
    <w:rsid w:val="00B5013D"/>
    <w:rsid w:val="00B52BF0"/>
    <w:rsid w:val="00B531E2"/>
    <w:rsid w:val="00B5366D"/>
    <w:rsid w:val="00B53CAC"/>
    <w:rsid w:val="00B56180"/>
    <w:rsid w:val="00B57CD4"/>
    <w:rsid w:val="00B57F73"/>
    <w:rsid w:val="00B60E2B"/>
    <w:rsid w:val="00B62622"/>
    <w:rsid w:val="00B63485"/>
    <w:rsid w:val="00B6499C"/>
    <w:rsid w:val="00B70DC3"/>
    <w:rsid w:val="00B72CA9"/>
    <w:rsid w:val="00B740ED"/>
    <w:rsid w:val="00B76036"/>
    <w:rsid w:val="00B80741"/>
    <w:rsid w:val="00B80B8B"/>
    <w:rsid w:val="00B80C25"/>
    <w:rsid w:val="00B829E5"/>
    <w:rsid w:val="00B83D5F"/>
    <w:rsid w:val="00B85BA4"/>
    <w:rsid w:val="00B91455"/>
    <w:rsid w:val="00B93666"/>
    <w:rsid w:val="00B93E27"/>
    <w:rsid w:val="00B940D1"/>
    <w:rsid w:val="00B943D9"/>
    <w:rsid w:val="00B96235"/>
    <w:rsid w:val="00BA06B3"/>
    <w:rsid w:val="00BA0C1E"/>
    <w:rsid w:val="00BA0FB1"/>
    <w:rsid w:val="00BA1D3F"/>
    <w:rsid w:val="00BA3B21"/>
    <w:rsid w:val="00BA47E7"/>
    <w:rsid w:val="00BA68F5"/>
    <w:rsid w:val="00BB01F2"/>
    <w:rsid w:val="00BB4FB8"/>
    <w:rsid w:val="00BC0B84"/>
    <w:rsid w:val="00BC0FA4"/>
    <w:rsid w:val="00BC3ACD"/>
    <w:rsid w:val="00BC4B8D"/>
    <w:rsid w:val="00BC7341"/>
    <w:rsid w:val="00BC7709"/>
    <w:rsid w:val="00BC7B24"/>
    <w:rsid w:val="00BD1B0F"/>
    <w:rsid w:val="00BD246C"/>
    <w:rsid w:val="00BD30BD"/>
    <w:rsid w:val="00BD34E3"/>
    <w:rsid w:val="00BD72A7"/>
    <w:rsid w:val="00BD782C"/>
    <w:rsid w:val="00BE06D9"/>
    <w:rsid w:val="00BE0CCB"/>
    <w:rsid w:val="00BE58D6"/>
    <w:rsid w:val="00BE648B"/>
    <w:rsid w:val="00BF584E"/>
    <w:rsid w:val="00C0274A"/>
    <w:rsid w:val="00C0356A"/>
    <w:rsid w:val="00C056C9"/>
    <w:rsid w:val="00C07190"/>
    <w:rsid w:val="00C1186C"/>
    <w:rsid w:val="00C13336"/>
    <w:rsid w:val="00C16373"/>
    <w:rsid w:val="00C176F8"/>
    <w:rsid w:val="00C178A8"/>
    <w:rsid w:val="00C2111F"/>
    <w:rsid w:val="00C227B8"/>
    <w:rsid w:val="00C253C8"/>
    <w:rsid w:val="00C25417"/>
    <w:rsid w:val="00C30474"/>
    <w:rsid w:val="00C31E09"/>
    <w:rsid w:val="00C33361"/>
    <w:rsid w:val="00C33FD8"/>
    <w:rsid w:val="00C36219"/>
    <w:rsid w:val="00C369AD"/>
    <w:rsid w:val="00C40ECE"/>
    <w:rsid w:val="00C41E50"/>
    <w:rsid w:val="00C4298E"/>
    <w:rsid w:val="00C43494"/>
    <w:rsid w:val="00C44898"/>
    <w:rsid w:val="00C451A7"/>
    <w:rsid w:val="00C4553A"/>
    <w:rsid w:val="00C50676"/>
    <w:rsid w:val="00C60530"/>
    <w:rsid w:val="00C6134B"/>
    <w:rsid w:val="00C637D4"/>
    <w:rsid w:val="00C63E9B"/>
    <w:rsid w:val="00C64062"/>
    <w:rsid w:val="00C643CB"/>
    <w:rsid w:val="00C643DC"/>
    <w:rsid w:val="00C6473E"/>
    <w:rsid w:val="00C64DC6"/>
    <w:rsid w:val="00C66ECB"/>
    <w:rsid w:val="00C70F6D"/>
    <w:rsid w:val="00C72970"/>
    <w:rsid w:val="00C73EE5"/>
    <w:rsid w:val="00C80392"/>
    <w:rsid w:val="00C815CA"/>
    <w:rsid w:val="00C816E1"/>
    <w:rsid w:val="00C825CF"/>
    <w:rsid w:val="00C82C8B"/>
    <w:rsid w:val="00C848E9"/>
    <w:rsid w:val="00C85429"/>
    <w:rsid w:val="00C869C1"/>
    <w:rsid w:val="00C92346"/>
    <w:rsid w:val="00C9302F"/>
    <w:rsid w:val="00C9456F"/>
    <w:rsid w:val="00C9488F"/>
    <w:rsid w:val="00C94A97"/>
    <w:rsid w:val="00C94C45"/>
    <w:rsid w:val="00C9526B"/>
    <w:rsid w:val="00C970EC"/>
    <w:rsid w:val="00C97131"/>
    <w:rsid w:val="00CA25A4"/>
    <w:rsid w:val="00CA2F47"/>
    <w:rsid w:val="00CA306B"/>
    <w:rsid w:val="00CA418E"/>
    <w:rsid w:val="00CA5D61"/>
    <w:rsid w:val="00CA6228"/>
    <w:rsid w:val="00CA7F7D"/>
    <w:rsid w:val="00CB157F"/>
    <w:rsid w:val="00CB251F"/>
    <w:rsid w:val="00CB2537"/>
    <w:rsid w:val="00CB4010"/>
    <w:rsid w:val="00CB4219"/>
    <w:rsid w:val="00CB4451"/>
    <w:rsid w:val="00CB47C7"/>
    <w:rsid w:val="00CB4D45"/>
    <w:rsid w:val="00CB4ED4"/>
    <w:rsid w:val="00CB53BF"/>
    <w:rsid w:val="00CB58EF"/>
    <w:rsid w:val="00CB640C"/>
    <w:rsid w:val="00CB6680"/>
    <w:rsid w:val="00CB751D"/>
    <w:rsid w:val="00CB7F49"/>
    <w:rsid w:val="00CC286E"/>
    <w:rsid w:val="00CC4469"/>
    <w:rsid w:val="00CC6072"/>
    <w:rsid w:val="00CC7927"/>
    <w:rsid w:val="00CD2488"/>
    <w:rsid w:val="00CD3134"/>
    <w:rsid w:val="00CD5540"/>
    <w:rsid w:val="00CD66AE"/>
    <w:rsid w:val="00CE0294"/>
    <w:rsid w:val="00CE1683"/>
    <w:rsid w:val="00CE256F"/>
    <w:rsid w:val="00CE486E"/>
    <w:rsid w:val="00CE4E0C"/>
    <w:rsid w:val="00CE4FF7"/>
    <w:rsid w:val="00CE6F59"/>
    <w:rsid w:val="00CF3ED0"/>
    <w:rsid w:val="00CF465C"/>
    <w:rsid w:val="00CF7544"/>
    <w:rsid w:val="00D00968"/>
    <w:rsid w:val="00D02A45"/>
    <w:rsid w:val="00D0474B"/>
    <w:rsid w:val="00D04FE1"/>
    <w:rsid w:val="00D05D9A"/>
    <w:rsid w:val="00D13EC9"/>
    <w:rsid w:val="00D15AFD"/>
    <w:rsid w:val="00D17280"/>
    <w:rsid w:val="00D17E98"/>
    <w:rsid w:val="00D20761"/>
    <w:rsid w:val="00D212FA"/>
    <w:rsid w:val="00D22201"/>
    <w:rsid w:val="00D232A8"/>
    <w:rsid w:val="00D265EA"/>
    <w:rsid w:val="00D27CFC"/>
    <w:rsid w:val="00D305B1"/>
    <w:rsid w:val="00D32C28"/>
    <w:rsid w:val="00D32C45"/>
    <w:rsid w:val="00D33297"/>
    <w:rsid w:val="00D344FB"/>
    <w:rsid w:val="00D34502"/>
    <w:rsid w:val="00D35E79"/>
    <w:rsid w:val="00D406F8"/>
    <w:rsid w:val="00D42309"/>
    <w:rsid w:val="00D45107"/>
    <w:rsid w:val="00D4584F"/>
    <w:rsid w:val="00D4637C"/>
    <w:rsid w:val="00D4720F"/>
    <w:rsid w:val="00D47CC9"/>
    <w:rsid w:val="00D5160B"/>
    <w:rsid w:val="00D53831"/>
    <w:rsid w:val="00D53C77"/>
    <w:rsid w:val="00D5645F"/>
    <w:rsid w:val="00D61F9C"/>
    <w:rsid w:val="00D62CD9"/>
    <w:rsid w:val="00D633EA"/>
    <w:rsid w:val="00D63F4D"/>
    <w:rsid w:val="00D64C2B"/>
    <w:rsid w:val="00D70DBC"/>
    <w:rsid w:val="00D74142"/>
    <w:rsid w:val="00D74CA3"/>
    <w:rsid w:val="00D74E39"/>
    <w:rsid w:val="00D761ED"/>
    <w:rsid w:val="00D832E8"/>
    <w:rsid w:val="00D9298C"/>
    <w:rsid w:val="00D9563B"/>
    <w:rsid w:val="00D9577C"/>
    <w:rsid w:val="00D964E2"/>
    <w:rsid w:val="00DA3786"/>
    <w:rsid w:val="00DA397A"/>
    <w:rsid w:val="00DA4CFC"/>
    <w:rsid w:val="00DA5ED2"/>
    <w:rsid w:val="00DA62BB"/>
    <w:rsid w:val="00DB02BD"/>
    <w:rsid w:val="00DB143D"/>
    <w:rsid w:val="00DB1C37"/>
    <w:rsid w:val="00DB2801"/>
    <w:rsid w:val="00DB4033"/>
    <w:rsid w:val="00DB6486"/>
    <w:rsid w:val="00DB7283"/>
    <w:rsid w:val="00DC0634"/>
    <w:rsid w:val="00DC0D9B"/>
    <w:rsid w:val="00DC1006"/>
    <w:rsid w:val="00DC115A"/>
    <w:rsid w:val="00DC13D1"/>
    <w:rsid w:val="00DC3316"/>
    <w:rsid w:val="00DC51C9"/>
    <w:rsid w:val="00DC552B"/>
    <w:rsid w:val="00DC6A1B"/>
    <w:rsid w:val="00DD062D"/>
    <w:rsid w:val="00DD0C8B"/>
    <w:rsid w:val="00DD21BE"/>
    <w:rsid w:val="00DD41A5"/>
    <w:rsid w:val="00DE061F"/>
    <w:rsid w:val="00DE0866"/>
    <w:rsid w:val="00DE0D89"/>
    <w:rsid w:val="00DE11EA"/>
    <w:rsid w:val="00DE2E08"/>
    <w:rsid w:val="00DE43B9"/>
    <w:rsid w:val="00DE5275"/>
    <w:rsid w:val="00DE63EF"/>
    <w:rsid w:val="00DE77A3"/>
    <w:rsid w:val="00DF1BA6"/>
    <w:rsid w:val="00DF2164"/>
    <w:rsid w:val="00DF228C"/>
    <w:rsid w:val="00DF34E0"/>
    <w:rsid w:val="00DF4976"/>
    <w:rsid w:val="00DF4E81"/>
    <w:rsid w:val="00DF5199"/>
    <w:rsid w:val="00E0298C"/>
    <w:rsid w:val="00E029A3"/>
    <w:rsid w:val="00E02B9A"/>
    <w:rsid w:val="00E03AEE"/>
    <w:rsid w:val="00E05198"/>
    <w:rsid w:val="00E05517"/>
    <w:rsid w:val="00E07B47"/>
    <w:rsid w:val="00E07CB9"/>
    <w:rsid w:val="00E10FF2"/>
    <w:rsid w:val="00E110A9"/>
    <w:rsid w:val="00E11668"/>
    <w:rsid w:val="00E16C7A"/>
    <w:rsid w:val="00E17293"/>
    <w:rsid w:val="00E232D9"/>
    <w:rsid w:val="00E27C8E"/>
    <w:rsid w:val="00E33CFB"/>
    <w:rsid w:val="00E34F4F"/>
    <w:rsid w:val="00E353D2"/>
    <w:rsid w:val="00E354A4"/>
    <w:rsid w:val="00E3757B"/>
    <w:rsid w:val="00E40F71"/>
    <w:rsid w:val="00E417DE"/>
    <w:rsid w:val="00E4365B"/>
    <w:rsid w:val="00E43CB1"/>
    <w:rsid w:val="00E477C5"/>
    <w:rsid w:val="00E507A4"/>
    <w:rsid w:val="00E5120A"/>
    <w:rsid w:val="00E53EC4"/>
    <w:rsid w:val="00E56740"/>
    <w:rsid w:val="00E56E31"/>
    <w:rsid w:val="00E57461"/>
    <w:rsid w:val="00E62289"/>
    <w:rsid w:val="00E63340"/>
    <w:rsid w:val="00E65D1A"/>
    <w:rsid w:val="00E66751"/>
    <w:rsid w:val="00E72BBA"/>
    <w:rsid w:val="00E72F8B"/>
    <w:rsid w:val="00E73640"/>
    <w:rsid w:val="00E754F5"/>
    <w:rsid w:val="00E756A7"/>
    <w:rsid w:val="00E75884"/>
    <w:rsid w:val="00E77C1A"/>
    <w:rsid w:val="00E8557C"/>
    <w:rsid w:val="00E85E2F"/>
    <w:rsid w:val="00E8748B"/>
    <w:rsid w:val="00E9393C"/>
    <w:rsid w:val="00E93BD7"/>
    <w:rsid w:val="00E94DEB"/>
    <w:rsid w:val="00E979E3"/>
    <w:rsid w:val="00EA079C"/>
    <w:rsid w:val="00EA0FC0"/>
    <w:rsid w:val="00EA1565"/>
    <w:rsid w:val="00EA2756"/>
    <w:rsid w:val="00EA56D2"/>
    <w:rsid w:val="00EA7558"/>
    <w:rsid w:val="00EA796B"/>
    <w:rsid w:val="00EB11A8"/>
    <w:rsid w:val="00EB12F0"/>
    <w:rsid w:val="00EB2840"/>
    <w:rsid w:val="00EB3CF3"/>
    <w:rsid w:val="00EB451E"/>
    <w:rsid w:val="00EC0730"/>
    <w:rsid w:val="00EC092F"/>
    <w:rsid w:val="00EC12B6"/>
    <w:rsid w:val="00EC17EB"/>
    <w:rsid w:val="00EC2CAC"/>
    <w:rsid w:val="00EC3474"/>
    <w:rsid w:val="00EC3FCB"/>
    <w:rsid w:val="00EC53C5"/>
    <w:rsid w:val="00EC749A"/>
    <w:rsid w:val="00EC7EE3"/>
    <w:rsid w:val="00ED20B9"/>
    <w:rsid w:val="00ED28A7"/>
    <w:rsid w:val="00ED2F98"/>
    <w:rsid w:val="00ED3C8A"/>
    <w:rsid w:val="00ED3DFE"/>
    <w:rsid w:val="00ED3F65"/>
    <w:rsid w:val="00ED412D"/>
    <w:rsid w:val="00ED5694"/>
    <w:rsid w:val="00ED6738"/>
    <w:rsid w:val="00ED6F5A"/>
    <w:rsid w:val="00ED7357"/>
    <w:rsid w:val="00EE0982"/>
    <w:rsid w:val="00EE12B9"/>
    <w:rsid w:val="00EE4058"/>
    <w:rsid w:val="00EF0E41"/>
    <w:rsid w:val="00EF1028"/>
    <w:rsid w:val="00EF2289"/>
    <w:rsid w:val="00EF3554"/>
    <w:rsid w:val="00EF41BD"/>
    <w:rsid w:val="00F00445"/>
    <w:rsid w:val="00F03AEB"/>
    <w:rsid w:val="00F06EC3"/>
    <w:rsid w:val="00F13851"/>
    <w:rsid w:val="00F145DC"/>
    <w:rsid w:val="00F15EC4"/>
    <w:rsid w:val="00F15FD6"/>
    <w:rsid w:val="00F16650"/>
    <w:rsid w:val="00F167AC"/>
    <w:rsid w:val="00F17835"/>
    <w:rsid w:val="00F208AA"/>
    <w:rsid w:val="00F23957"/>
    <w:rsid w:val="00F24834"/>
    <w:rsid w:val="00F253B1"/>
    <w:rsid w:val="00F2587D"/>
    <w:rsid w:val="00F2698A"/>
    <w:rsid w:val="00F3108A"/>
    <w:rsid w:val="00F32E52"/>
    <w:rsid w:val="00F35133"/>
    <w:rsid w:val="00F353A4"/>
    <w:rsid w:val="00F41BAB"/>
    <w:rsid w:val="00F44AF7"/>
    <w:rsid w:val="00F467A2"/>
    <w:rsid w:val="00F46978"/>
    <w:rsid w:val="00F50455"/>
    <w:rsid w:val="00F50FD8"/>
    <w:rsid w:val="00F53D44"/>
    <w:rsid w:val="00F55DF8"/>
    <w:rsid w:val="00F61F53"/>
    <w:rsid w:val="00F629C0"/>
    <w:rsid w:val="00F62E6F"/>
    <w:rsid w:val="00F63A04"/>
    <w:rsid w:val="00F674B3"/>
    <w:rsid w:val="00F70255"/>
    <w:rsid w:val="00F70C25"/>
    <w:rsid w:val="00F72BF1"/>
    <w:rsid w:val="00F81D04"/>
    <w:rsid w:val="00F829DF"/>
    <w:rsid w:val="00F831F4"/>
    <w:rsid w:val="00F84736"/>
    <w:rsid w:val="00F84FD3"/>
    <w:rsid w:val="00F86B52"/>
    <w:rsid w:val="00F91433"/>
    <w:rsid w:val="00F92343"/>
    <w:rsid w:val="00F95DC9"/>
    <w:rsid w:val="00F969FC"/>
    <w:rsid w:val="00FA00A4"/>
    <w:rsid w:val="00FA0B10"/>
    <w:rsid w:val="00FA31F8"/>
    <w:rsid w:val="00FA454B"/>
    <w:rsid w:val="00FA4D52"/>
    <w:rsid w:val="00FA4F53"/>
    <w:rsid w:val="00FA6DBD"/>
    <w:rsid w:val="00FA705E"/>
    <w:rsid w:val="00FA76D2"/>
    <w:rsid w:val="00FA7C80"/>
    <w:rsid w:val="00FB0CCE"/>
    <w:rsid w:val="00FB1320"/>
    <w:rsid w:val="00FB231C"/>
    <w:rsid w:val="00FB604A"/>
    <w:rsid w:val="00FB6671"/>
    <w:rsid w:val="00FC1340"/>
    <w:rsid w:val="00FC147B"/>
    <w:rsid w:val="00FC232E"/>
    <w:rsid w:val="00FC3087"/>
    <w:rsid w:val="00FC3394"/>
    <w:rsid w:val="00FC420C"/>
    <w:rsid w:val="00FC4466"/>
    <w:rsid w:val="00FC5349"/>
    <w:rsid w:val="00FC5DA0"/>
    <w:rsid w:val="00FD167F"/>
    <w:rsid w:val="00FD30C4"/>
    <w:rsid w:val="00FD6443"/>
    <w:rsid w:val="00FE2B21"/>
    <w:rsid w:val="00FE34B6"/>
    <w:rsid w:val="00FE3DA6"/>
    <w:rsid w:val="00FE545E"/>
    <w:rsid w:val="00FE7A57"/>
    <w:rsid w:val="00FF2C56"/>
    <w:rsid w:val="00FF7305"/>
    <w:rsid w:val="2ED44012"/>
    <w:rsid w:val="2F826991"/>
    <w:rsid w:val="37963D57"/>
    <w:rsid w:val="549DE4F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D93C5F"/>
  <w15:docId w15:val="{054C618D-47EB-40ED-8310-E4B0F37E4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A54759"/>
    <w:pPr>
      <w:keepNext/>
      <w:keepLines/>
      <w:spacing w:before="480" w:after="0"/>
      <w:outlineLvl w:val="0"/>
    </w:pPr>
    <w:rPr>
      <w:rFonts w:ascii="Times New Roman" w:eastAsiaTheme="majorEastAsia" w:hAnsi="Times New Roman" w:cs="Times New Roman"/>
      <w:b/>
      <w:bCs/>
      <w:sz w:val="32"/>
      <w:szCs w:val="32"/>
    </w:rPr>
  </w:style>
  <w:style w:type="paragraph" w:styleId="Heading2">
    <w:name w:val="heading 2"/>
    <w:basedOn w:val="Normal"/>
    <w:next w:val="BodyText"/>
    <w:link w:val="Heading2Char"/>
    <w:uiPriority w:val="9"/>
    <w:unhideWhenUsed/>
    <w:qFormat/>
    <w:rsid w:val="00A54759"/>
    <w:pPr>
      <w:keepNext/>
      <w:keepLines/>
      <w:spacing w:before="200" w:after="0"/>
      <w:outlineLvl w:val="1"/>
    </w:pPr>
    <w:rPr>
      <w:rFonts w:ascii="Times New Roman" w:eastAsiaTheme="majorEastAsia" w:hAnsi="Times New Roman" w:cs="Times New Roman"/>
      <w:b/>
      <w:bCs/>
      <w:sz w:val="28"/>
      <w:szCs w:val="28"/>
    </w:rPr>
  </w:style>
  <w:style w:type="paragraph" w:styleId="Heading3">
    <w:name w:val="heading 3"/>
    <w:basedOn w:val="Normal"/>
    <w:next w:val="BodyText"/>
    <w:link w:val="Heading3Char"/>
    <w:uiPriority w:val="9"/>
    <w:unhideWhenUsed/>
    <w:qFormat/>
    <w:rsid w:val="00A54759"/>
    <w:pPr>
      <w:keepNext/>
      <w:keepLines/>
      <w:spacing w:before="200" w:after="0"/>
      <w:outlineLvl w:val="2"/>
    </w:pPr>
    <w:rPr>
      <w:rFonts w:ascii="Times New Roman" w:eastAsiaTheme="majorEastAsia" w:hAnsi="Times New Roman" w:cs="Times New Roman"/>
      <w:b/>
      <w:bCs/>
    </w:rPr>
  </w:style>
  <w:style w:type="paragraph" w:styleId="Heading4">
    <w:name w:val="heading 4"/>
    <w:basedOn w:val="Normal"/>
    <w:next w:val="BodyText"/>
    <w:link w:val="Heading4Char"/>
    <w:uiPriority w:val="9"/>
    <w:unhideWhenUsed/>
    <w:qFormat/>
    <w:rsid w:val="00DF5199"/>
    <w:pPr>
      <w:keepNext/>
      <w:keepLines/>
      <w:spacing w:before="200" w:after="0"/>
      <w:outlineLvl w:val="3"/>
    </w:pPr>
    <w:rPr>
      <w:rFonts w:ascii="Times New Roman" w:eastAsiaTheme="majorEastAsia" w:hAnsi="Times New Roman" w:cs="Times New Roman"/>
      <w:b/>
      <w:bCs/>
      <w:iCs/>
    </w:rPr>
  </w:style>
  <w:style w:type="paragraph" w:styleId="Heading5">
    <w:name w:val="heading 5"/>
    <w:basedOn w:val="Normal"/>
    <w:next w:val="BodyText"/>
    <w:uiPriority w:val="9"/>
    <w:unhideWhenUsed/>
    <w:qFormat/>
    <w:rsid w:val="00972A14"/>
    <w:pPr>
      <w:keepNext/>
      <w:keepLines/>
      <w:spacing w:before="200" w:after="0"/>
      <w:outlineLvl w:val="4"/>
    </w:pPr>
    <w:rPr>
      <w:rFonts w:ascii="Times New Roman" w:eastAsiaTheme="majorEastAsia" w:hAnsi="Times New Roman" w:cstheme="majorBidi"/>
      <w:b/>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B4010"/>
    <w:pPr>
      <w:spacing w:before="180" w:after="180" w:line="480" w:lineRule="auto"/>
    </w:pPr>
    <w:rPr>
      <w:rFonts w:ascii="Times New Roman" w:hAnsi="Times New Roman" w:cs="Times New Roman"/>
    </w:rPr>
  </w:style>
  <w:style w:type="paragraph" w:customStyle="1" w:styleId="FirstParagraph">
    <w:name w:val="First Paragraph"/>
    <w:basedOn w:val="BodyText"/>
    <w:next w:val="BodyText"/>
    <w:qFormat/>
    <w:rsid w:val="00532647"/>
  </w:style>
  <w:style w:type="paragraph" w:customStyle="1" w:styleId="Compact">
    <w:name w:val="Compact"/>
    <w:basedOn w:val="BodyText"/>
    <w:qFormat/>
    <w:pPr>
      <w:spacing w:before="36" w:after="36"/>
    </w:pPr>
  </w:style>
  <w:style w:type="paragraph" w:styleId="Title">
    <w:name w:val="Title"/>
    <w:basedOn w:val="Normal"/>
    <w:next w:val="BodyText"/>
    <w:qFormat/>
    <w:rsid w:val="00A54759"/>
    <w:pPr>
      <w:keepNext/>
      <w:keepLines/>
      <w:spacing w:before="480" w:after="240"/>
      <w:jc w:val="center"/>
    </w:pPr>
    <w:rPr>
      <w:rFonts w:ascii="Times New Roman" w:eastAsiaTheme="majorEastAsia" w:hAnsi="Times New Roman" w:cs="Times New Roman"/>
      <w:b/>
      <w:bCs/>
      <w:sz w:val="36"/>
      <w:szCs w:val="36"/>
    </w:rPr>
  </w:style>
  <w:style w:type="paragraph" w:styleId="Subtitle">
    <w:name w:val="Subtitle"/>
    <w:basedOn w:val="Title"/>
    <w:next w:val="BodyText"/>
    <w:qFormat/>
    <w:rsid w:val="00A54759"/>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pPr>
      <w:spacing w:after="0" w:line="480" w:lineRule="auto"/>
      <w:ind w:left="720" w:hanging="720"/>
    </w:p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cstheme="majorBid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294DFB"/>
    <w:rPr>
      <w:color w:val="800080" w:themeColor="followedHyperlink"/>
      <w:u w:val="single"/>
    </w:rPr>
  </w:style>
  <w:style w:type="character" w:customStyle="1" w:styleId="BodyTextChar">
    <w:name w:val="Body Text Char"/>
    <w:basedOn w:val="DefaultParagraphFont"/>
    <w:link w:val="BodyText"/>
    <w:rsid w:val="00422D94"/>
    <w:rPr>
      <w:rFonts w:ascii="Times New Roman" w:hAnsi="Times New Roman" w:cs="Times New Roman"/>
    </w:rPr>
  </w:style>
  <w:style w:type="character" w:styleId="LineNumber">
    <w:name w:val="line number"/>
    <w:basedOn w:val="DefaultParagraphFont"/>
    <w:semiHidden/>
    <w:unhideWhenUsed/>
    <w:rsid w:val="00F63A04"/>
  </w:style>
  <w:style w:type="paragraph" w:styleId="Header">
    <w:name w:val="header"/>
    <w:basedOn w:val="Normal"/>
    <w:link w:val="HeaderChar"/>
    <w:unhideWhenUsed/>
    <w:rsid w:val="00F63A04"/>
    <w:pPr>
      <w:tabs>
        <w:tab w:val="center" w:pos="4513"/>
        <w:tab w:val="right" w:pos="9026"/>
      </w:tabs>
      <w:spacing w:after="0"/>
    </w:pPr>
  </w:style>
  <w:style w:type="character" w:customStyle="1" w:styleId="HeaderChar">
    <w:name w:val="Header Char"/>
    <w:basedOn w:val="DefaultParagraphFont"/>
    <w:link w:val="Header"/>
    <w:rsid w:val="00F63A04"/>
  </w:style>
  <w:style w:type="paragraph" w:styleId="Footer">
    <w:name w:val="footer"/>
    <w:basedOn w:val="Normal"/>
    <w:link w:val="FooterChar"/>
    <w:uiPriority w:val="99"/>
    <w:unhideWhenUsed/>
    <w:rsid w:val="00F63A04"/>
    <w:pPr>
      <w:tabs>
        <w:tab w:val="center" w:pos="4513"/>
        <w:tab w:val="right" w:pos="9026"/>
      </w:tabs>
      <w:spacing w:after="0"/>
    </w:pPr>
  </w:style>
  <w:style w:type="character" w:customStyle="1" w:styleId="FooterChar">
    <w:name w:val="Footer Char"/>
    <w:basedOn w:val="DefaultParagraphFont"/>
    <w:link w:val="Footer"/>
    <w:uiPriority w:val="99"/>
    <w:rsid w:val="00F63A04"/>
  </w:style>
  <w:style w:type="character" w:styleId="CommentReference">
    <w:name w:val="annotation reference"/>
    <w:basedOn w:val="DefaultParagraphFont"/>
    <w:semiHidden/>
    <w:unhideWhenUsed/>
    <w:rsid w:val="00B63485"/>
    <w:rPr>
      <w:sz w:val="16"/>
      <w:szCs w:val="16"/>
    </w:rPr>
  </w:style>
  <w:style w:type="paragraph" w:styleId="CommentText">
    <w:name w:val="annotation text"/>
    <w:basedOn w:val="Normal"/>
    <w:link w:val="CommentTextChar"/>
    <w:unhideWhenUsed/>
    <w:rsid w:val="00B63485"/>
    <w:rPr>
      <w:sz w:val="20"/>
      <w:szCs w:val="20"/>
    </w:rPr>
  </w:style>
  <w:style w:type="character" w:customStyle="1" w:styleId="CommentTextChar">
    <w:name w:val="Comment Text Char"/>
    <w:basedOn w:val="DefaultParagraphFont"/>
    <w:link w:val="CommentText"/>
    <w:rsid w:val="00B63485"/>
    <w:rPr>
      <w:sz w:val="20"/>
      <w:szCs w:val="20"/>
    </w:rPr>
  </w:style>
  <w:style w:type="paragraph" w:styleId="CommentSubject">
    <w:name w:val="annotation subject"/>
    <w:basedOn w:val="CommentText"/>
    <w:next w:val="CommentText"/>
    <w:link w:val="CommentSubjectChar"/>
    <w:semiHidden/>
    <w:unhideWhenUsed/>
    <w:rsid w:val="00B63485"/>
    <w:rPr>
      <w:b/>
      <w:bCs/>
    </w:rPr>
  </w:style>
  <w:style w:type="character" w:customStyle="1" w:styleId="CommentSubjectChar">
    <w:name w:val="Comment Subject Char"/>
    <w:basedOn w:val="CommentTextChar"/>
    <w:link w:val="CommentSubject"/>
    <w:semiHidden/>
    <w:rsid w:val="00B63485"/>
    <w:rPr>
      <w:b/>
      <w:bCs/>
      <w:sz w:val="20"/>
      <w:szCs w:val="20"/>
    </w:rPr>
  </w:style>
  <w:style w:type="character" w:customStyle="1" w:styleId="Heading2Char">
    <w:name w:val="Heading 2 Char"/>
    <w:basedOn w:val="DefaultParagraphFont"/>
    <w:link w:val="Heading2"/>
    <w:uiPriority w:val="9"/>
    <w:rsid w:val="005A2A31"/>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5A2A31"/>
    <w:rPr>
      <w:rFonts w:ascii="Times New Roman" w:eastAsiaTheme="majorEastAsia" w:hAnsi="Times New Roman" w:cs="Times New Roman"/>
      <w:b/>
      <w:bCs/>
    </w:rPr>
  </w:style>
  <w:style w:type="character" w:customStyle="1" w:styleId="Heading4Char">
    <w:name w:val="Heading 4 Char"/>
    <w:basedOn w:val="DefaultParagraphFont"/>
    <w:link w:val="Heading4"/>
    <w:uiPriority w:val="9"/>
    <w:rsid w:val="005A2A31"/>
    <w:rPr>
      <w:rFonts w:ascii="Times New Roman" w:eastAsiaTheme="majorEastAsia" w:hAnsi="Times New Roman" w:cs="Times New Roman"/>
      <w:b/>
      <w:bCs/>
      <w:iCs/>
    </w:rPr>
  </w:style>
  <w:style w:type="character" w:styleId="PlaceholderText">
    <w:name w:val="Placeholder Text"/>
    <w:basedOn w:val="DefaultParagraphFont"/>
    <w:semiHidden/>
    <w:rsid w:val="005A2A31"/>
    <w:rPr>
      <w:color w:val="808080"/>
    </w:rPr>
  </w:style>
  <w:style w:type="paragraph" w:styleId="Revision">
    <w:name w:val="Revision"/>
    <w:hidden/>
    <w:semiHidden/>
    <w:rsid w:val="005A2A31"/>
    <w:pPr>
      <w:spacing w:after="0"/>
    </w:pPr>
  </w:style>
  <w:style w:type="paragraph" w:customStyle="1" w:styleId="Legend">
    <w:name w:val="Legend"/>
    <w:basedOn w:val="BodyText"/>
    <w:link w:val="LegendChar"/>
    <w:qFormat/>
    <w:rsid w:val="00E232D9"/>
    <w:pPr>
      <w:spacing w:line="360" w:lineRule="auto"/>
      <w:jc w:val="both"/>
    </w:pPr>
    <w:rPr>
      <w:bCs/>
      <w:sz w:val="22"/>
      <w:szCs w:val="22"/>
    </w:rPr>
  </w:style>
  <w:style w:type="character" w:customStyle="1" w:styleId="LegendChar">
    <w:name w:val="Legend Char"/>
    <w:basedOn w:val="BodyTextChar"/>
    <w:link w:val="Legend"/>
    <w:rsid w:val="00E232D9"/>
    <w:rPr>
      <w:rFonts w:ascii="Times New Roman" w:hAnsi="Times New Roman" w:cs="Times New Roman"/>
      <w:bCs/>
      <w:sz w:val="22"/>
      <w:szCs w:val="22"/>
    </w:rPr>
  </w:style>
  <w:style w:type="character" w:styleId="UnresolvedMention">
    <w:name w:val="Unresolved Mention"/>
    <w:basedOn w:val="DefaultParagraphFont"/>
    <w:uiPriority w:val="99"/>
    <w:unhideWhenUsed/>
    <w:rsid w:val="00C227B8"/>
    <w:rPr>
      <w:color w:val="605E5C"/>
      <w:shd w:val="clear" w:color="auto" w:fill="E1DFDD"/>
    </w:rPr>
  </w:style>
  <w:style w:type="character" w:styleId="Mention">
    <w:name w:val="Mention"/>
    <w:basedOn w:val="DefaultParagraphFont"/>
    <w:uiPriority w:val="99"/>
    <w:unhideWhenUsed/>
    <w:rsid w:val="0016771B"/>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20728">
      <w:bodyDiv w:val="1"/>
      <w:marLeft w:val="0"/>
      <w:marRight w:val="0"/>
      <w:marTop w:val="0"/>
      <w:marBottom w:val="0"/>
      <w:divBdr>
        <w:top w:val="none" w:sz="0" w:space="0" w:color="auto"/>
        <w:left w:val="none" w:sz="0" w:space="0" w:color="auto"/>
        <w:bottom w:val="none" w:sz="0" w:space="0" w:color="auto"/>
        <w:right w:val="none" w:sz="0" w:space="0" w:color="auto"/>
      </w:divBdr>
    </w:div>
    <w:div w:id="77017489">
      <w:bodyDiv w:val="1"/>
      <w:marLeft w:val="0"/>
      <w:marRight w:val="0"/>
      <w:marTop w:val="0"/>
      <w:marBottom w:val="0"/>
      <w:divBdr>
        <w:top w:val="none" w:sz="0" w:space="0" w:color="auto"/>
        <w:left w:val="none" w:sz="0" w:space="0" w:color="auto"/>
        <w:bottom w:val="none" w:sz="0" w:space="0" w:color="auto"/>
        <w:right w:val="none" w:sz="0" w:space="0" w:color="auto"/>
      </w:divBdr>
    </w:div>
    <w:div w:id="189299728">
      <w:bodyDiv w:val="1"/>
      <w:marLeft w:val="0"/>
      <w:marRight w:val="0"/>
      <w:marTop w:val="0"/>
      <w:marBottom w:val="0"/>
      <w:divBdr>
        <w:top w:val="none" w:sz="0" w:space="0" w:color="auto"/>
        <w:left w:val="none" w:sz="0" w:space="0" w:color="auto"/>
        <w:bottom w:val="none" w:sz="0" w:space="0" w:color="auto"/>
        <w:right w:val="none" w:sz="0" w:space="0" w:color="auto"/>
      </w:divBdr>
    </w:div>
    <w:div w:id="345447965">
      <w:bodyDiv w:val="1"/>
      <w:marLeft w:val="0"/>
      <w:marRight w:val="0"/>
      <w:marTop w:val="0"/>
      <w:marBottom w:val="0"/>
      <w:divBdr>
        <w:top w:val="none" w:sz="0" w:space="0" w:color="auto"/>
        <w:left w:val="none" w:sz="0" w:space="0" w:color="auto"/>
        <w:bottom w:val="none" w:sz="0" w:space="0" w:color="auto"/>
        <w:right w:val="none" w:sz="0" w:space="0" w:color="auto"/>
      </w:divBdr>
    </w:div>
    <w:div w:id="441072589">
      <w:bodyDiv w:val="1"/>
      <w:marLeft w:val="0"/>
      <w:marRight w:val="0"/>
      <w:marTop w:val="0"/>
      <w:marBottom w:val="0"/>
      <w:divBdr>
        <w:top w:val="none" w:sz="0" w:space="0" w:color="auto"/>
        <w:left w:val="none" w:sz="0" w:space="0" w:color="auto"/>
        <w:bottom w:val="none" w:sz="0" w:space="0" w:color="auto"/>
        <w:right w:val="none" w:sz="0" w:space="0" w:color="auto"/>
      </w:divBdr>
    </w:div>
    <w:div w:id="576474446">
      <w:bodyDiv w:val="1"/>
      <w:marLeft w:val="0"/>
      <w:marRight w:val="0"/>
      <w:marTop w:val="0"/>
      <w:marBottom w:val="0"/>
      <w:divBdr>
        <w:top w:val="none" w:sz="0" w:space="0" w:color="auto"/>
        <w:left w:val="none" w:sz="0" w:space="0" w:color="auto"/>
        <w:bottom w:val="none" w:sz="0" w:space="0" w:color="auto"/>
        <w:right w:val="none" w:sz="0" w:space="0" w:color="auto"/>
      </w:divBdr>
    </w:div>
    <w:div w:id="703556521">
      <w:bodyDiv w:val="1"/>
      <w:marLeft w:val="0"/>
      <w:marRight w:val="0"/>
      <w:marTop w:val="0"/>
      <w:marBottom w:val="0"/>
      <w:divBdr>
        <w:top w:val="none" w:sz="0" w:space="0" w:color="auto"/>
        <w:left w:val="none" w:sz="0" w:space="0" w:color="auto"/>
        <w:bottom w:val="none" w:sz="0" w:space="0" w:color="auto"/>
        <w:right w:val="none" w:sz="0" w:space="0" w:color="auto"/>
      </w:divBdr>
    </w:div>
    <w:div w:id="858812860">
      <w:bodyDiv w:val="1"/>
      <w:marLeft w:val="0"/>
      <w:marRight w:val="0"/>
      <w:marTop w:val="0"/>
      <w:marBottom w:val="0"/>
      <w:divBdr>
        <w:top w:val="none" w:sz="0" w:space="0" w:color="auto"/>
        <w:left w:val="none" w:sz="0" w:space="0" w:color="auto"/>
        <w:bottom w:val="none" w:sz="0" w:space="0" w:color="auto"/>
        <w:right w:val="none" w:sz="0" w:space="0" w:color="auto"/>
      </w:divBdr>
    </w:div>
    <w:div w:id="1009138048">
      <w:bodyDiv w:val="1"/>
      <w:marLeft w:val="0"/>
      <w:marRight w:val="0"/>
      <w:marTop w:val="0"/>
      <w:marBottom w:val="0"/>
      <w:divBdr>
        <w:top w:val="none" w:sz="0" w:space="0" w:color="auto"/>
        <w:left w:val="none" w:sz="0" w:space="0" w:color="auto"/>
        <w:bottom w:val="none" w:sz="0" w:space="0" w:color="auto"/>
        <w:right w:val="none" w:sz="0" w:space="0" w:color="auto"/>
      </w:divBdr>
    </w:div>
    <w:div w:id="1117916814">
      <w:bodyDiv w:val="1"/>
      <w:marLeft w:val="0"/>
      <w:marRight w:val="0"/>
      <w:marTop w:val="0"/>
      <w:marBottom w:val="0"/>
      <w:divBdr>
        <w:top w:val="none" w:sz="0" w:space="0" w:color="auto"/>
        <w:left w:val="none" w:sz="0" w:space="0" w:color="auto"/>
        <w:bottom w:val="none" w:sz="0" w:space="0" w:color="auto"/>
        <w:right w:val="none" w:sz="0" w:space="0" w:color="auto"/>
      </w:divBdr>
    </w:div>
    <w:div w:id="1238704553">
      <w:bodyDiv w:val="1"/>
      <w:marLeft w:val="0"/>
      <w:marRight w:val="0"/>
      <w:marTop w:val="0"/>
      <w:marBottom w:val="0"/>
      <w:divBdr>
        <w:top w:val="none" w:sz="0" w:space="0" w:color="auto"/>
        <w:left w:val="none" w:sz="0" w:space="0" w:color="auto"/>
        <w:bottom w:val="none" w:sz="0" w:space="0" w:color="auto"/>
        <w:right w:val="none" w:sz="0" w:space="0" w:color="auto"/>
      </w:divBdr>
    </w:div>
    <w:div w:id="1351754873">
      <w:bodyDiv w:val="1"/>
      <w:marLeft w:val="0"/>
      <w:marRight w:val="0"/>
      <w:marTop w:val="0"/>
      <w:marBottom w:val="0"/>
      <w:divBdr>
        <w:top w:val="none" w:sz="0" w:space="0" w:color="auto"/>
        <w:left w:val="none" w:sz="0" w:space="0" w:color="auto"/>
        <w:bottom w:val="none" w:sz="0" w:space="0" w:color="auto"/>
        <w:right w:val="none" w:sz="0" w:space="0" w:color="auto"/>
      </w:divBdr>
    </w:div>
    <w:div w:id="1420826724">
      <w:bodyDiv w:val="1"/>
      <w:marLeft w:val="0"/>
      <w:marRight w:val="0"/>
      <w:marTop w:val="0"/>
      <w:marBottom w:val="0"/>
      <w:divBdr>
        <w:top w:val="none" w:sz="0" w:space="0" w:color="auto"/>
        <w:left w:val="none" w:sz="0" w:space="0" w:color="auto"/>
        <w:bottom w:val="none" w:sz="0" w:space="0" w:color="auto"/>
        <w:right w:val="none" w:sz="0" w:space="0" w:color="auto"/>
      </w:divBdr>
      <w:divsChild>
        <w:div w:id="136341445">
          <w:marLeft w:val="0"/>
          <w:marRight w:val="0"/>
          <w:marTop w:val="0"/>
          <w:marBottom w:val="0"/>
          <w:divBdr>
            <w:top w:val="none" w:sz="0" w:space="0" w:color="auto"/>
            <w:left w:val="none" w:sz="0" w:space="0" w:color="auto"/>
            <w:bottom w:val="none" w:sz="0" w:space="0" w:color="auto"/>
            <w:right w:val="none" w:sz="0" w:space="0" w:color="auto"/>
          </w:divBdr>
        </w:div>
        <w:div w:id="649097244">
          <w:marLeft w:val="0"/>
          <w:marRight w:val="0"/>
          <w:marTop w:val="0"/>
          <w:marBottom w:val="0"/>
          <w:divBdr>
            <w:top w:val="none" w:sz="0" w:space="0" w:color="auto"/>
            <w:left w:val="none" w:sz="0" w:space="0" w:color="auto"/>
            <w:bottom w:val="none" w:sz="0" w:space="0" w:color="auto"/>
            <w:right w:val="none" w:sz="0" w:space="0" w:color="auto"/>
          </w:divBdr>
        </w:div>
        <w:div w:id="665474349">
          <w:marLeft w:val="0"/>
          <w:marRight w:val="0"/>
          <w:marTop w:val="0"/>
          <w:marBottom w:val="0"/>
          <w:divBdr>
            <w:top w:val="none" w:sz="0" w:space="0" w:color="auto"/>
            <w:left w:val="none" w:sz="0" w:space="0" w:color="auto"/>
            <w:bottom w:val="none" w:sz="0" w:space="0" w:color="auto"/>
            <w:right w:val="none" w:sz="0" w:space="0" w:color="auto"/>
          </w:divBdr>
        </w:div>
        <w:div w:id="757293998">
          <w:marLeft w:val="0"/>
          <w:marRight w:val="0"/>
          <w:marTop w:val="0"/>
          <w:marBottom w:val="0"/>
          <w:divBdr>
            <w:top w:val="none" w:sz="0" w:space="0" w:color="auto"/>
            <w:left w:val="none" w:sz="0" w:space="0" w:color="auto"/>
            <w:bottom w:val="none" w:sz="0" w:space="0" w:color="auto"/>
            <w:right w:val="none" w:sz="0" w:space="0" w:color="auto"/>
          </w:divBdr>
        </w:div>
        <w:div w:id="776407477">
          <w:marLeft w:val="0"/>
          <w:marRight w:val="0"/>
          <w:marTop w:val="0"/>
          <w:marBottom w:val="0"/>
          <w:divBdr>
            <w:top w:val="none" w:sz="0" w:space="0" w:color="auto"/>
            <w:left w:val="none" w:sz="0" w:space="0" w:color="auto"/>
            <w:bottom w:val="none" w:sz="0" w:space="0" w:color="auto"/>
            <w:right w:val="none" w:sz="0" w:space="0" w:color="auto"/>
          </w:divBdr>
        </w:div>
        <w:div w:id="1385253170">
          <w:marLeft w:val="0"/>
          <w:marRight w:val="0"/>
          <w:marTop w:val="0"/>
          <w:marBottom w:val="0"/>
          <w:divBdr>
            <w:top w:val="none" w:sz="0" w:space="0" w:color="auto"/>
            <w:left w:val="none" w:sz="0" w:space="0" w:color="auto"/>
            <w:bottom w:val="none" w:sz="0" w:space="0" w:color="auto"/>
            <w:right w:val="none" w:sz="0" w:space="0" w:color="auto"/>
          </w:divBdr>
        </w:div>
      </w:divsChild>
    </w:div>
    <w:div w:id="1495223891">
      <w:bodyDiv w:val="1"/>
      <w:marLeft w:val="0"/>
      <w:marRight w:val="0"/>
      <w:marTop w:val="0"/>
      <w:marBottom w:val="0"/>
      <w:divBdr>
        <w:top w:val="none" w:sz="0" w:space="0" w:color="auto"/>
        <w:left w:val="none" w:sz="0" w:space="0" w:color="auto"/>
        <w:bottom w:val="none" w:sz="0" w:space="0" w:color="auto"/>
        <w:right w:val="none" w:sz="0" w:space="0" w:color="auto"/>
      </w:divBdr>
    </w:div>
    <w:div w:id="1944922394">
      <w:bodyDiv w:val="1"/>
      <w:marLeft w:val="0"/>
      <w:marRight w:val="0"/>
      <w:marTop w:val="0"/>
      <w:marBottom w:val="0"/>
      <w:divBdr>
        <w:top w:val="none" w:sz="0" w:space="0" w:color="auto"/>
        <w:left w:val="none" w:sz="0" w:space="0" w:color="auto"/>
        <w:bottom w:val="none" w:sz="0" w:space="0" w:color="auto"/>
        <w:right w:val="none" w:sz="0" w:space="0" w:color="auto"/>
      </w:divBdr>
    </w:div>
    <w:div w:id="2002342507">
      <w:bodyDiv w:val="1"/>
      <w:marLeft w:val="0"/>
      <w:marRight w:val="0"/>
      <w:marTop w:val="0"/>
      <w:marBottom w:val="0"/>
      <w:divBdr>
        <w:top w:val="none" w:sz="0" w:space="0" w:color="auto"/>
        <w:left w:val="none" w:sz="0" w:space="0" w:color="auto"/>
        <w:bottom w:val="none" w:sz="0" w:space="0" w:color="auto"/>
        <w:right w:val="none" w:sz="0" w:space="0" w:color="auto"/>
      </w:divBdr>
    </w:div>
    <w:div w:id="204282428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1.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FE96B3-8CE9-4B1F-86CF-03787E957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13720</TotalTime>
  <Pages>66</Pages>
  <Words>61123</Words>
  <Characters>348405</Characters>
  <Application>Microsoft Office Word</Application>
  <DocSecurity>0</DocSecurity>
  <Lines>2903</Lines>
  <Paragraphs>817</Paragraphs>
  <ScaleCrop>false</ScaleCrop>
  <HeadingPairs>
    <vt:vector size="2" baseType="variant">
      <vt:variant>
        <vt:lpstr>Title</vt:lpstr>
      </vt:variant>
      <vt:variant>
        <vt:i4>1</vt:i4>
      </vt:variant>
    </vt:vector>
  </HeadingPairs>
  <TitlesOfParts>
    <vt:vector size="1" baseType="lpstr">
      <vt:lpstr>Geostatistical modelling paper</vt:lpstr>
    </vt:vector>
  </TitlesOfParts>
  <Company/>
  <LinksUpToDate>false</LinksUpToDate>
  <CharactersWithSpaces>408711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Geostatistical modelling paper</dc:title>
  <dc:subject/>
  <dc:creator>Karen McCulloch</dc:creator>
  <cp:keywords/>
  <dc:description/>
  <cp:lastModifiedBy>HIMAL SHRESTHA</cp:lastModifiedBy>
  <cp:revision>781</cp:revision>
  <dcterms:created xsi:type="dcterms:W3CDTF">2021-08-27T03:46:00Z</dcterms:created>
  <dcterms:modified xsi:type="dcterms:W3CDTF">2022-08-16T01:06:00Z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lAbbreviations" value="true"/&gt;&lt;/prefs&gt;&lt;/data&gt;</vt:lpwstr>
  </property>
  <property fmtid="{D5CDD505-2E9C-101B-9397-08002B2CF9AE}" pid="3" name="ZOTERO_PREF_1">
    <vt:lpwstr>&lt;data data-version="3" zotero-version="6.0.8"&gt;&lt;session id="Gw686vD4"/&gt;&lt;style id="http://www.zotero.org/styles/apa" locale="en-GB" hasBibliography="1" bibliographyStyleHasBeenSet="1"/&gt;&lt;prefs&gt;&lt;pref name="fieldType" value="Field"/&gt;&lt;pref name="automaticJourna</vt:lpwstr>
  </property>
</Properties>
</file>
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283F6" w14:textId="1020870E" w:rsidR="00276E70" w:rsidRDefault="007D25F9" w:rsidP="00C82C8B">
      <w:pPr>
        <w:pStyle w:val="Heading2"/>
        <w:spacing w:line="480" w:lineRule="auto"/>
        <w:jc w:val="both"/>
        <w:rPr>
          <w:sz w:val="32"/>
          <w:szCs w:val="32"/>
        </w:rPr>
      </w:pPr>
      <w:bookmarkStart w:id="0" w:name="methods"/>
      <w:bookmarkStart w:id="1" w:name="X4c1b53a5e4d6bab95e4c919e065146d627a4ed7"/>
      <w:commentRangeStart w:id="2"/>
      <w:r>
        <w:rPr>
          <w:sz w:val="32"/>
          <w:szCs w:val="32"/>
        </w:rPr>
        <w:t>Title</w:t>
      </w:r>
      <w:commentRangeEnd w:id="2"/>
      <w:r w:rsidR="00662BFE">
        <w:rPr>
          <w:rStyle w:val="CommentReference"/>
          <w:rFonts w:asciiTheme="minorHAnsi" w:eastAsiaTheme="minorHAnsi" w:hAnsiTheme="minorHAnsi" w:cstheme="minorBidi"/>
          <w:b w:val="0"/>
          <w:bCs w:val="0"/>
        </w:rPr>
        <w:commentReference w:id="2"/>
      </w:r>
      <w:r>
        <w:rPr>
          <w:sz w:val="32"/>
          <w:szCs w:val="32"/>
        </w:rPr>
        <w:t xml:space="preserve">: </w:t>
      </w:r>
      <w:commentRangeStart w:id="3"/>
      <w:commentRangeStart w:id="4"/>
      <w:r w:rsidR="00276E70" w:rsidRPr="00276E70">
        <w:rPr>
          <w:sz w:val="32"/>
          <w:szCs w:val="32"/>
        </w:rPr>
        <w:t>Landscape genetics</w:t>
      </w:r>
      <w:r w:rsidR="003D272D">
        <w:rPr>
          <w:sz w:val="32"/>
          <w:szCs w:val="32"/>
        </w:rPr>
        <w:t xml:space="preserve"> </w:t>
      </w:r>
      <w:r w:rsidR="00FE7A57">
        <w:rPr>
          <w:sz w:val="32"/>
          <w:szCs w:val="32"/>
        </w:rPr>
        <w:t>approach for onchocerciasis control</w:t>
      </w:r>
      <w:r w:rsidR="00D45107">
        <w:rPr>
          <w:sz w:val="32"/>
          <w:szCs w:val="32"/>
        </w:rPr>
        <w:t xml:space="preserve"> with</w:t>
      </w:r>
      <w:r w:rsidR="00276E70" w:rsidRPr="00276E70">
        <w:rPr>
          <w:sz w:val="32"/>
          <w:szCs w:val="32"/>
        </w:rPr>
        <w:t xml:space="preserve"> the</w:t>
      </w:r>
      <w:r w:rsidR="003D272D">
        <w:rPr>
          <w:sz w:val="32"/>
          <w:szCs w:val="32"/>
        </w:rPr>
        <w:t xml:space="preserve"> </w:t>
      </w:r>
      <w:r w:rsidR="003D272D" w:rsidRPr="00276E70">
        <w:rPr>
          <w:sz w:val="32"/>
          <w:szCs w:val="32"/>
        </w:rPr>
        <w:t>parasite</w:t>
      </w:r>
      <w:r w:rsidR="003D272D">
        <w:rPr>
          <w:sz w:val="32"/>
          <w:szCs w:val="32"/>
        </w:rPr>
        <w:t xml:space="preserve"> </w:t>
      </w:r>
      <w:r w:rsidR="00FE7A57">
        <w:rPr>
          <w:sz w:val="32"/>
          <w:szCs w:val="32"/>
        </w:rPr>
        <w:t>(</w:t>
      </w:r>
      <w:r w:rsidR="00F969FC">
        <w:rPr>
          <w:i/>
          <w:iCs/>
          <w:sz w:val="32"/>
          <w:szCs w:val="32"/>
        </w:rPr>
        <w:t>Onchocerca</w:t>
      </w:r>
      <w:r w:rsidR="003D272D">
        <w:rPr>
          <w:i/>
          <w:iCs/>
          <w:sz w:val="32"/>
          <w:szCs w:val="32"/>
        </w:rPr>
        <w:t xml:space="preserve"> volvulus</w:t>
      </w:r>
      <w:r w:rsidR="00FE7A57" w:rsidRPr="004A0A95">
        <w:rPr>
          <w:sz w:val="32"/>
          <w:szCs w:val="32"/>
        </w:rPr>
        <w:t>)</w:t>
      </w:r>
      <w:r w:rsidR="003D272D">
        <w:rPr>
          <w:i/>
          <w:iCs/>
          <w:sz w:val="32"/>
          <w:szCs w:val="32"/>
        </w:rPr>
        <w:t xml:space="preserve"> </w:t>
      </w:r>
      <w:r w:rsidR="00276E70" w:rsidRPr="00276E70">
        <w:rPr>
          <w:sz w:val="32"/>
          <w:szCs w:val="32"/>
        </w:rPr>
        <w:t>and the vector</w:t>
      </w:r>
      <w:r w:rsidR="004A0A95">
        <w:rPr>
          <w:sz w:val="32"/>
          <w:szCs w:val="32"/>
        </w:rPr>
        <w:t xml:space="preserve"> (</w:t>
      </w:r>
      <w:r w:rsidR="004A0A95">
        <w:rPr>
          <w:i/>
          <w:iCs/>
          <w:sz w:val="32"/>
          <w:szCs w:val="32"/>
        </w:rPr>
        <w:t>Simulium damnosum</w:t>
      </w:r>
      <w:r w:rsidR="004A0A95">
        <w:rPr>
          <w:sz w:val="32"/>
          <w:szCs w:val="32"/>
        </w:rPr>
        <w:t>)</w:t>
      </w:r>
      <w:r w:rsidR="00276E70" w:rsidRPr="00276E70">
        <w:rPr>
          <w:sz w:val="32"/>
          <w:szCs w:val="32"/>
        </w:rPr>
        <w:t xml:space="preserve"> mitochondrial data from the transition region of Ghana</w:t>
      </w:r>
      <w:commentRangeEnd w:id="3"/>
      <w:r w:rsidR="003D3270">
        <w:rPr>
          <w:rStyle w:val="CommentReference"/>
          <w:rFonts w:asciiTheme="minorHAnsi" w:eastAsiaTheme="minorHAnsi" w:hAnsiTheme="minorHAnsi" w:cstheme="minorBidi"/>
          <w:b w:val="0"/>
          <w:bCs w:val="0"/>
        </w:rPr>
        <w:commentReference w:id="3"/>
      </w:r>
      <w:commentRangeEnd w:id="4"/>
      <w:r w:rsidR="00F433AE">
        <w:rPr>
          <w:rStyle w:val="CommentReference"/>
          <w:rFonts w:asciiTheme="minorHAnsi" w:eastAsiaTheme="minorHAnsi" w:hAnsiTheme="minorHAnsi" w:cstheme="minorBidi"/>
          <w:b w:val="0"/>
          <w:bCs w:val="0"/>
        </w:rPr>
        <w:commentReference w:id="4"/>
      </w:r>
    </w:p>
    <w:p w14:paraId="717ABA6C" w14:textId="522A2983" w:rsidR="00424305" w:rsidRDefault="00451EB6" w:rsidP="00C82C8B">
      <w:pPr>
        <w:pStyle w:val="BodyText"/>
      </w:pPr>
      <w:r>
        <w:t xml:space="preserve">H Shrestha, SM Hedtke, K </w:t>
      </w:r>
      <w:commentRangeStart w:id="5"/>
      <w:r>
        <w:t>McCulloch</w:t>
      </w:r>
      <w:commentRangeEnd w:id="5"/>
      <w:r w:rsidR="00722AB6">
        <w:rPr>
          <w:rStyle w:val="CommentReference"/>
          <w:rFonts w:asciiTheme="minorHAnsi" w:hAnsiTheme="minorHAnsi" w:cstheme="minorBidi"/>
        </w:rPr>
        <w:commentReference w:id="5"/>
      </w:r>
      <w:r>
        <w:t xml:space="preserve">, R Chisholm, </w:t>
      </w:r>
      <w:r w:rsidR="00C64DC6">
        <w:t xml:space="preserve">K Frempong, </w:t>
      </w:r>
      <w:r>
        <w:t>WN Grant</w:t>
      </w:r>
      <w:r w:rsidR="00C07190">
        <w:t xml:space="preserve">, fly collection </w:t>
      </w:r>
      <w:r w:rsidR="00185A9A">
        <w:t>collaborators</w:t>
      </w:r>
      <w:r w:rsidR="004A79DD">
        <w:t xml:space="preserve">, S </w:t>
      </w:r>
      <w:commentRangeStart w:id="6"/>
      <w:r w:rsidR="004A79DD">
        <w:t>Armoo</w:t>
      </w:r>
      <w:commentRangeEnd w:id="6"/>
      <w:r w:rsidR="00221573">
        <w:rPr>
          <w:rStyle w:val="CommentReference"/>
          <w:rFonts w:asciiTheme="minorHAnsi" w:hAnsiTheme="minorHAnsi" w:cstheme="minorBidi"/>
        </w:rPr>
        <w:commentReference w:id="6"/>
      </w:r>
      <w:r w:rsidR="004A79DD">
        <w:t>,</w:t>
      </w:r>
      <w:r w:rsidR="00702037">
        <w:t xml:space="preserve"> </w:t>
      </w:r>
      <w:r w:rsidR="009C741B">
        <w:t>N</w:t>
      </w:r>
      <w:ins w:id="7" w:author="Shannon Hedtke" w:date="2022-06-26T11:01:00Z">
        <w:r w:rsidR="00DB4B71">
          <w:t xml:space="preserve"> Sirwani</w:t>
        </w:r>
      </w:ins>
      <w:del w:id="8" w:author="Shannon Hedtke" w:date="2022-06-26T11:01:00Z">
        <w:r w:rsidR="009C741B" w:rsidDel="00DB4B71">
          <w:delText>eha</w:delText>
        </w:r>
      </w:del>
      <w:r w:rsidR="009C741B">
        <w:t xml:space="preserve">, Anusha, </w:t>
      </w:r>
      <w:r w:rsidR="00702037">
        <w:t xml:space="preserve">Osei’s </w:t>
      </w:r>
      <w:commentRangeStart w:id="9"/>
      <w:r w:rsidR="00702037">
        <w:t>group</w:t>
      </w:r>
      <w:commentRangeEnd w:id="9"/>
      <w:r w:rsidR="00401C4A">
        <w:rPr>
          <w:rStyle w:val="CommentReference"/>
          <w:rFonts w:asciiTheme="minorHAnsi" w:hAnsiTheme="minorHAnsi" w:cstheme="minorBidi"/>
        </w:rPr>
        <w:commentReference w:id="9"/>
      </w:r>
    </w:p>
    <w:p w14:paraId="7BA0F37C" w14:textId="4E1CC24A" w:rsidR="00424305" w:rsidRPr="005D37E6" w:rsidRDefault="00424305" w:rsidP="00C82C8B">
      <w:pPr>
        <w:pStyle w:val="Heading2"/>
        <w:spacing w:line="480" w:lineRule="auto"/>
        <w:jc w:val="both"/>
      </w:pPr>
      <w:r>
        <w:t>Background</w:t>
      </w:r>
    </w:p>
    <w:p w14:paraId="1983A681" w14:textId="770E5EC3" w:rsidR="004142CB" w:rsidRDefault="00C6134B" w:rsidP="00C82C8B">
      <w:pPr>
        <w:pStyle w:val="BodyText"/>
        <w:jc w:val="both"/>
      </w:pPr>
      <w:r w:rsidRPr="00C6134B">
        <w:t xml:space="preserve">Onchocerciasis is a neglected filarial disease transmitted by the bites of blackflies </w:t>
      </w:r>
      <w:r w:rsidR="006F62B9">
        <w:t xml:space="preserve">and </w:t>
      </w:r>
      <w:r w:rsidR="007223B1">
        <w:t xml:space="preserve">occurs </w:t>
      </w:r>
      <w:r w:rsidRPr="00C6134B">
        <w:t xml:space="preserve">predominantly in Africa and some parts of </w:t>
      </w:r>
      <w:ins w:id="10" w:author="Shannon Hedtke" w:date="2022-06-18T11:07:00Z">
        <w:r w:rsidR="00FD01A8">
          <w:t xml:space="preserve">the </w:t>
        </w:r>
      </w:ins>
      <w:commentRangeStart w:id="11"/>
      <w:del w:id="12" w:author="Shannon Hedtke" w:date="2022-06-18T11:07:00Z">
        <w:r w:rsidR="00093746" w:rsidDel="00FD01A8">
          <w:delText>S</w:delText>
        </w:r>
        <w:r w:rsidRPr="00C6134B" w:rsidDel="00FD01A8">
          <w:delText xml:space="preserve">outh </w:delText>
        </w:r>
      </w:del>
      <w:r w:rsidRPr="00C6134B">
        <w:t>America</w:t>
      </w:r>
      <w:ins w:id="13" w:author="Shannon Hedtke" w:date="2022-06-18T11:07:00Z">
        <w:r w:rsidR="00FD01A8">
          <w:t>s</w:t>
        </w:r>
        <w:commentRangeEnd w:id="11"/>
        <w:r w:rsidR="00FD01A8">
          <w:rPr>
            <w:rStyle w:val="CommentReference"/>
            <w:rFonts w:asciiTheme="minorHAnsi" w:hAnsiTheme="minorHAnsi" w:cstheme="minorBidi"/>
          </w:rPr>
          <w:commentReference w:id="11"/>
        </w:r>
      </w:ins>
      <w:r w:rsidR="004C3BFC">
        <w:t xml:space="preserve"> </w:t>
      </w:r>
      <w:r w:rsidR="004C3BFC">
        <w:fldChar w:fldCharType="begin"/>
      </w:r>
      <w:r w:rsidR="004C3BFC">
        <w:instrText xml:space="preserve"> ADDIN ZOTERO_ITEM CSL_CITATION {"citationID":"sCWvVM2t","properties":{"formattedCitation":"(Hill et al., 2019)","plainCitation":"(Hill et al., 2019)","noteIndex":0},"citationItems":[{"id":1753,"uris":["http://zotero.org/users/2873801/items/CVWCBEWR"],"itemData":{"id":1753,"type":"article-journal","abstract":"Onchocerciasis is a neglected tropical disease with numerous symptoms and side effects, and when left untreated can lead to permanent blindness or skin disease. This database is an attempt to combine onchocerciasis prevalence data from peer-reviewed publications into a single open-source dataset. The process followed to extract and format the information has been detailed in this paper. A total of 14,043 unique location, diagnostic, age and sex-specific records from 1975–2017 have been collected, organized and marked for collapse where a single geo-position is shared between multiple records. The locations vary from single villages up to smaller administrative units and onchocerciasis control program-defined foci. This resulting database can be used to by the global health community to advance understanding of the distribution of onchocerciasis infection and disease.","container-title":"Scientific Data","DOI":"10.1038/s41597-019-0079-5","ISSN":"2052-4463","issue":"1","journalAbbreviation":"Sci Data","language":"en","note":"number: 1\npublisher: Nature Publishing Group","page":"67","source":"www.nature.com","title":"A database of geopositioned onchocerciasis prevalence data","volume":"6","author":[{"family":"Hill","given":"Elex"},{"family":"Hall","given":"Jason"},{"family":"Letourneau","given":"Ian D."},{"family":"Donkers","given":"Katie"},{"family":"Shirude","given":"Shreya"},{"family":"Pigott","given":"David M."},{"family":"Hay","given":"Simon I."},{"family":"Cromwell","given":"Elizabeth A."}],"issued":{"date-parts":[["2019",5,22]]}}}],"schema":"https://github.com/citation-style-language/schema/raw/master/csl-citation.json"} </w:instrText>
      </w:r>
      <w:r w:rsidR="004C3BFC">
        <w:fldChar w:fldCharType="separate"/>
      </w:r>
      <w:r w:rsidR="004C3BFC" w:rsidRPr="004C3BFC">
        <w:t>(Hill et al., 2019)</w:t>
      </w:r>
      <w:r w:rsidR="004C3BFC">
        <w:fldChar w:fldCharType="end"/>
      </w:r>
      <w:r w:rsidRPr="00C6134B">
        <w:t>. Upon infection, the human host exhibit</w:t>
      </w:r>
      <w:r w:rsidR="00093746">
        <w:t>s</w:t>
      </w:r>
      <w:r w:rsidRPr="00C6134B">
        <w:t xml:space="preserve"> </w:t>
      </w:r>
      <w:r w:rsidR="00093746">
        <w:t xml:space="preserve">a </w:t>
      </w:r>
      <w:r w:rsidRPr="00C6134B">
        <w:t xml:space="preserve">range of chronic clinical manifestations such as severe skin itching, skin depigmentation, blindness and epilepsy or nodding syndrome in children </w:t>
      </w:r>
      <w:r w:rsidR="00E62289">
        <w:fldChar w:fldCharType="begin"/>
      </w:r>
      <w:r w:rsidR="00253A98">
        <w:instrText xml:space="preserve"> ADDIN ZOTERO_ITEM CSL_CITATION {"citationID":"J5xk4iHc","properties":{"formattedCitation":"(Bas\\uc0\\u225{}\\uc0\\u241{}ez et al., 2006; Colebunders et al., 2019)","plainCitation":"(Basáñez et al., 2006; Colebunders et al., 2019)","noteIndex":0},"citationItems":[{"id":1754,"uris":["http://zotero.org/users/2873801/items/HPEWJ392"],"itemData":{"id":1754,"type":"article-journal","container-title":"PLoS medicine","DOI":"10.1371/journal.pmed.0030371","ISSN":"1549-1676","issue":"9","journalAbbreviation":"PLoS Med","language":"eng","note":"PMID: 17002504\nPMCID: PMC1576321","page":"e371","source":"PubMed","title":"River blindness: a success story under threat?","title-short":"River blindness","volume":"3","author":[{"family":"Basáñez","given":"María-Gloria"},{"family":"Pion","given":"Sébastien D. S."},{"family":"Churcher","given":"Thomas S."},{"family":"Breitling","given":"Lutz P."},{"family":"Little","given":"Mark P."},{"family":"Boussinesq","given":"Michel"}],"issued":{"date-parts":[["2006",9]]}},"label":"page"},{"id":1756,"uris":["http://zotero.org/users/2873801/items/2YX5DNG9"],"itemData":{"id":1756,"type":"article-journal","container-title":"PLOS Neglected Tropical Diseases","DOI":"10.1371/journal.pntd.0007407","ISSN":"1935-2735","issue":"7","journalAbbreviation":"PLOS Neglected Tropical Diseases","language":"en","note":"publisher: Public Library of Science","page":"e0007407","source":"PLoS Journals","title":"From river blindness to river epilepsy: Implications for onchocerciasis elimination programmes","title-short":"From river blindness to river epilepsy","volume":"13","author":[{"family":"Colebunders","given":"Robert"},{"family":"Fodjo","given":"Joseph Nelson Siewe"},{"family":"Hopkins","given":"Adrian"},{"family":"Hotterbeekx","given":"An"},{"family":"Lakwo","given":"Thomson L."},{"family":"Kalinga","given":"Akili"},{"family":"Logora","given":"Makoy Yibi"},{"family":"Basáñez","given":"Maria-Gloria"}],"issued":{"date-parts":[["2019",7,18]]}}}],"schema":"https://github.com/citation-style-language/schema/raw/master/csl-citation.json"} </w:instrText>
      </w:r>
      <w:r w:rsidR="00E62289">
        <w:fldChar w:fldCharType="separate"/>
      </w:r>
      <w:r w:rsidR="00253A98" w:rsidRPr="00253A98">
        <w:t>(Basáñez et al., 2006; Colebunders et al., 2019)</w:t>
      </w:r>
      <w:r w:rsidR="00E62289">
        <w:fldChar w:fldCharType="end"/>
      </w:r>
      <w:r w:rsidRPr="00C6134B">
        <w:t xml:space="preserve">. Onchocerciasis </w:t>
      </w:r>
      <w:del w:id="14" w:author="Shannon Hedtke" w:date="2022-08-17T16:01:00Z">
        <w:r w:rsidRPr="00C6134B" w:rsidDel="008069FE">
          <w:delText xml:space="preserve">is an </w:delText>
        </w:r>
        <w:r w:rsidRPr="008069FE" w:rsidDel="008069FE">
          <w:delText>age</w:delText>
        </w:r>
        <w:r w:rsidR="00D33297" w:rsidRPr="008069FE" w:rsidDel="008069FE">
          <w:delText>-</w:delText>
        </w:r>
        <w:commentRangeStart w:id="15"/>
        <w:r w:rsidRPr="008069FE" w:rsidDel="008069FE">
          <w:delText>old</w:delText>
        </w:r>
      </w:del>
      <w:commentRangeEnd w:id="15"/>
      <w:r w:rsidR="008069FE">
        <w:rPr>
          <w:rStyle w:val="CommentReference"/>
          <w:rFonts w:asciiTheme="minorHAnsi" w:hAnsiTheme="minorHAnsi" w:cstheme="minorBidi"/>
        </w:rPr>
        <w:commentReference w:id="15"/>
      </w:r>
      <w:del w:id="16" w:author="Shannon Hedtke" w:date="2022-08-17T16:01:00Z">
        <w:r w:rsidRPr="008069FE" w:rsidDel="008069FE">
          <w:delText xml:space="preserve"> infection with</w:delText>
        </w:r>
      </w:del>
      <w:ins w:id="17" w:author="Shannon Hedtke" w:date="2022-08-17T16:01:00Z">
        <w:r w:rsidR="008069FE">
          <w:t>has</w:t>
        </w:r>
      </w:ins>
      <w:r w:rsidRPr="008069FE">
        <w:t xml:space="preserve"> a huge</w:t>
      </w:r>
      <w:r w:rsidRPr="00C6134B">
        <w:t xml:space="preserve"> socio-economic impact in the poorest of the poor nations of the world </w:t>
      </w:r>
      <w:r w:rsidR="002D3F8E">
        <w:fldChar w:fldCharType="begin"/>
      </w:r>
      <w:r w:rsidR="00E754F5">
        <w:instrText xml:space="preserve"> ADDIN ZOTERO_ITEM CSL_CITATION {"citationID":"oT9KC176","properties":{"formattedCitation":"(Cupp et al., 2011; Dunn et al., 2015)","plainCitation":"(Cupp et al., 2011; Dunn et al., 2015)","noteIndex":0},"citationItems":[{"id":1758,"uris":["http://zotero.org/users/2873801/items/PMJQCGCR"],"itemData":{"id":1758,"type":"article-journal","container-title":"Acta Tropica","DOI":"10.1016/j.actatropica.2010.08.009","ISSN":"0001706X","journalAbbreviation":"Acta Tropica","language":"en","page":"S100-S108","source":"DOI.org (Crossref)","title":"Elimination of human onchocerciasis: History of progress and current feasibility using ivermectin (Mectizan®) monotherapy","title-short":"Elimination of human onchocerciasis","volume":"120","author":[{"family":"Cupp","given":"E.W."},{"family":"Sauerbrey","given":"M."},{"family":"Richards","given":"F."}],"issued":{"date-parts":[["2011",9]]}}},{"id":1751,"uris":["http://zotero.org/users/2873801/items/8HY5ILZA"],"itemData":{"id":1751,"type":"article-journal","abstract":"In 2000, 189 member states of the United Nations (UN) developed a plan for peace and development, which resulted in eight actionable goals known as the Millennium Development Goals (MDGs). Since their inception, the MDGs have been considered the international standard for measuring development progress and have provided a blueprint for global health policy and programming. However, emphasis upon the achievement of priority benchmarks around the \"big three\" diseases--namely HIV, tuberculosis (TB), and malaria--has influenced global health entities to disproportionately allocate resources. Meanwhile, several tropical diseases that almost exclusively impact the poorest of the poor continue to be neglected, despite the existence of cost-effective and feasible methods of control or elimination. One such Neglected Tropical Disease (NTD), onchocerciasis, more commonly known as river blindness, is a debilitating and stigmatizing disease primarily affecting individuals living in remote and impoverished areas. Onchocerciasis control is considered to be one of the most successful and cost-effective public health campaigns ever launched. In addition to improving the health and well-being of millions of individuals, these programs also lead to improvements in education, agricultural production, and economic development in affected communities. Perhaps most pertinent to the global health community, though, is the demonstrated effectiveness of facilitating community engagement by allowing communities considerable ownership with regard to drug delivery. This paper reviews the contributions that such concentrated efforts to control and eliminate onchocerciasis make to achieving select MDGs. The authors hope to draw the attention of public policymakers and global health funders to the importance of the struggle against onchocerciasis as a model for community-directed interventions to advance health and development, and to advocate for NTDs inclusion in the post 2015 agenda.","container-title":"PLoS neglected tropical diseases","DOI":"10.1371/journal.pntd.0003703","ISSN":"1935-2735","issue":"5","journalAbbreviation":"PLoS Negl Trop Dis","language":"eng","note":"PMID: 25996946\nPMCID: PMC4440802","page":"e0003703","source":"PubMed","title":"The Contributions of Onchocerciasis Control and Elimination Programs toward the Achievement of the Millennium Development Goals","volume":"9","author":[{"family":"Dunn","given":"Caitlin"},{"family":"Callahan","given":"Kelly"},{"family":"Katabarwa","given":"Moses"},{"family":"Richards","given":"Frank"},{"family":"Hopkins","given":"Donald"},{"family":"Withers","given":"P. Craig"},{"family":"Buyon","given":"Lucas E."},{"family":"McFarland","given":"Deborah"}],"issued":{"date-parts":[["2015",5]]}}}],"schema":"https://github.com/citation-style-language/schema/raw/master/csl-citation.json"} </w:instrText>
      </w:r>
      <w:r w:rsidR="002D3F8E">
        <w:fldChar w:fldCharType="separate"/>
      </w:r>
      <w:r w:rsidR="00E754F5" w:rsidRPr="00E754F5">
        <w:t>(Cupp et al., 2011; Dunn et al., 2015)</w:t>
      </w:r>
      <w:r w:rsidR="002D3F8E">
        <w:fldChar w:fldCharType="end"/>
      </w:r>
      <w:r w:rsidRPr="00C6134B">
        <w:t xml:space="preserve">. Therefore, </w:t>
      </w:r>
      <w:commentRangeStart w:id="18"/>
      <w:r w:rsidRPr="00C6134B">
        <w:t xml:space="preserve">control of onchocerciasis </w:t>
      </w:r>
      <w:commentRangeEnd w:id="18"/>
      <w:r w:rsidR="00FD01A8">
        <w:rPr>
          <w:rStyle w:val="CommentReference"/>
          <w:rFonts w:asciiTheme="minorHAnsi" w:hAnsiTheme="minorHAnsi" w:cstheme="minorBidi"/>
        </w:rPr>
        <w:commentReference w:id="18"/>
      </w:r>
      <w:r w:rsidRPr="00C6134B">
        <w:t xml:space="preserve">has been a public health priority and has progressed through several stages since the commencement of </w:t>
      </w:r>
      <w:r w:rsidR="00D33297">
        <w:t xml:space="preserve">the </w:t>
      </w:r>
      <w:r w:rsidRPr="00C6134B">
        <w:t>onchocerciasis control program (OCP) with black fly larviciding in 1975</w:t>
      </w:r>
      <w:r w:rsidR="00ED3C8A">
        <w:t xml:space="preserve"> </w:t>
      </w:r>
      <w:r w:rsidR="00ED3C8A">
        <w:fldChar w:fldCharType="begin"/>
      </w:r>
      <w:r w:rsidR="00ED3C8A">
        <w:instrText xml:space="preserve"> ADDIN ZOTERO_ITEM CSL_CITATION {"citationID":"I3McS5DH","properties":{"formattedCitation":"(Boatin, 2008)","plainCitation":"(Boatin, 2008)","noteIndex":0},"citationItems":[{"id":1759,"uris":["http://zotero.org/users/2873801/items/7XGJEJYT"],"itemData":{"id":1759,"type":"article-journal","container-title":"Annals of Tropical Medicine &amp; Parasitology","DOI":"10.1179/136485908X337427","ISSN":"0003-4983, 1364-8594","issue":"sup1","journalAbbreviation":"Annals of Tropical Medicine &amp; Parasitology","language":"en","page":"13-17","source":"DOI.org (Crossref)","title":"The Onchocerciasis Control Programme in West Africa (OCP)","volume":"102","author":[{"family":"Boatin","given":"B."}],"issued":{"date-parts":[["2008",9]]}}}],"schema":"https://github.com/citation-style-language/schema/raw/master/csl-citation.json"} </w:instrText>
      </w:r>
      <w:r w:rsidR="00ED3C8A">
        <w:fldChar w:fldCharType="separate"/>
      </w:r>
      <w:r w:rsidR="00ED3C8A" w:rsidRPr="00ED3C8A">
        <w:t>(Boatin, 2008)</w:t>
      </w:r>
      <w:r w:rsidR="00ED3C8A">
        <w:fldChar w:fldCharType="end"/>
      </w:r>
      <w:r w:rsidRPr="00C6134B">
        <w:t>. Vector control was later complemented with the annual mass drug administration with ivermectin (MDAi) in 1987</w:t>
      </w:r>
      <w:r w:rsidR="00EB451E">
        <w:t xml:space="preserve"> </w:t>
      </w:r>
      <w:commentRangeStart w:id="19"/>
      <w:r w:rsidR="00EB451E">
        <w:fldChar w:fldCharType="begin"/>
      </w:r>
      <w:r w:rsidR="00EB451E">
        <w:instrText xml:space="preserve"> ADDIN ZOTERO_ITEM CSL_CITATION {"citationID":"8XnI7D4u","properties":{"formattedCitation":"(Richards et al., 2001)","plainCitation":"(Richards et al., 2001)","noteIndex":0},"citationItems":[{"id":1760,"uris":["http://zotero.org/users/2873801/items/4WKZ5U92"],"itemData":{"id":1760,"type":"article-journal","container-title":"Trends in Parasitology","DOI":"10.1016/S1471-4922(01)02112-2","ISSN":"14714922","issue":"12","journalAbbreviation":"Trends in Parasitology","language":"en","page":"558-563","source":"DOI.org (Crossref)","title":"Control of onchocerciasis today: status and challenges","title-short":"Control of onchocerciasis today","volume":"17","author":[{"family":"Richards","given":"Frank O"},{"family":"Boatin","given":"Boakye"},{"family":"Sauerbrey","given":"Mauricio"},{"family":"Sékétéli","given":"Azodoga"}],"issued":{"date-parts":[["2001",12]]}}}],"schema":"https://github.com/citation-style-language/schema/raw/master/csl-citation.json"} </w:instrText>
      </w:r>
      <w:r w:rsidR="00EB451E">
        <w:fldChar w:fldCharType="separate"/>
      </w:r>
      <w:r w:rsidR="00EB451E" w:rsidRPr="00EB451E">
        <w:t>(Richards et al., 2001)</w:t>
      </w:r>
      <w:r w:rsidR="00EB451E">
        <w:fldChar w:fldCharType="end"/>
      </w:r>
      <w:commentRangeEnd w:id="19"/>
      <w:r w:rsidR="00953232">
        <w:rPr>
          <w:rStyle w:val="CommentReference"/>
          <w:rFonts w:asciiTheme="minorHAnsi" w:hAnsiTheme="minorHAnsi" w:cstheme="minorBidi"/>
        </w:rPr>
        <w:commentReference w:id="19"/>
      </w:r>
      <w:r w:rsidRPr="00C6134B">
        <w:t>. With OCP ending in 2002, semi-annual MDAi in most of the hyper</w:t>
      </w:r>
      <w:r w:rsidR="00EB451E">
        <w:t>-</w:t>
      </w:r>
      <w:r w:rsidRPr="00C6134B">
        <w:t xml:space="preserve"> and meso</w:t>
      </w:r>
      <w:r w:rsidR="00EB451E">
        <w:t>-</w:t>
      </w:r>
      <w:r w:rsidRPr="00C6134B">
        <w:t xml:space="preserve">endemic villages has been the </w:t>
      </w:r>
      <w:commentRangeStart w:id="20"/>
      <w:r w:rsidRPr="00C6134B">
        <w:t>sole</w:t>
      </w:r>
      <w:commentRangeEnd w:id="20"/>
      <w:r w:rsidR="00953232">
        <w:rPr>
          <w:rStyle w:val="CommentReference"/>
          <w:rFonts w:asciiTheme="minorHAnsi" w:hAnsiTheme="minorHAnsi" w:cstheme="minorBidi"/>
        </w:rPr>
        <w:commentReference w:id="20"/>
      </w:r>
      <w:r w:rsidRPr="00C6134B">
        <w:t xml:space="preserve"> strategy to control onchocerciasis</w:t>
      </w:r>
      <w:r w:rsidR="004D0E98">
        <w:t xml:space="preserve"> </w:t>
      </w:r>
      <w:commentRangeStart w:id="21"/>
      <w:r w:rsidR="00ED28A7">
        <w:fldChar w:fldCharType="begin"/>
      </w:r>
      <w:r w:rsidR="00ED28A7">
        <w:instrText xml:space="preserve"> ADDIN ZOTERO_ITEM CSL_CITATION {"citationID":"Semjt247","properties":{"formattedCitation":"(Noma et al., 2002)","plainCitation":"(Noma et al., 2002)","noteIndex":0},"citationItems":[{"id":1442,"uris":["http://zotero.org/users/2873801/items/7R7QCKQ9"],"itemData":{"id":1442,"type":"article-journal","container-title":"Annals of Tropical Medicine &amp; Parasitology","DOI":"10.1179/000349802125000637","ISSN":"0003-4983, 1364-8594","issue":"sup1","journalAbbreviation":"Annals of Tropical Medicine &amp; Parasitology","language":"en","page":"S29-S39","source":"DOI.org (Crossref)","title":"Rapid epidemiological mapping of onchocerciasis (REMO): its application by the African Programme for Onchocerciasis Control (APOC)","title-short":"Rapid epidemiological mapping of onchocerciasis (REMO)","volume":"96","author":[{"family":"Noma","given":"M."},{"family":"Nwoke","given":"B. E. B."},{"family":"Nutall","given":"I."},{"family":"Tambala","given":"P. A."},{"family":"Enyong","given":"P."},{"family":"Namsenmo","given":"A."},{"family":"Remme","given":"J."},{"family":"Amazigo","given":"U. V."},{"family":"Kale","given":"O. O."},{"family":"Sékétéli","given":"A."}],"issued":{"date-parts":[["2002",3]]}}}],"schema":"https://github.com/citation-style-language/schema/raw/master/csl-citation.json"} </w:instrText>
      </w:r>
      <w:r w:rsidR="00ED28A7">
        <w:fldChar w:fldCharType="separate"/>
      </w:r>
      <w:r w:rsidR="00ED28A7" w:rsidRPr="00ED28A7">
        <w:t>(Noma et al., 2002)</w:t>
      </w:r>
      <w:r w:rsidR="00ED28A7">
        <w:fldChar w:fldCharType="end"/>
      </w:r>
      <w:commentRangeEnd w:id="21"/>
      <w:r w:rsidR="00953232">
        <w:rPr>
          <w:rStyle w:val="CommentReference"/>
          <w:rFonts w:asciiTheme="minorHAnsi" w:hAnsiTheme="minorHAnsi" w:cstheme="minorBidi"/>
        </w:rPr>
        <w:commentReference w:id="21"/>
      </w:r>
      <w:r w:rsidRPr="00C6134B">
        <w:t xml:space="preserve">. MDAi has led to </w:t>
      </w:r>
      <w:r w:rsidR="003C7716">
        <w:t xml:space="preserve">a </w:t>
      </w:r>
      <w:r w:rsidRPr="00C6134B">
        <w:t>significant reduction in the onchocerciasis transmission in</w:t>
      </w:r>
      <w:r w:rsidR="003C7716">
        <w:t xml:space="preserve"> the</w:t>
      </w:r>
      <w:r w:rsidRPr="00C6134B">
        <w:t xml:space="preserve"> majority of the onchocerciasis endemic foci (with elimination in </w:t>
      </w:r>
      <w:commentRangeStart w:id="22"/>
      <w:r w:rsidRPr="00C6134B">
        <w:t xml:space="preserve">south American </w:t>
      </w:r>
      <w:commentRangeEnd w:id="22"/>
      <w:r w:rsidR="00953232">
        <w:rPr>
          <w:rStyle w:val="CommentReference"/>
          <w:rFonts w:asciiTheme="minorHAnsi" w:hAnsiTheme="minorHAnsi" w:cstheme="minorBidi"/>
        </w:rPr>
        <w:commentReference w:id="22"/>
      </w:r>
      <w:r w:rsidRPr="00C6134B">
        <w:t xml:space="preserve">foci, Mali, </w:t>
      </w:r>
      <w:commentRangeStart w:id="23"/>
      <w:r w:rsidRPr="00C6134B">
        <w:t>Senegal</w:t>
      </w:r>
      <w:commentRangeEnd w:id="23"/>
      <w:r w:rsidR="00953232">
        <w:rPr>
          <w:rStyle w:val="CommentReference"/>
          <w:rFonts w:asciiTheme="minorHAnsi" w:hAnsiTheme="minorHAnsi" w:cstheme="minorBidi"/>
        </w:rPr>
        <w:commentReference w:id="23"/>
      </w:r>
      <w:r w:rsidRPr="00C6134B">
        <w:t>)</w:t>
      </w:r>
      <w:r w:rsidR="003C7716">
        <w:t>,</w:t>
      </w:r>
      <w:r w:rsidRPr="00C6134B">
        <w:t xml:space="preserve"> and therefore, the onchocerciasis elimination is now the primary goal</w:t>
      </w:r>
      <w:r w:rsidR="000171B8">
        <w:t xml:space="preserve"> </w:t>
      </w:r>
      <w:r w:rsidR="00FA7C80">
        <w:fldChar w:fldCharType="begin"/>
      </w:r>
      <w:r w:rsidR="000171B8">
        <w:instrText xml:space="preserve"> ADDIN ZOTERO_ITEM CSL_CITATION {"citationID":"yHmGCXeW","properties":{"formattedCitation":"(Lakwo et al., 2020; Tekle et al., 2016)","plainCitation":"(Lakwo et al., 2020; Tekle et al., 2016)","noteIndex":0},"citationItems":[{"id":1582,"uris":["http://zotero.org/users/2873801/items/HMQGV8AH"],"itemData":{"id":1582,"type":"article-journal","abstract":"Onchocerciasis is a parasitic infection caused by the filarial nematode Onchocerca volvulus and transmitted through the bites of black flies of the genus Similium that breed in rivers and streams. The impact of mass treatment with ivermectin and supplemented by vector control in some countries has changed the global scene of onchocerciasis. There has been reported progress made in elimination of onchocerciasis in central and southern American countries and in some localities in Africa. The target for elimination in the Americas has been set at 2022 while for 12 countries in Africa this is expected in 2030. This review was conducted to examine the current status of onchocerciasis elimination at the global level and report on progress made. Literature searches were made through PubMed, articles in English or English abstracts, reports and any other relevant articles related to the subject. The global burden of onchocerciasis is progressively reducing and is no longer a public health problem in some regions. However, programs are challenged with a range of issues: cross-border transmission, diagnostic tools, Loa loa co-endemicity, limited workforce in entomology and maintaining enthusiasm among community drug distributors. More concerted effort using appropriate tools is required to overcome the challenges.","container-title":"Research and Reports in Tropical Medicine","DOI":"10.2147/RRTM.S224364","ISSN":"1179-7282","journalAbbreviation":"Res Rep Trop Med","note":"PMID: 33117052\nPMCID: PMC7548320","page":"81-95","source":"PubMed Central","title":"Onchocerciasis Elimination: Progress and Challenges","title-short":"Onchocerciasis Elimination","volume":"11","author":[{"family":"Lakwo","given":"Thomson"},{"family":"Oguttu","given":"David"},{"family":"Ukety","given":"Tony"},{"family":"Post","given":"Rory"},{"family":"Bakajika","given":"Didier"}],"issued":{"date-parts":[["2020",10,7]]}}},{"id":1747,"uris":["http://zotero.org/users/2873801/items/29XA3RM2"],"itemData":{"id":1747,"type":"article-journal","container-title":"Infectious Diseases of Poverty","DOI":"10.1186/s40249-016-0160-7","ISSN":"2049-9957","issue":"1","journalAbbreviation":"Infect Dis Poverty","language":"en","page":"66","source":"DOI.org (Crossref)","title":"Progress towards onchocerciasis elimination in the participating countries of the African Programme for Onchocerciasis Control: epidemiological evaluation results","title-short":"Progress towards onchocerciasis elimination in the participating countries of the African Programme for Onchocerciasis Control","volume":"5","author":[{"family":"Tekle","given":"Afework H."},{"family":"Zouré","given":"Honorath G. M."},{"family":"Noma","given":"Mounkaila"},{"family":"Boussinesq","given":"Michel"},{"family":"Coffeng","given":"Luc E."},{"family":"Stolk","given":"Wilma A."},{"family":"Remme","given":"Jan H. F."}],"issued":{"date-parts":[["2016",12]]}}}],"schema":"https://github.com/citation-style-language/schema/raw/master/csl-citation.json"} </w:instrText>
      </w:r>
      <w:r w:rsidR="00FA7C80">
        <w:fldChar w:fldCharType="separate"/>
      </w:r>
      <w:r w:rsidR="000171B8" w:rsidRPr="000171B8">
        <w:t xml:space="preserve">(Lakwo et al., 2020; Tekle et </w:t>
      </w:r>
      <w:r w:rsidR="000171B8" w:rsidRPr="000171B8">
        <w:lastRenderedPageBreak/>
        <w:t>al., 2016)</w:t>
      </w:r>
      <w:r w:rsidR="00FA7C80">
        <w:fldChar w:fldCharType="end"/>
      </w:r>
      <w:r w:rsidRPr="00C6134B">
        <w:t>. Nevertheless, there are instances of persistence of onchocerciasis transmission despite repeated MDAi in some foci</w:t>
      </w:r>
      <w:r w:rsidR="003C7716">
        <w:t>,</w:t>
      </w:r>
      <w:r w:rsidRPr="00C6134B">
        <w:t xml:space="preserve"> which thwart the target of onchocerciasis elimination</w:t>
      </w:r>
      <w:r w:rsidR="00CE6F59">
        <w:t xml:space="preserve"> </w:t>
      </w:r>
      <w:commentRangeStart w:id="24"/>
      <w:r w:rsidR="00D42309">
        <w:fldChar w:fldCharType="begin"/>
      </w:r>
      <w:r w:rsidR="009509C8">
        <w:instrText xml:space="preserve"> ADDIN ZOTERO_ITEM CSL_CITATION {"citationID":"2ieMUbq9","properties":{"formattedCitation":"(Abong et al., 2021; Awadzi, Boakye, et al., 2004; Bas\\uc0\\u225{}\\uc0\\u241{}ez et al., 2006; P. H. Lamberton et al., 2014)","plainCitation":"(Abong et al., 2021; Awadzi, Boakye, et al., 2004; Basáñez et al., 2006; P. H. Lamberton et al., 2014)","noteIndex":0},"citationItems":[{"id":1521,"uris":["http://zotero.org/users/2873801/items/QQZG625G"],"itemData":{"id":1521,"type":"article-journal","abstract":"Background\n              \n                The impact of large scale Mass Drug Adminstration (MDA) of ivermectin on active onchocerciasis transmission by\n                Simulium damnosum\n                , which transmits the parasite\n                O\n                .\n                volvulus\n                is of great importance for onchocerciasis control programmes. We investigated in the Mbam river system area, the impact of MDA of ivermectin on entomological indices and also verify if there are river system factors that could have favoured the transmission of onchocerciasis in this area and contribute to the persistence of disease. We compared three independent techniques to detect\n                Onchocerca\n                larvae in blackflies and also analyzed the river system within 9 months post-MDA of ivermectin.\n              \n            \n            \n              Method\n              \n                Simulium\n                flies were captured before and after 1, 3, 6 and 9months of ivermectin-MDA. The biting rate was determined and 41% of the flies dissected while the rest were grouped into pools of 100 flies for DNA extraction. The extracted DNA was then subjected to O-150 LAMP and real-time PCR for the detection of infection by\n                Onchocerca species\n                using pool screening. The river system was analysed and the water discharge compared between rainy and dry seasons.\n              \n            \n            \n              Principal findings\n              \n                We used human landing collection method (previously called human bait) to collect 22,274 adult female\n                Simulium\n                flies from Mbam River System. Of this number, 9,134 were dissected while 129 pools constituted for molecular screening. Overall biting and parous rates of 1113 flies/man/day and 24.7%, respectively, were observed. All diagnostic techniques detected similar rates of\n                O\n                .\n                volvulus\n                infection (\n                P\n                = 0.9252) and infectivity (\n                P\n                = 0.4825) at all monitoring time points.\n                Onchocerca ochengi\n                larvae were only detected in 2 of the 129 pools. Analysis of the river drainage revealed two hydroelectric dams constructed on the tributaries of the Mbam river were the key contributing factor to the high-water discharge during both rainy and dry seasons.\n              \n            \n            \n              Conclusion\n              \n                Results from fly dissection (Microscopy), real-time PCR and LAMP revealed the same trends pre- and post-MDA. The infection rate with animal\n                Onchocerca sp\n                was exceptionally low. The dense river system generate important breeding sites that govern the abundance of\n                Simulium\n                during both dry and rainy seasons.","container-title":"PLOS Neglected Tropical Diseases","DOI":"10.1371/journal.pntd.0008926","ISSN":"1935-2735","issue":"1","journalAbbreviation":"PLoS Negl Trop Dis","language":"en","page":"e0008926","source":"DOI.org (Crossref)","title":"The Mbam drainage system and onchocerciasis transmission post ivermectin mass drug administration (MDA) campaign, Cameroon","volume":"15","author":[{"family":"Abong","given":"Raphael Awah"},{"family":"Amambo","given":"Glory Ngongeh"},{"family":"Hamid","given":"Ali Ahamat"},{"family":"Enow","given":"Belinda Agbor"},{"family":"Beng","given":"Amuam Andrew"},{"family":"Nietcho","given":"Franck Noel"},{"family":"Nji","given":"Theobald Mue"},{"family":"Njouendou","given":"Abdel Jelil"},{"family":"Ritter","given":"Manuel"},{"family":"Esum","given":"Mathias Eyong"},{"family":"Deribe","given":"Kebede"},{"family":"Cho","given":"Jerome Fru"},{"family":"Fombad","given":"Fanny Fri"},{"family":"Enyong","given":"Peter Ivo"},{"family":"Poole","given":"Catherine"},{"family":"Pfarr","given":"Kenneth"},{"family":"Hoerauf","given":"Achim"},{"family":"Carlow","given":"Clotilde"},{"family":"Wanji","given":"Samuel"}],"editor":[{"family":"Stolk","given":"Wilma A."}],"issued":{"date-parts":[["2021",1,19]]}}},{"id":765,"uris":["http://zotero.org/users/2873801/items/YL6GKARP"],"itemData":{"id":765,"type":"article-journal","container-title":"Annals of Tropical Medicine &amp; Parasitology","DOI":"10.1179/000349804225003253","ISSN":"0003-4983, 1364-8594","issue":"3","journalAbbreviation":"Annals of Tropical Medicine &amp; Parasitology","language":"en","page":"231-249","source":"DOI.org (Crossref)","title":"An investigation of persistent microfilaridermias despite multiple treatments with ivermectin, in two onchocerciasis-endemic foci in Ghana","volume":"98","author":[{"family":"Awadzi","given":"K."},{"family":"Boakye","given":"D. A."},{"family":"Edwards","given":"G."},{"family":"Opoku","given":"N. O."},{"family":"Attah","given":"S. K."},{"family":"Osei-Atweneboana","given":"M. Y."},{"family":"Lazdins-Helds","given":"J. K."},{"family":"Ardrey","given":"A. E."},{"family":"Addy","given":"E. T."},{"family":"Quartey","given":"B. T."},{"family":"Ahmed","given":"K."},{"family":"Boatin","given":"B. A."},{"family":"Soumbey-Alley","given":"E. W."}],"issued":{"date-parts":[["2004",4]]}}},{"id":1754,"uris":["http://zotero.org/users/2873801/items/HPEWJ392"],"itemData":{"id":1754,"type":"article-journal","container-title":"PLoS medicine","DOI":"10.1371/journal.pmed.0030371","ISSN":"1549-1676","issue":"9","journalAbbreviation":"PLoS Med","language":"eng","note":"PMID: 17002504\nPMCID: PMC1576321","page":"e371","source":"PubMed","title":"River blindness: a success story under threat?","title-short":"River blindness","volume":"3","author":[{"family":"Basáñez","given":"María-Gloria"},{"family":"Pion","given":"Sébastien D. S."},{"family":"Churcher","given":"Thomas S."},{"family":"Breitling","given":"Lutz P."},{"family":"Little","given":"Mark P."},{"family":"Boussinesq","given":"Michel"}],"issued":{"date-parts":[["2006",9]]}}},{"id":1500,"uris":["http://zotero.org/users/2873801/items/72ZJ87AW"],"itemData":{"id":1500,"type":"article-journal","container-title":"Parasites &amp; Vectors","DOI":"10.1186/s13071-014-0511-9","ISSN":"1756-3305","issue":"1","journalAbbreviation":"Parasites Vectors","language":"en","page":"511","source":"DOI.org (Crossref)","title":"Onchocerciasis transmission in Ghana: biting and parous rates of host-seeking sibling species of the &lt;i&gt;Simulium damnosum&lt;/i&gt; complex","title-short":"Onchocerciasis transmission in Ghana","volume":"7","author":[{"family":"Lamberton","given":"Poppy HL"},{"family":"Cheke","given":"Robert A"},{"family":"Walker","given":"Martin"},{"family":"Winskill","given":"Peter"},{"family":"Osei-Atweneboana","given":"Mike Y"},{"family":"Tirados","given":"Iñaki"},{"family":"Tetteh-Kumah","given":"Anthony"},{"family":"Boakye","given":"Daniel A"},{"family":"Wilson","given":"Michael D"},{"family":"Post","given":"Rory J"},{"family":"Basáñez","given":"María-Gloria"}],"issued":{"date-parts":[["2014",12]]}}}],"schema":"https://github.com/citation-style-language/schema/raw/master/csl-citation.json"} </w:instrText>
      </w:r>
      <w:r w:rsidR="00D42309">
        <w:fldChar w:fldCharType="separate"/>
      </w:r>
      <w:r w:rsidR="009509C8" w:rsidRPr="009509C8">
        <w:t>(Abong et al., 2021; Awadzi, Boakye, et al., 2004; Basáñez et al., 2006; P. H. Lamberton et al., 2014)</w:t>
      </w:r>
      <w:r w:rsidR="00D42309">
        <w:fldChar w:fldCharType="end"/>
      </w:r>
      <w:commentRangeEnd w:id="24"/>
      <w:r w:rsidR="00953232">
        <w:rPr>
          <w:rStyle w:val="CommentReference"/>
          <w:rFonts w:asciiTheme="minorHAnsi" w:hAnsiTheme="minorHAnsi" w:cstheme="minorBidi"/>
        </w:rPr>
        <w:commentReference w:id="24"/>
      </w:r>
      <w:r w:rsidRPr="00C6134B">
        <w:t>.</w:t>
      </w:r>
    </w:p>
    <w:p w14:paraId="52F46762" w14:textId="375E7E21" w:rsidR="00144BD8" w:rsidRDefault="00144BD8" w:rsidP="00C82C8B">
      <w:pPr>
        <w:pStyle w:val="BodyText"/>
        <w:jc w:val="both"/>
      </w:pPr>
      <w:r w:rsidRPr="00144BD8">
        <w:rPr>
          <w:i/>
          <w:iCs/>
        </w:rPr>
        <w:t xml:space="preserve">Simulium </w:t>
      </w:r>
      <w:r w:rsidRPr="008069FE">
        <w:rPr>
          <w:i/>
          <w:iCs/>
        </w:rPr>
        <w:t>damnosum</w:t>
      </w:r>
      <w:r w:rsidRPr="008069FE">
        <w:t>,</w:t>
      </w:r>
      <w:r w:rsidRPr="00144BD8">
        <w:t xml:space="preserve"> the primary vector for the disease</w:t>
      </w:r>
      <w:r w:rsidR="003C7716">
        <w:t>,</w:t>
      </w:r>
      <w:r w:rsidRPr="00144BD8">
        <w:t xml:space="preserve"> ha</w:t>
      </w:r>
      <w:r w:rsidR="003C7716">
        <w:t>s</w:t>
      </w:r>
      <w:r w:rsidRPr="00144BD8">
        <w:t xml:space="preserve"> a specific ecological niche, where </w:t>
      </w:r>
      <w:r w:rsidRPr="00144BD8">
        <w:rPr>
          <w:i/>
          <w:iCs/>
        </w:rPr>
        <w:t>Simulium</w:t>
      </w:r>
      <w:r w:rsidRPr="00144BD8">
        <w:t xml:space="preserve"> larvae need fast</w:t>
      </w:r>
      <w:r w:rsidR="003C7716">
        <w:t>-</w:t>
      </w:r>
      <w:r w:rsidRPr="00144BD8">
        <w:t xml:space="preserve">flowing rivers with </w:t>
      </w:r>
      <w:r w:rsidR="003C7716">
        <w:t xml:space="preserve">high </w:t>
      </w:r>
      <w:r w:rsidRPr="00144BD8">
        <w:t xml:space="preserve">oxygen saturation </w:t>
      </w:r>
      <w:r w:rsidR="00186DD4">
        <w:fldChar w:fldCharType="begin"/>
      </w:r>
      <w:r w:rsidR="00186DD4">
        <w:instrText xml:space="preserve"> ADDIN ZOTERO_ITEM CSL_CITATION {"citationID":"BlxFTx36","properties":{"formattedCitation":"(Cheke et al., 2015, 2017)","plainCitation":"(Cheke et al., 2015, 2017)","noteIndex":0},"citationItems":[{"id":1522,"uris":["http://zotero.org/users/2873801/items/JJJC3T28"],"itemData":{"id":1522,"type":"article-journal","abstract":"Development times of eggs, larvae and pupae of vectors of onchocerciasis (\n              Simulium\n              spp.) and of\n              Onchocerca volvulus\n              larvae within the adult females of the vectors decrease with increasing temperature. At and above 25°C, the parasite could reach its infective stage in less than 7 days when vectors could transmit after only two gonotrophic cycles. After incorporating exponential functions for vector development into a novel blackfly population model, it was predicted that fly numbers in Liberia and Ghana would peak at air temperatures of 29°C and 34°C, about 3°C and 7°C above current monthly averages, respectively; parous rates of forest flies (Liberia) would peak at 29°C and of savannah flies (Ghana) at 30°C. Small temperature increases (less than 2°C) might lead to changes in geographical distributions of different vector taxa. When the new model was linked to an existing framework for the population dynamics of onchocerciasis in humans and vectors, transmission rates and worm loads were projected to increase with temperature to at least 33°C. By contrast, analyses of field data on forest flies in Liberia and savannah flies in Ghana, in relation to regional climate change predictions, suggested, on the basis of simple regressions, that 13–41% decreases in fly numbers would be expected between the present and before 2040. Further research is needed to reconcile these conflicting conclusions.","container-title":"Philosophical Transactions of the Royal Society B: Biological Sciences","DOI":"10.1098/rstb.2013.0559","ISSN":"0962-8436, 1471-2970","issue":"1665","journalAbbreviation":"Phil. Trans. R. Soc. B","language":"en","page":"20130559","source":"DOI.org (Crossref)","title":"Potential effects of warmer worms and vectors on onchocerciasis transmission in West Africa","volume":"370","author":[{"family":"Cheke","given":"Robert A."},{"family":"Basáñez","given":"Maria-Gloria"},{"family":"Perry","given":"Malorie"},{"family":"White","given":"Michael T."},{"family":"Garms","given":"Rolf"},{"family":"Obuobie","given":"Emmanuel"},{"family":"Lamberton","given":"Poppy H. L."},{"family":"Young","given":"Stephen"},{"family":"Osei-Atweneboana","given":"Mike Y."},{"family":"Intsiful","given":"Joseph"},{"family":"Shen","given":"Mingwang"},{"family":"Boakye","given":"Daniel A."},{"family":"Wilson","given":"Michael D."}],"issued":{"date-parts":[["2015",4,5]]}}},{"id":1329,"uris":["http://zotero.org/users/2873801/items/HYNGZF9D"],"itemData":{"id":1329,"type":"article-journal","container-title":"Acta Tropica","DOI":"10.1016/j.actatropica.2016.12.022","ISSN":"0001706X","journalAbbreviation":"Acta Tropica","language":"en","page":"148-156","source":"DOI.org (Crossref)","title":"Ecological characteristics of &lt;i&gt;Simulium&lt;/i&gt; breeding sites in West Africa","volume":"167","author":[{"family":"Cheke","given":"Robert A."},{"family":"Young","given":"Stephen"},{"family":"Garms","given":"Rolf"}],"issued":{"date-parts":[["2017",3]]}}}],"schema":"https://github.com/citation-style-language/schema/raw/master/csl-citation.json"} </w:instrText>
      </w:r>
      <w:r w:rsidR="00186DD4">
        <w:fldChar w:fldCharType="separate"/>
      </w:r>
      <w:r w:rsidR="00186DD4" w:rsidRPr="00186DD4">
        <w:t>(Cheke et al., 2015, 2017)</w:t>
      </w:r>
      <w:r w:rsidR="00186DD4">
        <w:fldChar w:fldCharType="end"/>
      </w:r>
      <w:r w:rsidRPr="00144BD8">
        <w:t xml:space="preserve">. </w:t>
      </w:r>
      <w:r w:rsidR="00B85BA4">
        <w:t>The narrow range of ecological suitability of blackflies leads to</w:t>
      </w:r>
      <w:r w:rsidRPr="00144BD8">
        <w:t xml:space="preserve"> spatial heterogeneity in the prevalence and transmission of onchocerciasis where areas of varying endemicity are in close proximity to each other </w:t>
      </w:r>
      <w:r w:rsidR="000B0664">
        <w:fldChar w:fldCharType="begin"/>
      </w:r>
      <w:r w:rsidR="000B0664">
        <w:instrText xml:space="preserve"> ADDIN ZOTERO_ITEM CSL_CITATION {"citationID":"C4nkbSI4","properties":{"formattedCitation":"(Cromwell et al., 2021; Shrestha et al., 2022; Zour\\uc0\\u233{} et al., 2014)","plainCitation":"(Cromwell et al., 2021; Shrestha et al., 2022; Zouré et al., 2014)","noteIndex":0},"citationItems":[{"id":1513,"uris":["http://zotero.org/users/2873801/items/CRINFIQL"],"itemData":{"id":1513,"type":"article-journal","abstract":"Recent evidence suggests that, in some foci, elimination of onchocerciasis from Africa may be feasible with mass drug administration (MDA) of ivermectin. To achieve continental elimination of transmission, mapping surveys will need to be conducted across all implementation units (IUs) for which endemicity status is currently unknown. Using boosted regression tree models with optimised hyperparameter selection, we estimated environmental suitability for onchocerciasis at the 5 × 5-km resolution across Africa. In order to classify IUs that include locations that are environmentally suitable, we used receiver operating characteristic (ROC) analysis to identify an optimal threshold for suitability concordant with locations where onchocerciasis has been previously detected. This threshold value was then used to classify IUs (more suitable or less suitable) based on the location within the IU with the largest mean prediction. Mean estimates of environmental suitability suggest large areas across West and Central Africa, as well as focal areas of East Africa, are suitable for onchocerciasis transmission, consistent with the presence of current control and elimination of transmission efforts. The ROC analysis identified a mean environmental suitability index of 0·71 as a threshold to classify based on the location with the largest mean prediction within the IU. Of the IUs considered for mapping surveys, 50·2% exceed this threshold for suitability in at least one 5 × 5-km location. The formidable scale of data collection required to map onchocerciasis endemicity across the African continent presents an opportunity to use spatial data to identify areas likely to be suitable for onchocerciasis transmission. National onchocerciasis elimination programmes may wish to consider prioritising these IUs for mapping surveys as human resources, laboratory capacity, and programmatic schedules may constrain survey implementation, and possibly delaying MDA initiation in areas that would ultimately qualify.","container-title":"PLOS Neglected Tropical Diseases","DOI":"10.1371/journal.pntd.0008824","ISSN":"1935-2735","issue":"7","journalAbbreviation":"PLOS Neglected Tropical Diseases","language":"en","note":"publisher: Public Library of Science","page":"e0008824","source":"PLoS Journals","title":"Predicting the environmental suitability for onchocerciasis in Africa as an aid to elimination planning","volume":"15","author":[{"family":"Cromwell","given":"Elizabeth A."},{"family":"Osborne","given":"Joshua C. P."},{"family":"Unnasch","given":"Thomas R."},{"family":"Basáñez","given":"Maria-Gloria"},{"family":"Gass","given":"Katherine M."},{"family":"Barbre","given":"Kira A."},{"family":"Hill","given":"Elex"},{"family":"Johnson","given":"Kimberly B."},{"family":"Donkers","given":"Katie M."},{"family":"Shirude","given":"Shreya"},{"family":"Schmidt","given":"Chris A."},{"family":"Adekanmbi","given":"Victor"},{"family":"Adetokunboh","given":"Olatunji O."},{"family":"Afarideh","given":"Mohsen"},{"family":"Ahmadpour","given":"Ehsan"},{"family":"Ahmed","given":"Muktar Beshir"},{"family":"Akalu","given":"Temesgen Yihunie"},{"family":"Al-Aly","given":"Ziyad"},{"family":"Alanezi","given":"Fahad Mashhour"},{"family":"Alanzi","given":"Turki M."},{"family":"Alipour","given":"Vahid"},{"family":"Andrei","given":"Catalina Liliana"},{"family":"Ansari","given":"Fereshteh"},{"family":"Ansha","given":"Mustafa Geleto"},{"family":"Anvari","given":"Davood"},{"family":"Appiah","given":"Seth Christopher Yaw"},{"family":"Arabloo","given":"Jalal"},{"family":"Arnold","given":"Benjamin F."},{"family":"Ausloos","given":"Marcel"},{"family":"Ayanore","given":"Martin Amogre"},{"family":"Baig","given":"Atif Amin"},{"family":"Banach","given":"Maciej"},{"family":"Barac","given":"Aleksandra"},{"family":"Bärnighausen","given":"Till Winfried"},{"family":"Bayati","given":"Mohsen"},{"family":"Bhattacharyya","given":"Krittika"},{"family":"Bhutta","given":"Zulfiqar A."},{"family":"Bibi","given":"Sadia"},{"family":"Bijani","given":"Ali"},{"family":"Bohlouli","given":"Somayeh"},{"family":"Bohluli","given":"Mahdi"},{"family":"Brady","given":"Oliver J."},{"family":"Bragazzi","given":"Nicola Luigi"},{"family":"Butt","given":"Zahid A."},{"family":"Carvalho","given":"Felix"},{"family":"Chatterjee","given":"Souranshu"},{"family":"Chattu","given":"Vijay Kumar"},{"family":"Chattu","given":"Soosanna Kumary"},{"family":"Cormier","given":"Natalie Maria"},{"family":"Dahlawi","given":"Saad M. A."},{"family":"Damiani","given":"Giovanni"},{"family":"Daoud","given":"Farah"},{"family":"Darwesh","given":"Aso Mohammad"},{"family":"Daryani","given":"Ahmad"},{"family":"Deribe","given":"Kebede"},{"family":"Dharmaratne","given":"Samath Dhamminda"},{"family":"Diaz","given":"Daniel"},{"family":"Do","given":"Hoa Thi"},{"family":"Zaki","given":"Maysaa El Sayed"},{"family":"Tantawi","given":"Maha El"},{"family":"Elemineh","given":"Demelash Abewa"},{"family":"Faraj","given":"Anwar"},{"family":"Harandi","given":"Majid Fasihi"},{"family":"Fatahi","given":"Yousef"},{"family":"Feigin","given":"Valery L."},{"family":"Fernandes","given":"Eduarda"},{"family":"Foigt","given":"Nataliya A."},{"family":"Foroutan","given":"Masoud"},{"family":"Franklin","given":"Richard Charles"},{"family":"Gubari","given":"Mohammed Ibrahim Mohialdeen"},{"family":"Guido","given":"Davide"},{"family":"Guo","given":"Yuming"},{"family":"Haj-Mirzaian","given":"Arvin"},{"family":"Abdullah","given":"Kanaan Hamagharib"},{"family":"Hamidi","given":"Samer"},{"family":"Herteliu","given":"Claudiu"},{"family":"Hidru","given":"Hagos Degefa","dropping-particle":"de"},{"family":"Higazi","given":"Tarig B."},{"family":"Hossain","given":"Naznin"},{"family":"Hosseinzadeh","given":"Mehdi"},{"family":"Househ","given":"Mowafa"},{"family":"Ilesanmi","given":"Olayinka Stephen"},{"family":"Ilic","given":"Milena D."},{"family":"Ilic","given":"Irena M."},{"family":"Iqbal","given":"Usman"},{"family":"Irvani","given":"Seyed Sina Naghibi"},{"family":"Jha","given":"Ravi Prakash"},{"family":"Joukar","given":"Farahnaz"},{"family":"Jozwiak","given":"Jacek Jerzy"},{"family":"Kabir","given":"Zubair"},{"family":"Kalankesh","given":"Leila R."},{"family":"Kalhor","given":"Rohollah"},{"family":"Matin","given":"Behzad Karami"},{"family":"Karimi","given":"Salah Eddin"},{"family":"Kasaeian","given":"Amir"},{"family":"Kavetskyy","given":"Taras"},{"family":"Kayode","given":"Gbenga A."},{"family":"Karyani","given":"Ali Kazemi"},{"family":"Kelbore","given":"Abraham Getachew"},{"family":"Keramati","given":"Maryam"},{"family":"Khalilov","given":"Rovshan"},{"family":"Khan","given":"Ejaz Ahmad"},{"family":"Khan","given":"Md Nuruzzaman Nuruzzaman"},{"family":"Khatab","given":"Khaled"},{"family":"Khater","given":"Mona M."},{"family":"Kianipour","given":"Neda"},{"family":"Kibret","given":"Kelemu Tilahun"},{"family":"Kim","given":"Yun Jin"},{"family":"Kosen","given":"Soewarta"},{"family":"Krohn","given":"Kris J."},{"family":"Kusuma","given":"Dian"},{"family":"Vecchia","given":"Carlo La"},{"family":"Lansingh","given":"Van Charles"},{"family":"Lee","given":"Paul H."},{"family":"LeGrand","given":"Kate E."},{"family":"Li","given":"Shanshan"},{"family":"Longbottom","given":"Joshua"},{"family":"Razek","given":"Hassan Magdy Abd El"},{"family":"Razek","given":"Muhammed Magdy Abd El"},{"family":"Maleki","given":"Afshin"},{"family":"Mamun","given":"Abdullah A."},{"family":"Manafi","given":"Ali"},{"family":"Manafi","given":"Navid"},{"family":"Mansournia","given":"Mohammad Ali"},{"family":"Martins-Melo","given":"Francisco Rogerlândio"},{"family":"Mazidi","given":"Mohsen"},{"family":"McAlinden","given":"Colm"},{"family":"Meharie","given":"Birhanu Geta"},{"family":"Mendoza","given":"Walter"},{"family":"Mengesha","given":"Endalkachew Worku"},{"family":"Mengistu","given":"Desalegn Tadese"},{"family":"Mereta","given":"Seid Tiku"},{"family":"Mestrovic","given":"Tomislav"},{"family":"Miller","given":"Ted R."},{"family":"Miri","given":"Mohammad"},{"family":"Moghadaszadeh","given":"Masoud"},{"family":"Mohammadian-Hafshejani","given":"Abdollah"},{"family":"Mohammadpourhodki","given":"Reza"},{"family":"Mohammed","given":"Shafiu"},{"family":"Mohammed","given":"Salahuddin"},{"family":"Moradi","given":"Masoud"},{"family":"Moradzadeh","given":"Rahmatollah"},{"family":"Moraga","given":"Paula"},{"family":"Mosser","given":"Jonathan F."},{"family":"Naderi","given":"Mehdi"},{"family":"Nagarajan","given":"Ahamarshan Jayaraman"},{"family":"Naik","given":"Gurudatta"},{"family":"Negoi","given":"Ionut"},{"family":"Nguyen","given":"Cuong Tat"},{"family":"Nguyen","given":"Huong Lan Thi"},{"family":"Nguyen","given":"Trang Huyen"},{"family":"Nikbakhsh","given":"Rajan"},{"family":"Oancea","given":"Bogdan"},{"family":"Olagunju","given":"Tinuke O."},{"family":"Olagunju","given":"Andrew T."},{"family":"Bali","given":"Ahmed Omar"},{"family":"Onwujekwe","given":"Obinna E."},{"family":"Pana","given":"Adrian"},{"family":"Pourjafar","given":"Hadi"},{"family":"Rahim","given":"Fakher"},{"family":"Rahman","given":"Mohammad Hifz Ur"},{"family":"Rathi","given":"Priya"},{"family":"Rawaf","given":"Salman"},{"family":"Rawaf","given":"David Laith"},{"family":"Rawassizadeh","given":"Reza"},{"family":"Resnikoff","given":"Serge"},{"family":"Reta","given":"Melese Abate"},{"family":"Rezapour","given":"Aziz"},{"family":"Rubagotti","given":"Enrico"},{"family":"Rubino","given":"Salvatore"},{"family":"Sadeghi","given":"Ehsan"},{"family":"Saghafipour","given":"Abedin"},{"family":"Sajadi","given":"S. Mohammad"},{"family":"Samy","given":"Abdallah M."},{"family":"Sarmiento-Suárez","given":"Rodrigo"},{"family":"Sawhney","given":"Monika"},{"family":"Schipp","given":"Megan F."},{"family":"Shaheen","given":"Amira A."},{"family":"Shaikh","given":"Masood Ali"},{"family":"Shamsizadeh","given":"Morteza"},{"family":"Sharafi","given":"Kiomars"},{"family":"Sheikh","given":"Aziz"},{"family":"Shetty","given":"B. Suresh Kumar"},{"family":"Shin","given":"Jae Il"},{"family":"Shivakumar","given":"K. M."},{"family":"Simonetti","given":"Biagio"},{"family":"Singh","given":"Jasvinder A."},{"family":"Skiadaresi","given":"Eirini"},{"family":"Soheili","given":"Amin"},{"family":"Soltani","given":"Shahin"},{"family":"Spurlock","given":"Emma Elizabeth"},{"family":"Sufiyan","given":"Mu’awiyyah Babale"},{"family":"Tabuchi","given":"Takahiro"},{"family":"Tapak","given":"Leili"},{"family":"Thompson","given":"Robert L."},{"family":"Thomson","given":"Alan J."},{"family":"Traini","given":"Eugenio"},{"family":"Tran","given":"Bach Xuan"},{"family":"Ullah","given":"Irfan"},{"family":"Ullah","given":"Saif"},{"family":"Uneke","given":"Chigozie Jesse"},{"family":"Unnikrishnan","given":"Bhaskaran"},{"family":"Uthman","given":"Olalekan A."},{"family":"Melchers","given":"Natalie V. S. Vinkeles"},{"family":"Violante","given":"Francesco S."},{"family":"Wolde","given":"Haileab Fekadu"},{"family":"Wonde","given":"Tewodros Eshete"},{"family":"Yamada","given":"Tomohide"},{"family":"Yaya","given":"Sanni"},{"family":"Yazdi-Feyzabadi","given":"Vahid"},{"family":"Yip","given":"Paul"},{"family":"Yonemoto","given":"Naohiro"},{"family":"Yousof","given":"Hebat-Allah Salah A."},{"family":"Yu","given":"Chuanhua"},{"family":"Yu","given":"Yong"},{"family":"Yusefzadeh","given":"Hasan"},{"family":"Zaki","given":"Leila"},{"family":"Zaman","given":"Sojib Bin"},{"family":"Zamanian","given":"Maryam"},{"family":"Zhang","given":"Zhi-Jiang"},{"family":"Zhang","given":"Yunquan"},{"family":"Ziapour","given":"Arash"},{"family":"Hay","given":"Simon I."},{"family":"Pigott","given":"David M."}],"issued":{"date-parts":[["2021",7,28]]}}},{"id":1589,"uris":["http://zotero.org/users/2873801/items/XZGURNKQ"],"itemData":{"id":1589,"type":"article","abstract":"Background\nOnchocerciasis is a neglected tropical and filarial disease transmitted by the bites of blackflies, causing blindness and severe skin lesions. The change in focus for onchocerciasis management from control to elimination requires thorough mapping of pre-control endemicity to identify areas requiring interventions and to monitor progress. Onchocerca volvulus infection prevalence in sub-Saharan Africa is spatially continuous and heterogeneous, and highly endemic areas may contribute to transmission in areas of low endemicity or vice-versa. Ethiopia is one such onchocerciasis-endemic country with heterogeneous O. volvulus infection prevalence, and many districts are still unmapped despite their potential for O. volvulus infection transmission. \nMethodology/Principle findings\nA Bayesian geostatistical model was fitted for retrospective pre-intervention nodule prevalence data collected from 916 unique sites and 35,077 people across Ethiopia. We used multiple environmental, socio-demographic, and climate variables to estimate the pre-intervention prevalence of O. volvulus infection across Ethiopia and to explore their relationship with prevalence. Prevalence was high in southern and northwestern Ethiopia and low in Ethiopia's central and eastern parts. Distance to the nearest river (-0.015, 95% BCI: -0.025 - -0.005), precipitation seasonality (-0.017, 95% BCI: -0.032 - -0.001), and flow accumulation (-0.042, 95% BCI: -0.07 - -0.019) were negatively associated with O. volvulus infection prevalence, while soil moisture (0.0216, 95% BCI: 0.014 - 0.03) was positively associated. \nConclusions/Significance\nInfection distribution was correlated with habitat suitability for vector breeding and associated biting behavior. The modeled pre-intervention prevalence can be used as a guide for determining priority for intervention in regions of Ethiopia that are currently unmapped, most of which have comparatively low infection prevalence.","genre":"preprint","language":"en","note":"DOI: 10.1101/2022.01.10.22269016","publisher":"Epidemiology","source":"DOI.org (Crossref)","title":"Geospatial modeling of pre-intervention prevalence of &lt;i&gt;Onchocerca volvulus&lt;/i&gt; infection in Ethiopia as an aid to onchocerciasis elimination","URL":"http://medrxiv.org/lookup/doi/10.1101/2022.01.10.22269016","author":[{"family":"Shrestha","given":"Himal"},{"family":"McCulloch","given":"Karen"},{"family":"Hedtke","given":"Shannon M"},{"family":"Grant","given":"Warwick N"}],"accessed":{"date-parts":[["2022",1,24]]},"issued":{"date-parts":[["2022",1,11]]}}},{"id":1505,"uris":["http://zotero.org/users/2873801/items/D93F27FR"],"itemData":{"id":1505,"type":"article-journal","container-title":"Parasites &amp; Vectors","DOI":"10.1186/1756-3305-7-326","ISSN":"1756-3305","issue":"1","journalAbbreviation":"Parasites Vectors","language":"en","page":"326","source":"DOI.org (Crossref)","title":"The geographic distribution of onchocerciasis in the 20 participating countries of the African Programme for Onchocerciasis Control: (2) pre-control endemicity levels and estimated number infected","title-short":"The geographic distribution of onchocerciasis in the 20 participating countries of the African Programme for Onchocerciasis Control","volume":"7","author":[{"family":"Zouré","given":"Honorat GM"},{"family":"Noma","given":"Mounkaila"},{"family":"Tekle","given":"Afework H"},{"family":"Amazigo","given":"Uche V"},{"family":"Diggle","given":"Peter J"},{"family":"Giorgi","given":"Emanuele"},{"family":"Remme","given":"Jan HF"}],"issued":{"date-parts":[["2014",12]]}}}],"schema":"https://github.com/citation-style-language/schema/raw/master/csl-citation.json"} </w:instrText>
      </w:r>
      <w:r w:rsidR="000B0664">
        <w:fldChar w:fldCharType="separate"/>
      </w:r>
      <w:r w:rsidR="000B0664" w:rsidRPr="000B0664">
        <w:t>(Cromwell et al., 2021; Shrestha et al., 2022; Zouré et al., 2014)</w:t>
      </w:r>
      <w:r w:rsidR="000B0664">
        <w:fldChar w:fldCharType="end"/>
      </w:r>
      <w:r w:rsidRPr="00144BD8">
        <w:t xml:space="preserve">. In addition, there </w:t>
      </w:r>
      <w:ins w:id="25" w:author="Shannon Hedtke" w:date="2022-06-20T10:24:00Z">
        <w:r w:rsidR="00C42A9C">
          <w:t>has been</w:t>
        </w:r>
      </w:ins>
      <w:del w:id="26" w:author="Shannon Hedtke" w:date="2022-06-20T10:24:00Z">
        <w:r w:rsidRPr="00144BD8" w:rsidDel="00C42A9C">
          <w:delText>is a</w:delText>
        </w:r>
      </w:del>
      <w:r w:rsidRPr="00144BD8">
        <w:t xml:space="preserve"> spatial variation in </w:t>
      </w:r>
      <w:ins w:id="27" w:author="Shannon Hedtke" w:date="2022-08-17T16:08:00Z">
        <w:r w:rsidR="008069FE">
          <w:t>interventions</w:t>
        </w:r>
      </w:ins>
      <w:del w:id="28" w:author="Shannon Hedtke" w:date="2022-08-17T16:08:00Z">
        <w:r w:rsidRPr="00144BD8" w:rsidDel="008069FE">
          <w:delText>treatment</w:delText>
        </w:r>
      </w:del>
      <w:r w:rsidR="009129BB">
        <w:t>,</w:t>
      </w:r>
      <w:r w:rsidRPr="00144BD8">
        <w:t xml:space="preserve"> i.e. not all communities (particularly </w:t>
      </w:r>
      <w:commentRangeStart w:id="29"/>
      <w:r w:rsidRPr="00144BD8">
        <w:t xml:space="preserve">hypoendemic </w:t>
      </w:r>
      <w:commentRangeEnd w:id="29"/>
      <w:r w:rsidR="00C42A9C">
        <w:rPr>
          <w:rStyle w:val="CommentReference"/>
          <w:rFonts w:asciiTheme="minorHAnsi" w:hAnsiTheme="minorHAnsi" w:cstheme="minorBidi"/>
        </w:rPr>
        <w:commentReference w:id="29"/>
      </w:r>
      <w:r w:rsidRPr="00144BD8">
        <w:t xml:space="preserve">communities) undergo MDAi. These untreated but </w:t>
      </w:r>
      <w:ins w:id="30" w:author="Shannon Hedtke" w:date="2022-08-17T16:08:00Z">
        <w:r w:rsidR="008069FE">
          <w:t>hypo</w:t>
        </w:r>
      </w:ins>
      <w:del w:id="31" w:author="Shannon Hedtke" w:date="2022-08-17T16:08:00Z">
        <w:r w:rsidRPr="00144BD8" w:rsidDel="008069FE">
          <w:delText>low</w:delText>
        </w:r>
        <w:r w:rsidR="009129BB" w:rsidDel="008069FE">
          <w:delText>-</w:delText>
        </w:r>
      </w:del>
      <w:r w:rsidRPr="00144BD8">
        <w:t xml:space="preserve">endemic communities might act as a source of infection </w:t>
      </w:r>
      <w:r w:rsidR="009129BB">
        <w:t>in</w:t>
      </w:r>
      <w:r w:rsidRPr="00144BD8">
        <w:t xml:space="preserve"> the areas where onchocerciasis is controlled with MDAi. This cross-transmission is usually facilitated by the migration of either infected human hosts or infected vectors</w:t>
      </w:r>
      <w:r w:rsidR="009129BB">
        <w:t>,</w:t>
      </w:r>
      <w:r w:rsidRPr="00144BD8">
        <w:t xml:space="preserve"> or both</w:t>
      </w:r>
      <w:r w:rsidR="009129BB">
        <w:t>,</w:t>
      </w:r>
      <w:r w:rsidRPr="00144BD8">
        <w:t xml:space="preserve"> as suggested by some modelling studies </w:t>
      </w:r>
      <w:r w:rsidR="004A4AA3">
        <w:fldChar w:fldCharType="begin"/>
      </w:r>
      <w:r w:rsidR="001A65C7">
        <w:instrText xml:space="preserve"> ADDIN ZOTERO_ITEM CSL_CITATION {"citationID":"EDNV6a2E","properties":{"formattedCitation":"(Hedtke et al., 2020; Vos et al., 2021)","plainCitation":"(Hedtke et al., 2020; Vos et al., 2021)","noteIndex":0},"citationItems":[{"id":1005,"uris":["http://zotero.org/users/2873801/items/RRKN3FVI"],"itemData":{"id":1005,"type":"article-journal","container-title":"Frontiers in Genetics","DOI":"10.3389/fgene.2019.01282","ISSN":"1664-8021","journalAbbreviation":"Front. Genet.","page":"1282","source":"DOI.org (Crossref)","title":"Genomic Epidemiology in Filarial Nematodes: Transforming the Basis for Elimination Program Decisions","title-short":"Genomic Epidemiology in Filarial Nematodes","volume":"10","author":[{"family":"Hedtke","given":"Shannon M."},{"family":"Kuesel","given":"Annette C."},{"family":"Crawford","given":"Katie E."},{"family":"Graves","given":"Patricia M."},{"family":"Boussinesq","given":"Michel"},{"family":"Lau","given":"Colleen L."},{"family":"Boakye","given":"Daniel A."},{"family":"Grant","given":"Warwick N."}],"issued":{"date-parts":[["2020",1,9]]}}},{"id":1764,"uris":["http://zotero.org/users/2873801/items/RK39VSV2"],"itemData":{"id":1764,"type":"article-journal","abstract":"Background The existence of locations with low but stable onchocerciasis prevalence is not well understood. An often suggested yet poorly investigated explanation is that the infection spills over from neighbouring locations with higher infection densities. Methodology We adapted the stochastic individual based model ONCHOSIM to enable the simulation of multiple villages, with separate blackfly (intermediate host) and human populations, which are connected through the regular movement of the villagers and/or the flies. With this model we explore the impact of the type, direction and degree of connectedness, and of the impact of localized or full-area mass drug administration (MDA) over a range of connected village settings. Principal findings In settings with annual fly biting rates (ABR) below the threshold needed for stable local transmission, persistence of onchocerciasis prevalence can well be explained by regular human traffic and/or fly movement from locations with higher ABR. Elimination of onchocerciasis will then theoretically be reached by only implementing MDA in the higher prevalence area, although lingering infection in the low prevalence location can trigger resurgence of transmission in the total region when MDA is stopped too soon. Expanding MDA implementation to the lower ABR location can therefore shorten the duration of MDA needed. For example, when prevalence spill-over is due to human traffic, and both locations have about equal populations, then the MDA duration can be shortened by up to three years. If the lower ABR location has twice as many inhabitants, the reduction can even be up to six years, but if spill-over is due to fly movement, the expected reduction is less than a year. Conclusions/Significance Although MDA implementation might not always be necessary in locations with stable low onchocerciasis prevalence, in many circumstances it is recommended to accelerate achieving elimination in the wider area.","container-title":"PLOS Neglected Tropical Diseases","DOI":"10.1371/journal.pntd.0009011","ISSN":"1935-2735","issue":"5","journalAbbreviation":"PLOS Neglected Tropical Diseases","language":"en","note":"publisher: Public Library of Science","page":"e0009011","source":"PLoS Journals","title":"The impact of mass drug administration expansion to low onchocerciasis prevalence settings in case of connected villages","volume":"15","author":[{"family":"Vos","given":"Anneke S.","dropping-particle":"de"},{"family":"Stolk","given":"Wilma A."},{"family":"Coffeng","given":"Luc E."},{"family":"Vlas","given":"Sake J.","dropping-particle":"de"}],"issued":{"date-parts":[["2021",5,12]]}}}],"schema":"https://github.com/citation-style-language/schema/raw/master/csl-citation.json"} </w:instrText>
      </w:r>
      <w:r w:rsidR="004A4AA3">
        <w:fldChar w:fldCharType="separate"/>
      </w:r>
      <w:r w:rsidR="001A65C7" w:rsidRPr="001A65C7">
        <w:t>(Hedtke et al., 2020; Vos et al., 2021)</w:t>
      </w:r>
      <w:r w:rsidR="004A4AA3">
        <w:fldChar w:fldCharType="end"/>
      </w:r>
      <w:r w:rsidRPr="00144BD8">
        <w:t xml:space="preserve">. The migration of the parasites via humans has been linked to recrudescence of onchocerciasis in previously eliminated foci of Burkina Faso </w:t>
      </w:r>
      <w:commentRangeStart w:id="32"/>
      <w:commentRangeStart w:id="33"/>
      <w:r w:rsidR="000B5C9F">
        <w:fldChar w:fldCharType="begin"/>
      </w:r>
      <w:r w:rsidR="00EB2840">
        <w:instrText xml:space="preserve"> ADDIN ZOTERO_ITEM CSL_CITATION {"citationID":"4uSTq0Eq","properties":{"formattedCitation":"(Koala et al., 2017; Niki\\uc0\\u232{}ma et al., 2018)","plainCitation":"(Koala et al., 2017; Nikièma et al., 2018)","noteIndex":0},"citationItems":[{"id":1766,"uris":["http://zotero.org/users/2873801/items/RS7R4U95"],"itemData":{"id":1766,"type":"article-journal","container-title":"Acta Tropica","DOI":"10.1016/j.actatropica.2016.11.003","ISSN":"0001706X","journalAbbreviation":"Acta Tropica","language":"en","page":"96-105","source":"DOI.org (Crossref)","title":"Recrudescence of onchocerciasis in the Comoé valley in Southwest Burkina Faso","volume":"166","author":[{"family":"Koala","given":"Lassane"},{"family":"Nikiema","given":"Achille"},{"family":"Post","given":"Rory J."},{"family":"Paré","given":"Alain Brice"},{"family":"Kafando","given":"Claude Montant"},{"family":"Drabo","given":"François"},{"family":"Traoré","given":"Soungalo"}],"issued":{"date-parts":[["2017",2]]}}},{"id":1765,"uris":["http://zotero.org/users/2873801/items/Z7V7L5LT"],"itemData":{"id":1765,"type":"article-journal","container-title":"Acta Tropica","DOI":"10.1016/j.actatropica.2018.05.013","ISSN":"0001706X","journalAbbreviation":"Acta Tropica","language":"en","page":"176-182","source":"DOI.org (Crossref)","title":"Onchocerciasis prevalence, human migration and risks for onchocerciasis elimination in the Upper Mouhoun, Nakambé and Nazinon river basins in Burkina Faso","volume":"185","author":[{"family":"Nikièma","given":"Achille S."},{"family":"Koala","given":"Lassane"},{"family":"Post","given":"Rory J."},{"family":"Paré","given":"Alain B."},{"family":"Kafando","given":"Claude Montant"},{"family":"Drabo","given":"François"},{"family":"Belem","given":"Adrien M.G."},{"family":"Dabiré","given":"Roch K."},{"family":"Traoré","given":"Soungalo"}],"issued":{"date-parts":[["2018",9]]}}}],"schema":"https://github.com/citation-style-language/schema/raw/master/csl-citation.json"} </w:instrText>
      </w:r>
      <w:r w:rsidR="000B5C9F">
        <w:fldChar w:fldCharType="separate"/>
      </w:r>
      <w:r w:rsidR="00EB2840" w:rsidRPr="00EB2840">
        <w:t>(Koala et al., 2017; Nikièma et al., 2018)</w:t>
      </w:r>
      <w:r w:rsidR="000B5C9F">
        <w:fldChar w:fldCharType="end"/>
      </w:r>
      <w:commentRangeEnd w:id="32"/>
      <w:r w:rsidR="00953232">
        <w:rPr>
          <w:rStyle w:val="CommentReference"/>
          <w:rFonts w:asciiTheme="minorHAnsi" w:hAnsiTheme="minorHAnsi" w:cstheme="minorBidi"/>
        </w:rPr>
        <w:commentReference w:id="32"/>
      </w:r>
      <w:commentRangeEnd w:id="33"/>
      <w:r w:rsidR="007021DA">
        <w:rPr>
          <w:rStyle w:val="CommentReference"/>
          <w:rFonts w:asciiTheme="minorHAnsi" w:hAnsiTheme="minorHAnsi" w:cstheme="minorBidi"/>
        </w:rPr>
        <w:commentReference w:id="33"/>
      </w:r>
      <w:r w:rsidRPr="00144BD8">
        <w:t xml:space="preserve">. Similarly, failure to achieve elimination of onchocerciasis in </w:t>
      </w:r>
      <w:r w:rsidR="00E93BD7">
        <w:t>W</w:t>
      </w:r>
      <w:r w:rsidRPr="00144BD8">
        <w:t xml:space="preserve">est Africa with OCP was attributed to rapid insecticide resistance </w:t>
      </w:r>
      <w:r w:rsidR="00603FBF">
        <w:t>due to high</w:t>
      </w:r>
      <w:r w:rsidRPr="00144BD8">
        <w:t xml:space="preserve"> vector </w:t>
      </w:r>
      <w:ins w:id="34" w:author="Shannon Hedtke" w:date="2022-08-17T16:10:00Z">
        <w:r w:rsidR="007021DA">
          <w:t>migration and thus spread of insecticide resistance alleles</w:t>
        </w:r>
      </w:ins>
      <w:del w:id="35" w:author="Shannon Hedtke" w:date="2022-08-17T16:10:00Z">
        <w:r w:rsidRPr="00144BD8" w:rsidDel="007021DA">
          <w:delText>geneflow</w:delText>
        </w:r>
      </w:del>
      <w:r w:rsidR="001828EC">
        <w:t xml:space="preserve"> </w:t>
      </w:r>
      <w:r w:rsidR="001828EC">
        <w:fldChar w:fldCharType="begin"/>
      </w:r>
      <w:r w:rsidR="001828EC">
        <w:instrText xml:space="preserve"> ADDIN ZOTERO_ITEM CSL_CITATION {"citationID":"JNjNTauo","properties":{"formattedCitation":"(Cupp et al., 2011)","plainCitation":"(Cupp et al., 2011)","noteIndex":0},"citationItems":[{"id":1758,"uris":["http://zotero.org/users/2873801/items/PMJQCGCR"],"itemData":{"id":1758,"type":"article-journal","container-title":"Acta Tropica","DOI":"10.1016/j.actatropica.2010.08.009","ISSN":"0001706X","journalAbbreviation":"Acta Tropica","language":"en","page":"S100-S108","source":"DOI.org (Crossref)","title":"Elimination of human onchocerciasis: History of progress and current feasibility using ivermectin (Mectizan®) monotherapy","title-short":"Elimination of human onchocerciasis","volume":"120","author":[{"family":"Cupp","given":"E.W."},{"family":"Sauerbrey","given":"M."},{"family":"Richards","given":"F."}],"issued":{"date-parts":[["2011",9]]}}}],"schema":"https://github.com/citation-style-language/schema/raw/master/csl-citation.json"} </w:instrText>
      </w:r>
      <w:r w:rsidR="001828EC">
        <w:fldChar w:fldCharType="separate"/>
      </w:r>
      <w:r w:rsidR="001828EC" w:rsidRPr="001828EC">
        <w:t>(Cupp et al., 2011)</w:t>
      </w:r>
      <w:r w:rsidR="001828EC">
        <w:fldChar w:fldCharType="end"/>
      </w:r>
      <w:r w:rsidRPr="00144BD8">
        <w:t>. However, disease control programs have historically focused on government administrative units as the unit of intervention which has led to a situation where trea</w:t>
      </w:r>
      <w:r w:rsidR="00E93BD7">
        <w:t>tmen</w:t>
      </w:r>
      <w:r w:rsidRPr="00144BD8">
        <w:t>t decisions are being made without much consideration o</w:t>
      </w:r>
      <w:r w:rsidR="00E93BD7">
        <w:t>f</w:t>
      </w:r>
      <w:r w:rsidRPr="00144BD8">
        <w:t xml:space="preserve"> where transmission is actually occurring</w:t>
      </w:r>
      <w:r w:rsidR="00E93BD7">
        <w:t>,</w:t>
      </w:r>
      <w:r w:rsidRPr="00144BD8">
        <w:t xml:space="preserve"> i.e. the transmission zones.</w:t>
      </w:r>
    </w:p>
    <w:p w14:paraId="44155538" w14:textId="57D56164" w:rsidR="00933730" w:rsidRDefault="00933730" w:rsidP="00C82C8B">
      <w:pPr>
        <w:pStyle w:val="BodyText"/>
        <w:jc w:val="both"/>
      </w:pPr>
      <w:r w:rsidRPr="007021DA">
        <w:t xml:space="preserve">Transmission zones can </w:t>
      </w:r>
      <w:commentRangeStart w:id="36"/>
      <w:r w:rsidRPr="007021DA">
        <w:t>be</w:t>
      </w:r>
      <w:commentRangeEnd w:id="36"/>
      <w:r w:rsidR="00953232">
        <w:rPr>
          <w:rStyle w:val="CommentReference"/>
          <w:rFonts w:asciiTheme="minorHAnsi" w:hAnsiTheme="minorHAnsi" w:cstheme="minorBidi"/>
        </w:rPr>
        <w:commentReference w:id="36"/>
      </w:r>
      <w:r w:rsidRPr="00933730">
        <w:t xml:space="preserve"> defined as a geographical unit where the disease transmission occurs via locally breeding vectors and forms the basis of biological intervention units </w:t>
      </w:r>
      <w:r w:rsidR="0058528F">
        <w:fldChar w:fldCharType="begin"/>
      </w:r>
      <w:r w:rsidR="00E05198">
        <w:instrText xml:space="preserve"> ADDIN ZOTERO_ITEM CSL_CITATION {"citationID":"tymB1TID","properties":{"formattedCitation":"(African Programme for Onchocerciasis Control &amp; World Health Organization, 2010)","plainCitation":"(African Programme for Onchocerciasis Control &amp; World Health Organization, 2010)","noteIndex":0},"citationItems":[{"id":1767,"uris":["http://zotero.org/users/2873801/items/YY6U3URQ"],"itemData":{"id":1767,"type":"report","publisher":"African Programme for Onchocerciasis Control","title":"Conceptual and operational framework of onchocerciasis elimination with ivermectin treatment","author":[{"family":"African Programme for Onchocerciasis Control","given":""},{"family":"World Health Organization","given":""}],"issued":{"date-parts":[["2010"]]}}}],"schema":"https://github.com/citation-style-language/schema/raw/master/csl-citation.json"} </w:instrText>
      </w:r>
      <w:r w:rsidR="0058528F">
        <w:fldChar w:fldCharType="separate"/>
      </w:r>
      <w:r w:rsidR="00E05198" w:rsidRPr="00E05198">
        <w:t xml:space="preserve">(African </w:t>
      </w:r>
      <w:r w:rsidR="00E05198" w:rsidRPr="00E05198">
        <w:lastRenderedPageBreak/>
        <w:t>Programme for Onchocerciasis Control &amp; World Health Organization, 2010)</w:t>
      </w:r>
      <w:r w:rsidR="0058528F">
        <w:fldChar w:fldCharType="end"/>
      </w:r>
      <w:r w:rsidRPr="00933730">
        <w:t xml:space="preserve">. It is crucial to understand transmission zones to </w:t>
      </w:r>
      <w:r w:rsidR="00861734">
        <w:t>ensure that the intervention focus</w:t>
      </w:r>
      <w:r w:rsidRPr="00933730">
        <w:t xml:space="preserve"> is at the correct scale. The control of onchocerciasis transmission depends on </w:t>
      </w:r>
      <w:r w:rsidR="00861734">
        <w:t>prioritising</w:t>
      </w:r>
      <w:r w:rsidRPr="00933730">
        <w:t xml:space="preserve"> the limited resources to the </w:t>
      </w:r>
      <w:r w:rsidR="00861734">
        <w:t xml:space="preserve">most </w:t>
      </w:r>
      <w:r w:rsidRPr="00933730">
        <w:t>essential areas. The way forward to achie</w:t>
      </w:r>
      <w:r>
        <w:t xml:space="preserve">ving </w:t>
      </w:r>
      <w:r w:rsidRPr="00933730">
        <w:t xml:space="preserve">elimination goals is to align intervention units as close as possible to the natural transmission zones. However, delineating </w:t>
      </w:r>
      <w:r w:rsidR="00861734">
        <w:t>a transmission zone is challenging,</w:t>
      </w:r>
      <w:r w:rsidRPr="00933730">
        <w:t xml:space="preserve"> and several tools have been deployed to understand transmission zones.</w:t>
      </w:r>
    </w:p>
    <w:p w14:paraId="2186E202" w14:textId="2082C76D" w:rsidR="00CB47C7" w:rsidRDefault="00CB47C7" w:rsidP="00C82C8B">
      <w:pPr>
        <w:pStyle w:val="BodyText"/>
        <w:jc w:val="both"/>
      </w:pPr>
      <w:commentRangeStart w:id="37"/>
      <w:r w:rsidRPr="00CB47C7">
        <w:t xml:space="preserve">We can gain some insights </w:t>
      </w:r>
      <w:r w:rsidR="00861734">
        <w:t>into</w:t>
      </w:r>
      <w:r w:rsidRPr="00CB47C7">
        <w:t xml:space="preserve"> the transmission zones based on prevalence mapping</w:t>
      </w:r>
      <w:r w:rsidR="00861734">
        <w:t>,</w:t>
      </w:r>
      <w:r w:rsidRPr="00CB47C7">
        <w:t xml:space="preserve"> where point prevalence </w:t>
      </w:r>
      <w:r w:rsidR="00861734">
        <w:t xml:space="preserve">data </w:t>
      </w:r>
      <w:r w:rsidRPr="00CB47C7">
        <w:t>are interpolated spatially</w:t>
      </w:r>
      <w:r w:rsidR="00E17293">
        <w:t xml:space="preserve"> </w:t>
      </w:r>
      <w:r w:rsidR="003D370D">
        <w:fldChar w:fldCharType="begin"/>
      </w:r>
      <w:r w:rsidR="00E17293">
        <w:instrText xml:space="preserve"> ADDIN ZOTERO_ITEM CSL_CITATION {"citationID":"OEGQY28a","properties":{"formattedCitation":"(O\\uc0\\u8217{}Hanlon et al., 2016; Zour\\uc0\\u233{} et al., 2014)","plainCitation":"(O’Hanlon et al., 2016; Zouré et al., 2014)","noteIndex":0},"citationItems":[{"id":637,"uris":["http://zotero.org/users/2873801/items/4UDZVXCD"],"itemData":{"id":637,"type":"article-journal","container-title":"PLOS Neglected Tropical Diseases","DOI":"10.1371/journal.pntd.0004328","ISSN":"1935-2735","issue":"1","journalAbbreviation":"PLoS Negl Trop Dis","language":"en","page":"e0004328","source":"DOI.org (Crossref)","title":"Model-Based Geostatistical Mapping of the Prevalence of &lt;i&gt;Onchocerca volvulus&lt;/i&gt; in West Africa","volume":"10","author":[{"family":"O’Hanlon","given":"Simon J."},{"family":"Slater","given":"Hannah C."},{"family":"Cheke","given":"Robert A."},{"family":"Boatin","given":"Boakye A."},{"family":"Coffeng","given":"Luc E."},{"family":"Pion","given":"Sébastien D. S."},{"family":"Boussinesq","given":"Michel"},{"family":"Zouré","given":"Honorat G. M."},{"family":"Stolk","given":"Wilma A."},{"family":"Basáñez","given":"María-Gloria"}],"editor":[{"family":"Soares Magalhaes","given":"Ricardo J."}],"issued":{"date-parts":[["2016",1,15]]}}},{"id":1505,"uris":["http://zotero.org/users/2873801/items/D93F27FR"],"itemData":{"id":1505,"type":"article-journal","container-title":"Parasites &amp; Vectors","DOI":"10.1186/1756-3305-7-326","ISSN":"1756-3305","issue":"1","journalAbbreviation":"Parasites Vectors","language":"en","page":"326","source":"DOI.org (Crossref)","title":"The geographic distribution of onchocerciasis in the 20 participating countries of the African Programme for Onchocerciasis Control: (2) pre-control endemicity levels and estimated number infected","title-short":"The geographic distribution of onchocerciasis in the 20 participating countries of the African Programme for Onchocerciasis Control","volume":"7","author":[{"family":"Zouré","given":"Honorat GM"},{"family":"Noma","given":"Mounkaila"},{"family":"Tekle","given":"Afework H"},{"family":"Amazigo","given":"Uche V"},{"family":"Diggle","given":"Peter J"},{"family":"Giorgi","given":"Emanuele"},{"family":"Remme","given":"Jan HF"}],"issued":{"date-parts":[["2014",12]]}}}],"schema":"https://github.com/citation-style-language/schema/raw/master/csl-citation.json"} </w:instrText>
      </w:r>
      <w:r w:rsidR="003D370D">
        <w:fldChar w:fldCharType="separate"/>
      </w:r>
      <w:r w:rsidR="00E17293" w:rsidRPr="00E17293">
        <w:t>(O’Hanlon et al., 2016; Zouré et al., 2014)</w:t>
      </w:r>
      <w:r w:rsidR="003D370D">
        <w:fldChar w:fldCharType="end"/>
      </w:r>
      <w:r w:rsidRPr="00CB47C7">
        <w:t>. However, this is a static map and ignores the 'innate' connectivity between locations</w:t>
      </w:r>
      <w:r w:rsidR="00B229C4">
        <w:t>; therefore, prevalence map alone is insufficient for distinguishing if the locations belong to</w:t>
      </w:r>
      <w:r w:rsidRPr="00CB47C7">
        <w:t xml:space="preserve"> different transmission zones. The persistence of transmission is usually facilitated by the migration of pathogens which is </w:t>
      </w:r>
      <w:r w:rsidR="00B229C4">
        <w:t>challenging</w:t>
      </w:r>
      <w:r w:rsidRPr="00CB47C7">
        <w:t xml:space="preserve"> to quantify and thus, are rarely incorporated into prevalence mapping. Population genetics ha</w:t>
      </w:r>
      <w:r w:rsidR="00B229C4">
        <w:t>s</w:t>
      </w:r>
      <w:r w:rsidRPr="00CB47C7">
        <w:t xml:space="preserve"> been used to infer the movement of the pathogen where movement can be indirectly measured by </w:t>
      </w:r>
      <w:r w:rsidR="00B229C4">
        <w:t xml:space="preserve">the </w:t>
      </w:r>
      <w:r w:rsidRPr="00CB47C7">
        <w:t>genetic relatedness of samples across locations</w:t>
      </w:r>
      <w:r w:rsidR="00FD30C4">
        <w:t xml:space="preserve"> </w:t>
      </w:r>
      <w:commentRangeStart w:id="38"/>
      <w:r w:rsidR="008D2354">
        <w:fldChar w:fldCharType="begin"/>
      </w:r>
      <w:r w:rsidR="00910B70">
        <w:instrText xml:space="preserve"> ADDIN ZOTERO_ITEM CSL_CITATION {"citationID":"CH64dfP3","properties":{"formattedCitation":"(Crawford et al., 2019; Hedtke et al., 2020; Small et al., 2019)","plainCitation":"(Crawford et al., 2019; Hedtke et al., 2020; Small et al., 2019)","noteIndex":0},"citationItems":[{"id":1257,"uris":["http://zotero.org/users/2873801/items/R2UMEZM3"],"itemData":{"id":1257,"type":"report","abstract":"Abstract\n          \n            In 2012, the reduction in\n            Onchocerca volvulus\n            infection prevalence through long-term mass ivermectin distribution in African meso- and hyperendemic areas motivated expanding control of onchocerciasis (river blindness) as a public health problem to elimination of parasite transmission. Given the large contiguous hypo-, meso- and hyperendemic areas with an estimated population of 204 million, sustainable elimination requires an understanding of the geographic, and in turn genetic, boundaries of different parasite populations to ensure interventions are only stopped where the risk of re-introduction of the parasite through vector or human migration from areas with ongoing transmission is acceptable. These boundaries, which define the transmission zones of the parasite, may be delineated by characterising the parasite genetic population structure within and between potential zones. We analysed whole mitochondrial genome sequences of 189\n            O. volvulus\n            adults to determine the pattern of genetic similarity across three West African countries: Ghana, Mali, and Côte d’Ivoire. Population structure measures indicate that parasites from the Pru, Daka and Black Volta/Tombe river basins in central Ghana belong to one parasite population, showing that different river basins cannot be assumed to constitute independent transmission zones. This research forms the basis for developing tools for elimination programs to delineate transmission zones, to estimate the risk of parasite re-introduction via vector or human movement when mass ivermectin administration is stopped in one area while transmission is ongoing in others, to identify the origin of infections detected post-treatment cessation, and to investigate whether migration contributes to persisting prevalence levels during interventions.","genre":"preprint","language":"en","note":"DOI: 10.1101/732446","publisher":"Evolutionary Biology","source":"DOI.org (Crossref)","title":"Utility of the &lt;i&gt;Onchocerca volvulus&lt;/i&gt; mitochondrial genome for delineation of parasite transmission zones","URL":"http://biorxiv.org/lookup/doi/10.1101/732446","author":[{"family":"Crawford","given":"Katie E"},{"family":"Hedtke","given":"Shannon M"},{"family":"Doyle","given":"Stephen R"},{"family":"Kuesel","given":"Annette C"},{"family":"Armoo","given":"Samuel"},{"family":"Osei-Atweneboana","given":"Mike"},{"family":"Grant","given":"Warwick N"}],"accessed":{"date-parts":[["2020",8,15]]},"issued":{"date-parts":[["2019",8,12]]}}},{"id":1005,"uris":["http://zotero.org/users/2873801/items/RRKN3FVI"],"itemData":{"id":1005,"type":"article-journal","container-title":"Frontiers in Genetics","DOI":"10.3389/fgene.2019.01282","ISSN":"1664-8021","journalAbbreviation":"Front. Genet.","page":"1282","source":"DOI.org (Crossref)","title":"Genomic Epidemiology in Filarial Nematodes: Transforming the Basis for Elimination Program Decisions","title-short":"Genomic Epidemiology in Filarial Nematodes","volume":"10","author":[{"family":"Hedtke","given":"Shannon M."},{"family":"Kuesel","given":"Annette C."},{"family":"Crawford","given":"Katie E."},{"family":"Graves","given":"Patricia M."},{"family":"Boussinesq","given":"Michel"},{"family":"Lau","given":"Colleen L."},{"family":"Boakye","given":"Daniel A."},{"family":"Grant","given":"Warwick N."}],"issued":{"date-parts":[["2020",1,9]]}}},{"id":1768,"uris":["http://zotero.org/users/2873801/items/CVNDYSFQ"],"itemData":{"id":1768,"type":"article-journal","abstract":"Abstract\n            The human disease lymphatic filariasis causes the debilitating effects of elephantiasis and hydrocele. Lymphatic filariasis currently affects the lives of 90 million people in 52 countries. There are three nematodes that cause lymphatic filariasis, Brugia malayi, Brugia timori, and Wuchereria bancrofti, but 90% of all cases of lymphatic filariasis are caused solely by W. bancrofti (Wb). Here we use population genomics to reconstruct the probable route and timing of migration of Wb strains that currently infect Africa, Haiti, and Papua New Guinea (PNG). We used selective whole genome amplification to sequence 42 whole genomes of single Wb worms from populations in Haiti, Mali, Kenya, and PNG. Our results are consistent with a hypothesis of an Island Southeast Asia or East Asian origin of Wb. Our demographic models support divergence times that correlate with the migration of human populations. We hypothesize that PNG was infected at two separate times, first by the Melanesians and later by the migrating Austronesians. The migrating Austronesians also likely introduced Wb to Madagascar where later migrations spread it to continental Africa. From Africa, Wb spread to the New World during the transatlantic slave trade. Genome scans identified 17 genes that were highly differentiated among Wb populations. Among these are genes associated with human immune suppression, insecticide sensitivity, and proposed drug targets. Identifying the distribution of genetic diversity in Wb populations and selection forces acting on the genome will build a foundation to test future hypotheses and help predict response to current eradication efforts.","container-title":"Molecular Biology and Evolution","DOI":"10.1093/molbev/msz116","ISSN":"0737-4038, 1537-1719","issue":"9","language":"en","page":"1931-1941","source":"DOI.org (Crossref)","title":"Human Migration and the Spread of the Nematode Parasite Wuchereria bancrofti","volume":"36","author":[{"family":"Small","given":"Scott T"},{"family":"Labbé","given":"Frédéric"},{"family":"Coulibaly","given":"Yaya I"},{"family":"Nutman","given":"Thomas B"},{"family":"King","given":"Christopher L"},{"family":"Serre","given":"David"},{"family":"Zimmerman","given":"Peter A"}],"editor":[{"family":"Rogers","given":"Rebekah"}],"issued":{"date-parts":[["2019",9,1]]}}}],"schema":"https://github.com/citation-style-language/schema/raw/master/csl-citation.json"} </w:instrText>
      </w:r>
      <w:r w:rsidR="008D2354">
        <w:fldChar w:fldCharType="separate"/>
      </w:r>
      <w:r w:rsidR="00910B70" w:rsidRPr="00910B70">
        <w:t>(Crawford et al., 2019; Hedtke et al., 2020; Small et al., 2019)</w:t>
      </w:r>
      <w:r w:rsidR="008D2354">
        <w:fldChar w:fldCharType="end"/>
      </w:r>
      <w:commentRangeEnd w:id="38"/>
      <w:r w:rsidR="00E44433">
        <w:rPr>
          <w:rStyle w:val="CommentReference"/>
          <w:rFonts w:asciiTheme="minorHAnsi" w:hAnsiTheme="minorHAnsi" w:cstheme="minorBidi"/>
        </w:rPr>
        <w:commentReference w:id="38"/>
      </w:r>
      <w:r w:rsidRPr="00CB47C7">
        <w:t>. Genetic relatedness gives us an idea about how common the samples are based on the genetic traits they share</w:t>
      </w:r>
      <w:r w:rsidR="00B229C4">
        <w:t>,</w:t>
      </w:r>
      <w:r w:rsidRPr="00CB47C7">
        <w:t xml:space="preserve"> which might be the result of the movement of the fraction of the study population from one location to another.</w:t>
      </w:r>
    </w:p>
    <w:p w14:paraId="1783632F" w14:textId="6BF4F69E" w:rsidR="00481965" w:rsidRDefault="00481965" w:rsidP="00C82C8B">
      <w:pPr>
        <w:pStyle w:val="BodyText"/>
        <w:jc w:val="both"/>
      </w:pPr>
      <w:r w:rsidRPr="00481965">
        <w:t>Population genetics ha</w:t>
      </w:r>
      <w:r w:rsidR="00B229C4">
        <w:t>s</w:t>
      </w:r>
      <w:r w:rsidRPr="00481965">
        <w:t xml:space="preserve"> been used </w:t>
      </w:r>
      <w:del w:id="39" w:author="Shannon Hedtke" w:date="2022-08-17T16:11:00Z">
        <w:r w:rsidR="00B229C4" w:rsidDel="007021DA">
          <w:delText>for</w:delText>
        </w:r>
        <w:r w:rsidRPr="00481965" w:rsidDel="007021DA">
          <w:delText xml:space="preserve"> quite a while </w:delText>
        </w:r>
      </w:del>
      <w:r w:rsidRPr="00481965">
        <w:t>to study the transmission dynamics of onchocerciasis</w:t>
      </w:r>
      <w:r w:rsidR="00D212FA">
        <w:t xml:space="preserve"> </w:t>
      </w:r>
      <w:r w:rsidR="00910B70">
        <w:fldChar w:fldCharType="begin"/>
      </w:r>
      <w:r w:rsidR="00AC0683">
        <w:instrText xml:space="preserve"> ADDIN ZOTERO_ITEM CSL_CITATION {"citationID":"BjLbgRR3","properties":{"formattedCitation":"(Adler et al., 2010; Agatsuma, 1987; Charalambous et al., 2005; Choi et al., 2016; Doyle et al., 2017; Hedtke et al., 2020)","plainCitation":"(Adler et al., 2010; Agatsuma, 1987; Charalambous et al., 2005; Choi et al., 2016; Doyle et al., 2017; Hedtke et al., 2020)","noteIndex":0},"citationItems":[{"id":1769,"uris":["http://zotero.org/users/2873801/items/AUMGJKQU"],"itemData":{"id":1769,"type":"article-journal","container-title":"Infection, Genetics and Evolution","DOI":"10.1016/j.meegid.2010.07.003","ISSN":"15671348","issue":"7","journalAbbreviation":"Infection, Genetics and Evolution","language":"en","page":"846-865","source":"DOI.org (Crossref)","title":"Evolution, epidemiology, and population genetics of black flies (Diptera: Simuliidae)","title-short":"Evolution, epidemiology, and population genetics of black flies (Diptera","volume":"10","author":[{"family":"Adler","given":"Peter H."},{"family":"Cheke","given":"Robert A."},{"family":"Post","given":"Rory J."}],"issued":{"date-parts":[["2010",10]]}}},{"id":1770,"uris":["http://zotero.org/users/2873801/items/ECRF5YAK"],"itemData":{"id":1770,"type":"article-journal","container-title":"International Journal of Tropical Insect Science","DOI":"10.1017/S1742758400022499","ISSN":"1742-7584, 1742-7592","issue":"4-5-6","journalAbbreviation":"Int. J. Trop. Insect Sci.","language":"en","page":"465-469","source":"DOI.org (Crossref)","title":"Genetic differentiation among natural populations of the vector of onchocerciasis, Simulium ochraceum in Guatemala","volume":"8","author":[{"family":"Agatsuma","given":"Takeshi"}],"issued":{"date-parts":[["1987",12]]}}},{"id":1772,"uris":["http://zotero.org/users/2873801/items/UJQQU5FY"],"itemData":{"id":1772,"type":"article-journal","container-title":"Genetica","DOI":"10.1007/s10709-004-5491-9","ISSN":"0016-6707, 1573-6857","issue":"1","journalAbbreviation":"Genetica","language":"en","page":"41-59","source":"DOI.org (Crossref)","title":"Isolation by distance and a chromosomal cline in the Cayapa cytospecies of Simulium exiguum, the vector of human onchocerciasis in Ecuador","volume":"124","author":[{"family":"Charalambous","given":"M."},{"family":"Lowell","given":"S."},{"family":"Arzube","given":"M."},{"family":"Lowry","given":"C. A."}],"issued":{"date-parts":[["2005",5]]}}},{"id":1771,"uris":["http://zotero.org/users/2873801/items/EHHMCZQG"],"itemData":{"id":1771,"type":"article-journal","abstract":"Ongoing elimination efforts have altered the global distribution of Onchocerca volvulus, the agent of river blindness, and further population restructuring is expected as efforts continue. Therefore, a better understanding of population genetic processes and their effect on biogeography is needed to support elimination goals. We describe O. volvulus genome variation in 27 isolates from the early 1990s (before widespread mass treatment) from four distinct locales: Ecuador, Uganda, the West African forest and the West African savanna. We observed genetic substructuring between Ecuador and West Africa and between the West African forest and savanna bioclimes, with evidence of unidirectional gene flow from savanna to forest strains. We identified forest:savanna-discriminatory genomic regions and report a set of ancestry informative loci that can be used to differentiate between forest, savanna and admixed isolates, which has not previously been possible. We observed mito-nuclear discordance possibly stemming from incomplete lineage sorting. The catalogue of the nuclear, mitochondrial and endosymbiont DNA variants generated in this study will support future basic and translational onchocerciasis research, with particular relevance for ongoing control programmes, and boost efforts to characterize drug, vaccine and diagnostic targets.","container-title":"Nature Microbiology","DOI":"10.1038/nmicrobiol.2016.207","ISSN":"2058-5276","issue":"2","journalAbbreviation":"Nat Microbiol","language":"en","note":"number: 2\npublisher: Nature Publishing Group","page":"1-10","source":"www-nature-com.ez.library.latrobe.edu.au","title":"Genomic diversity in Onchocerca volvulus and its Wolbachia endosymbiont","volume":"2","author":[{"family":"Choi","given":"Young-Jun"},{"family":"Tyagi","given":"Rahul"},{"family":"McNulty","given":"Samantha N."},{"family":"Rosa","given":"Bruce A."},{"family":"Ozersky","given":"Philip"},{"family":"Martin","given":"John"},{"family":"Hallsworth-Pepin","given":"Kymberlie"},{"family":"Unnasch","given":"Thomas R."},{"family":"Norice","given":"Carmelle T."},{"family":"Nutman","given":"Thomas B."},{"family":"Weil","given":"Gary J."},{"family":"Fischer","given":"Peter U."},{"family":"Mitreva","given":"Makedonka"}],"issued":{"date-parts":[["2016",11,21]]}}},{"id":307,"uris":["http://zotero.org/users/2873801/items/CJNKAM2Q"],"itemData":{"id":307,"type":"article-journal","container-title":"PLOS Neglected Tropical Diseases","DOI":"10.1371/journal.pntd.0005816","ISSN":"1935-2735","issue":"7","journalAbbreviation":"PLoS Negl Trop Dis","language":"en","page":"e0005816","source":"DOI.org (Crossref)","title":"Genome-wide analysis of ivermectin response by Onchocerca volvulus reveals that genetic drift and soft selective sweeps contribute to loss of drug sensitivity","volume":"11","author":[{"family":"Doyle","given":"Stephen R."},{"family":"Bourguinat","given":"Catherine"},{"family":"Nana-Djeunga","given":"Hugues C."},{"family":"Kengne-Ouafo","given":"Jonas A."},{"family":"Pion","given":"Sébastien D. S."},{"family":"Bopda","given":"Jean"},{"family":"Kamgno","given":"Joseph"},{"family":"Wanji","given":"Samuel"},{"family":"Che","given":"Hua"},{"family":"Kuesel","given":"Annette C."},{"family":"Walker","given":"Martin"},{"family":"Basáñez","given":"Maria-Gloria"},{"family":"Boakye","given":"Daniel A."},{"family":"Osei-Atweneboana","given":"Mike Y."},{"family":"Boussinesq","given":"Michel"},{"family":"Prichard","given":"Roger K."},{"family":"Grant","given":"Warwick N."}],"editor":[{"family":"Unnasch","given":"Thomas R."}],"issued":{"date-parts":[["2017",7,26]]}}},{"id":1005,"uris":["http://zotero.org/users/2873801/items/RRKN3FVI"],"itemData":{"id":1005,"type":"article-journal","container-title":"Frontiers in Genetics","DOI":"10.3389/fgene.2019.01282","ISSN":"1664-8021","journalAbbreviation":"Front. Genet.","page":"1282","source":"DOI.org (Crossref)","title":"Genomic Epidemiology in Filarial Nematodes: Transforming the Basis for Elimination Program Decisions","title-short":"Genomic Epidemiology in Filarial Nematodes","volume":"10","author":[{"family":"Hedtke","given":"Shannon M."},{"family":"Kuesel","given":"Annette C."},{"family":"Crawford","given":"Katie E."},{"family":"Graves","given":"Patricia M."},{"family":"Boussinesq","given":"Michel"},{"family":"Lau","given":"Colleen L."},{"family":"Boakye","given":"Daniel A."},{"family":"Grant","given":"Warwick N."}],"issued":{"date-parts":[["2020",1,9]]}}}],"schema":"https://github.com/citation-style-language/schema/raw/master/csl-citation.json"} </w:instrText>
      </w:r>
      <w:r w:rsidR="00910B70">
        <w:fldChar w:fldCharType="separate"/>
      </w:r>
      <w:r w:rsidR="00AC0683" w:rsidRPr="00AC0683">
        <w:t>(Adler et al., 2010; Agatsuma, 1987; Charalambous et al., 2005; Choi et al., 2016; Doyle et al., 2017; Hedtke et al., 2020)</w:t>
      </w:r>
      <w:r w:rsidR="00910B70">
        <w:fldChar w:fldCharType="end"/>
      </w:r>
      <w:r w:rsidRPr="00481965">
        <w:t xml:space="preserve">. </w:t>
      </w:r>
      <w:r w:rsidR="005505A9">
        <w:t>Population genetics can be used to</w:t>
      </w:r>
      <w:r w:rsidRPr="00481965">
        <w:t xml:space="preserve"> quantify genetic relatedness </w:t>
      </w:r>
      <w:r w:rsidR="00A31268">
        <w:t>between</w:t>
      </w:r>
      <w:r w:rsidRPr="00481965">
        <w:t xml:space="preserve"> the samples</w:t>
      </w:r>
      <w:r w:rsidR="005505A9">
        <w:t xml:space="preserve">, </w:t>
      </w:r>
      <w:r w:rsidR="005505A9" w:rsidRPr="000A7B8A">
        <w:t>infer demographic history (e</w:t>
      </w:r>
      <w:r w:rsidR="00B229C4">
        <w:t>.</w:t>
      </w:r>
      <w:r w:rsidR="005505A9" w:rsidRPr="000A7B8A">
        <w:t xml:space="preserve">g. host switching), </w:t>
      </w:r>
      <w:r w:rsidR="00B229C4">
        <w:t xml:space="preserve">the </w:t>
      </w:r>
      <w:r w:rsidR="005505A9" w:rsidRPr="000A7B8A">
        <w:t xml:space="preserve">evolution of epidemiologically relevant traits like resistance, identify the origin population of the study samples etc. </w:t>
      </w:r>
      <w:r w:rsidR="001C1A2F">
        <w:fldChar w:fldCharType="begin"/>
      </w:r>
      <w:r w:rsidR="001C1A2F">
        <w:instrText xml:space="preserve"> ADDIN ZOTERO_ITEM CSL_CITATION {"citationID":"tpydiYVV","properties":{"formattedCitation":"(Archie et al., 2009)","plainCitation":"(Archie et al., 2009)","noteIndex":0},"citationItems":[{"id":729,"uris":["http://zotero.org/users/2873801/items/WH3MDCHI"],"itemData":{"id":729,"type":"article-journal","container-title":"Trends in Ecology &amp; Evolution","DOI":"10.1016/j.tree.2008.08.008","ISSN":"01695347","issue":"1","journalAbbreviation":"Trends in Ecology &amp; Evolution","language":"en","page":"21-30","source":"DOI.org (Crossref)","title":"Infecting epidemiology with genetics: a new frontier in disease ecology","title-short":"Infecting epidemiology with genetics","volume":"24","author":[{"family":"Archie","given":"Elizabeth A."},{"family":"Luikart","given":"Gordon"},{"family":"Ezenwa","given":"Vanessa O."}],"issued":{"date-parts":[["2009",1]]}}}],"schema":"https://github.com/citation-style-language/schema/raw/master/csl-citation.json"} </w:instrText>
      </w:r>
      <w:r w:rsidR="001C1A2F">
        <w:fldChar w:fldCharType="separate"/>
      </w:r>
      <w:r w:rsidR="001C1A2F" w:rsidRPr="001C1A2F">
        <w:t>(Archie et al., 2009)</w:t>
      </w:r>
      <w:r w:rsidR="001C1A2F">
        <w:fldChar w:fldCharType="end"/>
      </w:r>
      <w:r w:rsidRPr="00481965">
        <w:t xml:space="preserve">. However, we are not able to get a complete spatial picture of </w:t>
      </w:r>
      <w:r w:rsidRPr="00481965">
        <w:lastRenderedPageBreak/>
        <w:t>transmission processes of parasitic diseases with population genetics alone. The dispersal and thus, the geneflow of the parasites and the vectors are a subject of influence by the environmental features of the landscape. Since transmission zone is a spatial concept, population genetics estimates alone are not sufficient to gain insights without incorporating the spatial information and environmental data. Ecological variables can be incorporated into population genetics with the help of landscape genetics approach.</w:t>
      </w:r>
      <w:commentRangeEnd w:id="37"/>
      <w:r w:rsidR="00E44433">
        <w:rPr>
          <w:rStyle w:val="CommentReference"/>
          <w:rFonts w:asciiTheme="minorHAnsi" w:hAnsiTheme="minorHAnsi" w:cstheme="minorBidi"/>
        </w:rPr>
        <w:commentReference w:id="37"/>
      </w:r>
    </w:p>
    <w:p w14:paraId="6A05EC8B" w14:textId="1C0C3179" w:rsidR="00EE12B9" w:rsidRDefault="00EE12B9" w:rsidP="00C82C8B">
      <w:pPr>
        <w:pStyle w:val="BodyText"/>
        <w:jc w:val="both"/>
      </w:pPr>
      <w:commentRangeStart w:id="40"/>
      <w:r w:rsidRPr="00EE12B9">
        <w:t xml:space="preserve">Landscape genetics combine population genetics, landscape ecology and spatial analytical techniques to explicitly quantify the effects of landscape on evolutionary processes like gene-flow, drift, and selection </w:t>
      </w:r>
      <w:r w:rsidR="00AB4B78">
        <w:fldChar w:fldCharType="begin"/>
      </w:r>
      <w:r w:rsidR="00AB4B78">
        <w:instrText xml:space="preserve"> ADDIN ZOTERO_ITEM CSL_CITATION {"citationID":"FwUmyjfQ","properties":{"formattedCitation":"(Balkenhol, 2016)","plainCitation":"(Balkenhol, 2016)","noteIndex":0},"citationItems":[{"id":1259,"uris":["http://zotero.org/users/2873801/items/PCXVRID5"],"itemData":{"id":1259,"type":"book","call-number":"QH456 .L36 2016","event-place":"Chichester, West Sussex, UK ; Hoboken, NJ, USA","ISBN":"978-1-118-52528-9","number-of-pages":"264","publisher":"Wiley Blackwell","publisher-place":"Chichester, West Sussex, UK ; Hoboken, NJ, USA","source":"Library of Congress ISBN","title":"Landscape genetics: concepts, methods, applications","title-short":"Landscape genetics","editor":[{"family":"Balkenhol","given":"Niko"}],"issued":{"date-parts":[["2016"]]}}}],"schema":"https://github.com/citation-style-language/schema/raw/master/csl-citation.json"} </w:instrText>
      </w:r>
      <w:r w:rsidR="00AB4B78">
        <w:fldChar w:fldCharType="separate"/>
      </w:r>
      <w:r w:rsidR="00AB4B78" w:rsidRPr="00AB4B78">
        <w:t>(Balkenhol, 2016)</w:t>
      </w:r>
      <w:r w:rsidR="00AB4B78">
        <w:fldChar w:fldCharType="end"/>
      </w:r>
      <w:r w:rsidRPr="00EE12B9">
        <w:t>. These techniques have traditionally been used in the field of species conservation, but ha</w:t>
      </w:r>
      <w:r w:rsidR="00264A0F">
        <w:t>ve</w:t>
      </w:r>
      <w:r w:rsidRPr="00EE12B9">
        <w:t xml:space="preserve"> several potential implications </w:t>
      </w:r>
      <w:r w:rsidR="00264A0F">
        <w:t>for</w:t>
      </w:r>
      <w:r w:rsidRPr="00EE12B9">
        <w:t xml:space="preserve"> understanding the epidemiology of diseases and their control and elimination </w:t>
      </w:r>
      <w:r w:rsidR="00557FBB">
        <w:fldChar w:fldCharType="begin"/>
      </w:r>
      <w:r w:rsidR="00557FBB">
        <w:instrText xml:space="preserve"> ADDIN ZOTERO_ITEM CSL_CITATION {"citationID":"XHACt3UK","properties":{"formattedCitation":"(Hemming-Schroeder et al., 2020; Lo et al., 2017; Saarman et al., 2018; Schwabl et al., 2017)","plainCitation":"(Hemming-Schroeder et al., 2020; Lo et al., 2017; Saarman et al., 2018; Schwabl et al., 2017)","noteIndex":0},"citationItems":[{"id":1413,"uris":["http://zotero.org/users/2873801/items/ILLWCH8D"],"itemData":{"id":1413,"type":"article-journal","abstract":"Abstract\n            \n              Anopheles gambiae\n              and\n              An. arabiensis\n              are major malaria vectors in sub-Saharan Africa. Knowledge of how geographical factors drive the dispersal and gene flow of malaria vectors can help in combatting insecticide resistance spread and planning new vector control interventions. Here, we used a landscape genetics approach to investigate population relatedness and genetic connectivity of\n              An. gambiae\n              and\n              An. arabiensis\n              across Kenya and determined the changes in mosquito population genetic diversity after 20 years of intensive malaria control efforts. We found a significant reduction in genetic diversity in\n              An. gambiae\n              , but not in\n              An. arabiensis\n              as compared to prior to the 20-year period in western Kenya. Significant population structure among populations was found for both species. The most important ecological driver for dispersal and gene flow of\n              An. gambiae\n              and\n              An. arabiensis\n              was tree cover and cropland, respectively. These findings highlight that human induced environmental modifications may enhance genetic connectivity of malaria vectors.","container-title":"Scientific Reports","DOI":"10.1038/s41598-020-76248-2","ISSN":"2045-2322","issue":"1","journalAbbreviation":"Sci Rep","language":"en","page":"19946","source":"DOI.org (Crossref)","title":"Ecological drivers of genetic connectivity for African malaria vectors Anopheles gambiae and An. arabiensis","volume":"10","author":[{"family":"Hemming-Schroeder","given":"Elizabeth"},{"family":"Zhong","given":"Daibin"},{"family":"Machani","given":"Maxwell"},{"family":"Nguyen","given":"Hoan"},{"family":"Thong","given":"Sarah"},{"family":"Kahindi","given":"Samuel"},{"family":"Mbogo","given":"Charles"},{"family":"Atieli","given":"Harrysone"},{"family":"Githeko","given":"Andrew"},{"family":"Lehmann","given":"Tovi"},{"family":"Kazura","given":"James W."},{"family":"Yan","given":"Guiyun"}],"issued":{"date-parts":[["2020",12]]}}},{"id":1457,"uris":["http://zotero.org/users/2873801/items/89DCTZQA"],"itemData":{"id":1457,"type":"article-journal","container-title":"PLOS Neglected Tropical Diseases","DOI":"10.1371/journal.pntd.0005806","ISSN":"1935-2735","issue":"7","journalAbbreviation":"PLoS Negl Trop Dis","language":"en","page":"e0005806","source":"DOI.org (Crossref)","title":"Transmission dynamics of co-endemic Plasmodium vivax and P. falciparum in Ethiopia and prevalence of antimalarial resistant genotypes","volume":"11","author":[{"family":"Lo","given":"Eugenia"},{"family":"Hemming-Schroeder","given":"Elizabeth"},{"family":"Yewhalaw","given":"Delenasaw"},{"family":"Nguyen","given":"Jennifer"},{"family":"Kebede","given":"Estifanos"},{"family":"Zemene","given":"Endalew"},{"family":"Getachew","given":"Sisay"},{"family":"Tushune","given":"Kora"},{"family":"Zhong","given":"Daibin"},{"family":"Zhou","given":"Guofa"},{"family":"Petros","given":"Beyene"},{"family":"Yan","given":"Guiyun"}],"editor":[{"family":"Ferreira","given":"Marcelo U."}],"issued":{"date-parts":[["2017",7,26]]}}},{"id":1137,"uris":["http://zotero.org/users/2873801/items/VBFDX844"],"itemData":{"id":1137,"type":"article-journal","container-title":"Ecology and Evolution","DOI":"10.1002/ece3.4050","ISSN":"20457758","issue":"11","journalAbbreviation":"Ecol Evol","language":"en","page":"5336-5354","source":"DOI.org (Crossref)","title":"A</w:instrText>
      </w:r>
      <w:r w:rsidR="00557FBB" w:rsidRPr="00185A9A">
        <w:rPr>
          <w:lang w:val="de-DE"/>
        </w:rPr>
        <w:instrText xml:space="preserve"> spatial genetics approach to inform vector control of tsetse flies ( &lt;i&gt;Glossina fuscipes fuscipes&lt;/i&gt; ) in Northern Uganda","volume":"8","author":[{"family":"Saarman","given":"Norah"},{"family":"Burak","given":"Mary"},{"family":"Opiro","given":"Robert"},{"family":"Hyseni","given":"Chaz"},{"family":"Echodu","given":"Richard"},{"family":"Dion","given":"Kirstin"},{"family":"Opiyo","given":"Elizabeth A."},{"family":"Dunn","given":"Augustine W."},{"family":"Amatulli","given":"Giuseppe"},{"family":"Aksoy","given":"Serap"},{"family":"Caccone","given":"Adalgisa"}],"issued":{"date-parts":[["2018",6]]}}},{"id":731,"uris":["http://zotero.org/users/2873801/items/F52KGSHZ"],"itemData":{"id":731,"type":"article-journal","container-title":"Trends in Parasitology","DOI":"10.1016/j.pt.2016.10.008","ISSN":"14714922","issue":"4","journalAbbreviation":"Trends in Parasitology","language":"en","page":"264-275","source":"DOI.org (Crossref)","title":"Prediction and Prevention of Parasitic Diseases Using a Landscape Genomics Framework","volume":"33","author":[{"family":"Schwabl","given":"Philipp"},{"family":"Llewellyn","given":"Martin S."},{"family":"Landguth","given":"Erin L."},{"family":"Andersson","given":"Björn"},{"family":"Kitron","given":"Uriel"},{"family":"Costales","given":"Jaime A."},{"family":"Ocaña","given":"Sofía"},{"family":"Grijalva","given":"Mario J."}],"issued":{"date-parts":[["2017",4]]}}}],"schema":"https://github.com/citation-style-language/schema/raw/master/csl-citation.json"} </w:instrText>
      </w:r>
      <w:r w:rsidR="00557FBB">
        <w:fldChar w:fldCharType="separate"/>
      </w:r>
      <w:r w:rsidR="00557FBB" w:rsidRPr="00185A9A">
        <w:rPr>
          <w:lang w:val="de-DE"/>
        </w:rPr>
        <w:t>(Hemming-Schroeder et al., 2020; Lo et al., 2017; Saarman et al., 2018; Schwabl et al., 2017)</w:t>
      </w:r>
      <w:r w:rsidR="00557FBB">
        <w:fldChar w:fldCharType="end"/>
      </w:r>
      <w:r w:rsidRPr="00185A9A">
        <w:rPr>
          <w:lang w:val="de-DE"/>
        </w:rPr>
        <w:t xml:space="preserve">. </w:t>
      </w:r>
      <w:r w:rsidRPr="00EE12B9">
        <w:t>With landscape genetics, we are able to add a spatial dimension to the utility of genetic data in understanding the disease processes</w:t>
      </w:r>
      <w:r w:rsidR="00264A0F">
        <w:t>,</w:t>
      </w:r>
      <w:r w:rsidRPr="00EE12B9">
        <w:t xml:space="preserve"> which is well suited to understand</w:t>
      </w:r>
      <w:r w:rsidR="00264A0F">
        <w:t>ing</w:t>
      </w:r>
      <w:r w:rsidRPr="00EE12B9">
        <w:t xml:space="preserve"> onchocerciasis transmission zones. Spatial information can be added in the form of sample </w:t>
      </w:r>
      <w:r w:rsidR="00C176F8">
        <w:t xml:space="preserve">geographic </w:t>
      </w:r>
      <w:r w:rsidRPr="00EE12B9">
        <w:t>coordinates, remote sensing satellite data of different environmental and climate variables such as elevation, slope, distance to the water bodies, mean annual temperature, mean annual precipitation etc. This allows us to understand how the physical environment influences the population genetic structure of the parasite and the vectors.</w:t>
      </w:r>
    </w:p>
    <w:p w14:paraId="19883F78" w14:textId="67246CE2" w:rsidR="00EE12B9" w:rsidRDefault="00EE12B9" w:rsidP="00EE12B9">
      <w:pPr>
        <w:pStyle w:val="BodyText"/>
        <w:jc w:val="both"/>
      </w:pPr>
      <w:r>
        <w:t>Landscape genetics involve</w:t>
      </w:r>
      <w:r w:rsidR="00264A0F">
        <w:t>s</w:t>
      </w:r>
      <w:r>
        <w:t xml:space="preserve"> </w:t>
      </w:r>
      <w:r w:rsidR="00264A0F">
        <w:t xml:space="preserve">a </w:t>
      </w:r>
      <w:r>
        <w:t>series of steps on how it could be used to infer transmission zones</w:t>
      </w:r>
      <w:r w:rsidR="00DB4033">
        <w:t xml:space="preserve"> </w:t>
      </w:r>
      <w:r w:rsidR="00C176F8">
        <w:fldChar w:fldCharType="begin"/>
      </w:r>
      <w:r w:rsidR="00C176F8">
        <w:instrText xml:space="preserve"> ADDIN ZOTERO_ITEM CSL_CITATION {"citationID":"7wWPt6kN","properties":{"formattedCitation":"(Schwabl et al., 2017)","plainCitation":"(Schwabl et al., 2017)","noteIndex":0},"citationItems":[{"id":731,"uris":["http://zotero.org/users/2873801/items/F52KGSHZ"],"itemData":{"id":731,"type":"article-journal","container-title":"Trends in Parasitology","DOI":"10.1016/j.pt.2016.10.008","ISSN":"14714922","issue":"4","journalAbbreviation":"Trends in Parasitology","language":"en","page":"264-275","source":"DOI.org (Crossref)","title":"Prediction and Prevention of Parasitic Diseases Using a Landscape Genomics Framework","volume":"33","author":[{"family":"Schwabl","given":"Philipp"},{"family":"Llewellyn","given":"Martin S."},{"family":"Landguth","given":"Erin L."},{"family":"Andersson","given":"Björn"},{"family":"Kitron","given":"Uriel"},{"family":"Costales","given":"Jaime A."},{"family":"Ocaña","given":"Sofía"},{"family":"Grijalva","given":"Mario J."}],"issued":{"date-parts":[["2017",4]]}}}],"schema":"https://github.com/citation-style-language/schema/raw/master/csl-citation.json"} </w:instrText>
      </w:r>
      <w:r w:rsidR="00C176F8">
        <w:fldChar w:fldCharType="separate"/>
      </w:r>
      <w:r w:rsidR="00C176F8" w:rsidRPr="00C176F8">
        <w:t>(Schwabl et al., 2017)</w:t>
      </w:r>
      <w:r w:rsidR="00C176F8">
        <w:fldChar w:fldCharType="end"/>
      </w:r>
      <w:r>
        <w:t xml:space="preserve">. First, we need to measure the spatial pattern of genetic differentiation of the parasite and the vector population. Second, we can use those parameters of genetic differentiation to see which environmental features might govern the spatial pattern of genetic differentiation. Third, we can transform the most important environmental maps to resistance </w:t>
      </w:r>
      <w:r>
        <w:lastRenderedPageBreak/>
        <w:t>surface maps based on the genetic connectivity optimisation algorithms. Resistance surface maps quantify the resistance of environmental features to a geneflow of the study population</w:t>
      </w:r>
      <w:r w:rsidR="003B3FA9">
        <w:t xml:space="preserve"> </w:t>
      </w:r>
      <w:r w:rsidR="00DB4033">
        <w:fldChar w:fldCharType="begin"/>
      </w:r>
      <w:r w:rsidR="00DB4033">
        <w:instrText xml:space="preserve"> ADDIN ZOTERO_ITEM CSL_CITATION {"citationID":"jBpWJ6Lt","properties":{"formattedCitation":"(Hemming-Schroeder et al., 2018; Peterman, 2018)","plainCitation":"(Hemming-Schroeder et al., 2018; Peterman, 2018)","noteIndex":0},"citationItems":[{"id":1491,"uris":["http://zotero.org/users/2873801/items/QGJR89LZ"],"itemData":{"id":1491,"type":"article-journal","abstract":"Landscape genetics aims to quantify the effect of landscape on gene flow. Broadly, the approach involves measuring genetic variation, quantifying landscape heterogeneity, and statistically testing the link between both genetic variation and landscape heterogeneity. This approach has been widely used by conservation biologists, for example to identify barriers restricting movement in threatened populations. More recently, landscape genetics has been used to study the epidemiology of infectious diseases, such as chronic wasting disease, raccoon rabies, and malaria. This method can be useful in identifying potential hotspot areas of disease movement for targeted public health interventions and containment of disease and drug resistance. However, vector-borne disease epidemiology is particularly complex, as it is affected by the movement of both the vector and human or vertebrate host. This feature could potentially inhibit the ability to detect the effect of landscape on gene flow, since the ecology of vectors and hosts are likely different and potentially conflicting. Here, we provide a summary of the latest innovations in the field of landscape genetics with a focus on those that could help increase the power to detect landscape effects in vector-borne human disease studies. We also provide a recommended framework for studying vector-borne diseases using a landscape genetics approach. Landscape genetics has the potential to be a powerful tool for the field of vector-borne disease epidemiology but has so far been underutilized. The provided synthesis of tools and considerations for conducting a landscape genetics study of a vector-borne disease aim to bridge the gap between the two disciplines.","container-title":"Frontiers in Ecology and Evolution","DOI":"10.3389/fevo.2018.00021","ISSN":"2296-701X","page":"21","source":"Frontiers","title":"Landscape Genetics: A Toolbox for Studying Vector-Borne Diseases","title-short":"Landscape Genetics","volume":"6","author":[{"family":"Hemming-Schroeder","given":"Elizabeth"},{"family":"Lo","given":"Eugenia"},{"family":"Salazar","given":"Cynthia"},{"family":"Puente","given":"Sandie"},{"family":"Yan","given":"Guiyun"}],"issued":{"date-parts":[["2018"]]}}},{"id":1303,"uris":["http://zotero.org/users/2873801/items/B8IATGAT"],"itemData":{"id":1303,"type":"article-journal","container-title":"Methods in Ecology and Evolution","DOI":"10.1111/2041-210X.12984","ISSN":"2041-210X, 2041-210X","issue":"6","journalAbbreviation":"Methods Ecol Evol","language":"en","page":"1638-1647","source":"DOI.org (Crossref)","title":"ResistanceGA: An R package for the optimization of resistance surfaces using genetic algorithms","title-short":"ResistanceGA","volume":"9","author":[{"family":"Peterman","given":"William E."}],"editor":[{"family":"Jarman","given":"Simon"}],"issued":{"date-parts":[["2018",6]]}}}],"schema":"https://github.com/citation-style-language/schema/raw/master/csl-citation.json"} </w:instrText>
      </w:r>
      <w:r w:rsidR="00DB4033">
        <w:fldChar w:fldCharType="separate"/>
      </w:r>
      <w:r w:rsidR="00DB4033" w:rsidRPr="00DB4033">
        <w:t>(Hemming-Schroeder et al., 2018; Peterman, 2018)</w:t>
      </w:r>
      <w:r w:rsidR="00DB4033">
        <w:fldChar w:fldCharType="end"/>
      </w:r>
      <w:r>
        <w:t>.  Resistance maps can be used to simulate the pattern of gene</w:t>
      </w:r>
      <w:r w:rsidR="00264A0F">
        <w:t xml:space="preserve"> </w:t>
      </w:r>
      <w:r>
        <w:t>flow, which gives us an idea about the migration routes of the parasites and the vectors and thus, the transmission zones</w:t>
      </w:r>
      <w:r w:rsidR="003B3FA9">
        <w:t xml:space="preserve"> </w:t>
      </w:r>
      <w:r w:rsidR="003B3FA9">
        <w:fldChar w:fldCharType="begin"/>
      </w:r>
      <w:r w:rsidR="003B3FA9">
        <w:instrText xml:space="preserve"> ADDIN ZOTERO_ITEM CSL_CITATION {"citationID":"Y5d9mxj1","properties":{"formattedCitation":"(B. H. McRae et al., 2008)","plainCitation":"(B. H. McRae et al., 2008)","noteIndex":0},"citationItems":[{"id":1313,"uris":["http://zotero.org/users/2873801/items/44RR66ZJ"],"itemData":{"id":1313,"type":"article-journal","container-title":"Ecology","DOI":"10.1890/07-1861.1","ISSN":"0012-9658","issue":"10","journalAbbreviation":"Ecology","language":"en","page":"2712-2724","source":"DOI.org (Crossref)","title":"USING CIRCUIT THEORY TO MODEL CONNECTIVITY IN ECOLOGY, EVOLUTION, AND CONSERVATION","volume":"89","author":[{"family":"McRae","given":"Brad H."},{"family":"Dickson","given":"Brett G."},{"family":"Keitt","given":"Timothy H."},{"family":"Shah","given":"Viral B."}],"issued":{"date-parts":[["2008",10]]}}}],"schema":"https://github.com/citation-style-language/schema/raw/master/csl-citation.json"} </w:instrText>
      </w:r>
      <w:r w:rsidR="003B3FA9">
        <w:fldChar w:fldCharType="separate"/>
      </w:r>
      <w:r w:rsidR="003B3FA9" w:rsidRPr="003B3FA9">
        <w:t>(B. H. McRae et al., 2008)</w:t>
      </w:r>
      <w:r w:rsidR="003B3FA9">
        <w:fldChar w:fldCharType="end"/>
      </w:r>
      <w:r>
        <w:t>.</w:t>
      </w:r>
      <w:commentRangeEnd w:id="40"/>
      <w:r w:rsidR="00E44433">
        <w:rPr>
          <w:rStyle w:val="CommentReference"/>
          <w:rFonts w:asciiTheme="minorHAnsi" w:hAnsiTheme="minorHAnsi" w:cstheme="minorBidi"/>
        </w:rPr>
        <w:commentReference w:id="40"/>
      </w:r>
    </w:p>
    <w:p w14:paraId="2B011C4B" w14:textId="3D8C1F9A" w:rsidR="00EE12B9" w:rsidRDefault="00EE12B9" w:rsidP="00EE12B9">
      <w:pPr>
        <w:pStyle w:val="BodyText"/>
        <w:jc w:val="both"/>
      </w:pPr>
      <w:r>
        <w:t>We have implemented this technique to infer about onchocerciasis transmission in the transition ecological region of Ghana where there is persistence of onchocerciasis transmission despite onchocerciasis interventions for almost half a century</w:t>
      </w:r>
      <w:commentRangeStart w:id="41"/>
      <w:r>
        <w:t xml:space="preserve">. Onchocerciasis control started as a vector control in the transition region of Ghana as early as 1974 </w:t>
      </w:r>
      <w:r w:rsidR="000B0E7C">
        <w:fldChar w:fldCharType="begin"/>
      </w:r>
      <w:r w:rsidR="000B0E7C">
        <w:instrText xml:space="preserve"> ADDIN ZOTERO_ITEM CSL_CITATION {"citationID":"l2JuivV5","properties":{"formattedCitation":"(Walsh et al., 1979)","plainCitation":"(Walsh et al., 1979)","noteIndex":0},"citationItems":[{"id":1773,"uris":["http://zotero.org/users/2873801/items/C73PE2VA"],"itemData":{"id":1773,"type":"article-journal","container-title":"Tropenmed Parasitol","issue":"3","page":"328–344","title":"Entomological aspects of the first five years of the Onchocerciasis Control Programme in the Volta River Basin","volume":"30","author":[{"family":"Walsh","given":"JF"},{"family":"Davies","given":"JB"},{"family":"Le Berre","given":"René"},{"literal":"others"}],"issued":{"date-parts":[["1979"]]}}}],"schema":"https://github.com/citation-style-language/schema/raw/master/csl-citation.json"} </w:instrText>
      </w:r>
      <w:r w:rsidR="000B0E7C">
        <w:fldChar w:fldCharType="separate"/>
      </w:r>
      <w:r w:rsidR="000B0E7C" w:rsidRPr="000B0E7C">
        <w:t>(Walsh et al., 1979)</w:t>
      </w:r>
      <w:r w:rsidR="000B0E7C">
        <w:fldChar w:fldCharType="end"/>
      </w:r>
      <w:r w:rsidR="00264A0F">
        <w:t>,</w:t>
      </w:r>
      <w:r w:rsidR="000B0E7C">
        <w:t xml:space="preserve"> </w:t>
      </w:r>
      <w:r>
        <w:t xml:space="preserve">and ivermectin </w:t>
      </w:r>
      <w:r w:rsidR="00264A0F">
        <w:t>has been</w:t>
      </w:r>
      <w:r>
        <w:t xml:space="preserve"> distributed for more than </w:t>
      </w:r>
      <w:r w:rsidR="009A7C46">
        <w:t xml:space="preserve">three </w:t>
      </w:r>
      <w:r>
        <w:t>decades</w:t>
      </w:r>
      <w:r w:rsidR="002E17AE">
        <w:t xml:space="preserve"> </w:t>
      </w:r>
      <w:r w:rsidR="008A6822">
        <w:fldChar w:fldCharType="begin"/>
      </w:r>
      <w:r w:rsidR="008A6822">
        <w:instrText xml:space="preserve"> ADDIN ZOTERO_ITEM CSL_CITATION {"citationID":"YFNweghw","properties":{"formattedCitation":"(Alley et al., 1994)","plainCitation":"(Alley et al., 1994)","noteIndex":0},"citationItems":[{"id":1605,"uris":["http://zotero.org/users/2873801/items/XMTJJU5P"],"itemData":{"id":1605,"type":"article-journal","container-title":"Transactions of the Royal Society of Tropical Medicine and Hygiene","DOI":"10.1016/0035-9203(94)90172-4","ISSN":"00359203","issue":"5","journalAbbreviation":"Transactions of the Royal Society of Tropical Medicine and Hygiene","language":"en","page":"581-584","source":"DOI.org (Crossref)","title":"The impact of five years of annual ivermectin treatment on skin microfilarial loads in the onchocerciasis focus of Asubende, Ghana","volume":"88","author":[{"family":"Alley","given":"E.S."},{"family":"Plaisier","given":"A.P."},{"family":"Boatin","given":"B.A."},{"family":"Dadzie","given":"K.Y."},{"family":"Remme","given":"J."},{"family":"Zerbo","given":"G."},{"family":"Samba","given":"E.M."}],"issued":{"date-parts":[["1994",9]]}}}],"schema":"https://github.com/citation-style-language/schema/raw/master/csl-citation.json"} </w:instrText>
      </w:r>
      <w:r w:rsidR="008A6822">
        <w:fldChar w:fldCharType="separate"/>
      </w:r>
      <w:r w:rsidR="008A6822" w:rsidRPr="008A6822">
        <w:t>(Alley et al., 1994)</w:t>
      </w:r>
      <w:r w:rsidR="008A6822">
        <w:fldChar w:fldCharType="end"/>
      </w:r>
      <w:r>
        <w:t xml:space="preserve">. </w:t>
      </w:r>
      <w:del w:id="42" w:author="Shannon Hedtke" w:date="2022-08-17T16:12:00Z">
        <w:r w:rsidDel="007021DA">
          <w:delText xml:space="preserve">The region comprises three river basins viz. Black Volta/Tombe, Pru and the Daka river basins which were considered transmission zones. </w:delText>
        </w:r>
      </w:del>
      <w:r>
        <w:t>Initial population genetics analysis of the parasite samples from these river</w:t>
      </w:r>
      <w:r w:rsidR="00264A0F">
        <w:t>s</w:t>
      </w:r>
      <w:r>
        <w:t xml:space="preserve"> suggested </w:t>
      </w:r>
      <w:r w:rsidR="00264A0F">
        <w:t xml:space="preserve">a </w:t>
      </w:r>
      <w:r>
        <w:t xml:space="preserve">lack of </w:t>
      </w:r>
      <w:del w:id="43" w:author="Shannon Hedtke" w:date="2022-06-20T11:22:00Z">
        <w:r w:rsidDel="00BD375B">
          <w:delText>isolation by distance</w:delText>
        </w:r>
      </w:del>
      <w:ins w:id="44" w:author="Shannon Hedtke" w:date="2022-06-20T11:22:00Z">
        <w:r w:rsidR="00BD375B">
          <w:t>isolation-by-distance</w:t>
        </w:r>
      </w:ins>
      <w:r w:rsidR="00264A0F">
        <w:t xml:space="preserve"> (IBD)</w:t>
      </w:r>
      <w:r>
        <w:t xml:space="preserve"> i.e. they were genetically homogeneous </w:t>
      </w:r>
      <w:r w:rsidR="002E17AE">
        <w:fldChar w:fldCharType="begin"/>
      </w:r>
      <w:r w:rsidR="002E17AE">
        <w:instrText xml:space="preserve"> ADDIN ZOTERO_ITEM CSL_CITATION {"citationID":"dS4fonKG","properties":{"formattedCitation":"(Crawford et al., 2019)","plainCitation":"(Crawford et al., 2019)","noteIndex":0},"citationItems":[{"id":1257,"uris":["http://zotero.org/users/2873801/items/R2UMEZM3"],"itemData":{"id":1257,"type":"report","abstract":"Abstract\n          \n            In 2012, the reduction in\n            Onchocerca volvulus\n            infection prevalence through long-term mass ivermectin distribution in African meso- and hyperendemic areas motivated expanding control of onchocerciasis (river blindness) as a public health problem to elimination of parasite transmission. Given the large contiguous hypo-, meso- and hyperendemic areas with an estimated population of 204 million, sustainable elimination requires an understanding of the geographic, and in turn genetic, boundaries of different parasite populations to ensure interventions are only stopped where the risk of re-introduction of the parasite through vector or human migration from areas with ongoing transmission is acceptable. These boundaries, which define the transmission zones of the parasite, may be delineated by characterising the parasite genetic population structure within and between potential zones. We analysed whole mitochondrial genome sequences of 189\n            O. volvulus\n            adults to determine the pattern of genetic similarity across three West African countries: Ghana, Mali, and Côte d’Ivoire. Population structure measures indicate that parasites from the Pru, Daka and Black Volta/Tombe river basins in central Ghana belong to one parasite population, showing that different river basins cannot be assumed to constitute independent transmission zones. This research forms the basis for developing tools for elimination programs to delineate transmission zones, to estimate the risk of parasite re-introduction via vector or human movement when mass ivermectin administration is stopped in one area while transmission is ongoing in others, to identify the origin of infections detected post-treatment cessation, and to investigate whether migration contributes to persisting prevalence levels during interventions.","genre":"preprint","language":"en","note":"DOI: 10.1101/732446","publisher":"Evolutionary Biology","source":"DOI.org (Crossref)","title":"Utility of the &lt;i&gt;Onchocerca volvulus&lt;/i&gt; mitochondrial genome for delineation of parasite transmission zones","URL":"http://biorxiv.org/lookup/doi/10.1101/732446","author":[{"family":"Crawford","given":"Katie E"},{"family":"Hedtke","given":"Shannon M"},{"family":"Doyle","given":"Stephen R"},{"family":"Kuesel","given":"Annette C"},{"family":"Armoo","given":"Samuel"},{"family":"Osei-Atweneboana","given":"Mike"},{"family":"Grant","given":"Warwick N"}],"accessed":{"date-parts":[["2020",8,15]]},"issued":{"date-parts":[["2019",8,12]]}}}],"schema":"https://github.com/citation-style-language/schema/raw/master/csl-citation.json"} </w:instrText>
      </w:r>
      <w:r w:rsidR="002E17AE">
        <w:fldChar w:fldCharType="separate"/>
      </w:r>
      <w:r w:rsidR="002E17AE" w:rsidRPr="002E17AE">
        <w:t>(Crawford et al., 2019)</w:t>
      </w:r>
      <w:r w:rsidR="002E17AE">
        <w:fldChar w:fldCharType="end"/>
      </w:r>
      <w:r>
        <w:t>. This suggests cross</w:t>
      </w:r>
      <w:r w:rsidR="00264A0F">
        <w:t>-</w:t>
      </w:r>
      <w:r>
        <w:t xml:space="preserve">transmission of onchocerciasis across river basins, the initially proposed transmission zones and a likely reason for the persistence of onchocerciasis. Not only </w:t>
      </w:r>
      <w:r w:rsidR="005D3027">
        <w:t>were the samples collected at a greater distance similar, but some locations</w:t>
      </w:r>
      <w:r>
        <w:t xml:space="preserve"> were geographically nearer but genetically isolated. This remains unexplained</w:t>
      </w:r>
      <w:r w:rsidR="005D3027">
        <w:t>,</w:t>
      </w:r>
      <w:r>
        <w:t xml:space="preserve"> and </w:t>
      </w:r>
      <w:r w:rsidR="005D3027">
        <w:t>environmental factors might likely</w:t>
      </w:r>
      <w:r>
        <w:t xml:space="preserve"> play a role in resulting </w:t>
      </w:r>
      <w:r w:rsidR="005B1C67">
        <w:t>to</w:t>
      </w:r>
      <w:r w:rsidR="005D3027">
        <w:t xml:space="preserve"> </w:t>
      </w:r>
      <w:r>
        <w:t>such patterns.</w:t>
      </w:r>
      <w:commentRangeEnd w:id="41"/>
      <w:r w:rsidR="00E44433">
        <w:rPr>
          <w:rStyle w:val="CommentReference"/>
          <w:rFonts w:asciiTheme="minorHAnsi" w:hAnsiTheme="minorHAnsi" w:cstheme="minorBidi"/>
        </w:rPr>
        <w:commentReference w:id="41"/>
      </w:r>
    </w:p>
    <w:p w14:paraId="1F5D9329" w14:textId="5ADA0C03" w:rsidR="00EE12B9" w:rsidRDefault="00EE12B9" w:rsidP="00EE12B9">
      <w:pPr>
        <w:pStyle w:val="BodyText"/>
        <w:jc w:val="both"/>
      </w:pPr>
      <w:r>
        <w:t>We have incorporated environmental data to the parasite genetic data a</w:t>
      </w:r>
      <w:r w:rsidR="005B1C67">
        <w:t>nd</w:t>
      </w:r>
      <w:r>
        <w:t xml:space="preserve"> additional vector samples sequenced from the transition e</w:t>
      </w:r>
      <w:r w:rsidR="005B1C67">
        <w:t>co</w:t>
      </w:r>
      <w:r>
        <w:t xml:space="preserve">logical regions with an objective to: i. determine ecological factors affecting the spatial variation in the parasite and the vector population genetic estimates; ii. infer patterns and routes of gene-flow for the parasite and the vector populations. The underlying hypothesis is that the genetic relatedness between parasites and vectors in </w:t>
      </w:r>
      <w:r>
        <w:lastRenderedPageBreak/>
        <w:t xml:space="preserve">different geographical locations allows us to quantify gene flow. </w:t>
      </w:r>
      <w:r w:rsidR="005B1C67">
        <w:t>For gene flow between these locations,</w:t>
      </w:r>
      <w:r>
        <w:t xml:space="preserve"> there should be the movement of parasites and the vectors in space which can be inferred with the help of resistance surface maps. This will help us </w:t>
      </w:r>
      <w:r w:rsidR="005B1C67">
        <w:t>not necessarily to</w:t>
      </w:r>
      <w:r>
        <w:t xml:space="preserve"> delineate transmission zones but infer about them. Further, we have compared the resistance surface maps with the baseline microfilarial prevalence maps and discussed the immediate implications of the pipeline developed to aid elimination </w:t>
      </w:r>
      <w:commentRangeStart w:id="45"/>
      <w:r>
        <w:t>goals</w:t>
      </w:r>
      <w:commentRangeEnd w:id="45"/>
      <w:r w:rsidR="00B77274">
        <w:rPr>
          <w:rStyle w:val="CommentReference"/>
          <w:rFonts w:asciiTheme="minorHAnsi" w:hAnsiTheme="minorHAnsi" w:cstheme="minorBidi"/>
        </w:rPr>
        <w:commentReference w:id="45"/>
      </w:r>
      <w:r>
        <w:t>.</w:t>
      </w:r>
    </w:p>
    <w:p w14:paraId="07D93C69" w14:textId="6E0D871E" w:rsidR="005C6AB1" w:rsidRPr="005D37E6" w:rsidRDefault="00014307" w:rsidP="00C63E9B">
      <w:pPr>
        <w:pStyle w:val="Heading2"/>
        <w:spacing w:line="480" w:lineRule="auto"/>
        <w:jc w:val="both"/>
      </w:pPr>
      <w:r w:rsidRPr="00532647">
        <w:t>Methods</w:t>
      </w:r>
    </w:p>
    <w:p w14:paraId="07D93C6A" w14:textId="045414E4" w:rsidR="005C6AB1" w:rsidRDefault="00177306" w:rsidP="00C63E9B">
      <w:pPr>
        <w:pStyle w:val="Heading3"/>
        <w:spacing w:line="480" w:lineRule="auto"/>
        <w:jc w:val="both"/>
      </w:pPr>
      <w:bookmarkStart w:id="46" w:name="data-sources"/>
      <w:r w:rsidRPr="00177306">
        <w:t>Sampling locations</w:t>
      </w:r>
    </w:p>
    <w:p w14:paraId="7485A3D4" w14:textId="41696ADC" w:rsidR="00E36B97" w:rsidRDefault="00E36B97" w:rsidP="00C63E9B">
      <w:pPr>
        <w:pStyle w:val="BodyText"/>
        <w:jc w:val="both"/>
      </w:pPr>
      <w:r>
        <w:t>The study area is a west-east transect in the ecological “transition zone” of Ghana: an area that includes the Savannah ecotype in the north, the forest ecotype in the south</w:t>
      </w:r>
      <w:r>
        <w:fldChar w:fldCharType="begin"/>
      </w:r>
      <w:r>
        <w:instrText xml:space="preserve"> ADDIN ZOTERO_ITEM CSL_CITATION {"citationID":"ujCR7STh","properties":{"formattedCitation":"(Gyan, 2020; Klutse et al., 2014)","plainCitation":"(Gyan, 2020; Klutse et al., 2014)","dontUpdate":true,"noteIndex":0},"citationItems":[{"id":1599,"uris":["http://zotero.org/users/2873801/items/W9MIYEFP"],"itemData":{"id":1599,"type":"thesis","abstract":"A thesis submitted in total fulfilment of the requirements for the degree of Doctor of Philosophy to the School of Life Sciences, College of Health Sciences and Engineering, La Trobe University, Victoria, Australia.&lt;br&gt;&lt;br&gt;","note":"dimensions: 8155032 Bytes\npublisher: La Trobe","source":"DOI.org (Datacite)","title":"Analysis of Population Structure of Simulium damnosum sensu lato In the Ecological Transition Zone of Central Ghana","URL":"https://opal.latrobe.edu.au/articles/thesis/Analysis_of_Population_Structure_of_Simulium_damnosum_sensu_lato_In_the_Ecological_Transition_Zone_of_Central_Ghana/13180607","author":[{"family":"Gyan","given":"Ernest Tawiah"}],"accessed":{"date-parts":[["2022",3,20]]},"issued":{"date-parts":[["2020"]]}}},{"id":1600,"uris":["http://zotero.org/users/2873801/items/Z5DGYYPN"],"itemData":{"id":1600,"type":"article-journal","abstract":"Climate change is projected to impact human health, particularly incidence of water related and\nvector borne diseases, such as malaria. A better understanding of the relationship between rainfall\npatterns and malaria cases is thus required for effective climate change adaptation strategies\ninvolving planning and implementation of appropriate disease control interventions. We analyzed\nclimatic data and reported cases of malaria spanning a period of eight years (2001 to 2008) from\ntwo ecological zones in Ghana (Ejura and Winneba in the transition and coastal savannah zones\nrespectively) to determine the association between malaria cases, and temperature and rainfall\npatterns and the potential effects of climate change on malaria epidemiological trends. Monthly\npeaks of malaria caseloads lagged behind monthly rainfall peaks. Correlation between malaria\ncaseloads and rainfall intensity, and minimum temperature were generally weak at both sites. Lag\ncorrelations of up to four months yielded better agreement between the variables, especially at\nEjura where a two-month lag between malaria caseloads and rainfall was significantly high but\nnegatively correlated (r = −0.72; p value &lt; 0.05). Mean monthly maximum temperature and\nmonthly malaria caseloads at Ejura showed a strong negative correlation at zero month lag (r =\n−0.70, p value &lt; 0.05), with a similar, but weaker relationship at Winneba, (r = −0.51). On the other\nhand, a positive significant correlation (r = 0.68, p value &lt; 0.05) between malaria caseloads and\nmaximum temperature was observed for Ejura at a four-month lag, while Winneba showed a\nstrong correlation (r = 0.70; p value &lt; 0.05) between the parameters at a two-month lag. The results\nsuggest maximum temperature as a better predictor of malaria trends than minimum temperature\nor precipitation, particularly in the transition zone. Climate change effects on malaria\ncaseloads seem multi-factorial. For effective malaria control, interventions could be synchronized","container-title":"Open Journal of Ecology","DOI":"10.4236/oje.2014.412065","journalAbbreviation":"Open Journal of Ecology","page":"764-775","source":"ResearchGate","title":"Assessment of Patterns of Climate Variables and Malaria Cases in Two Ecological Zones of Ghana","volume":"4","author":[{"family":"Klutse","given":"Nana Ama Browne"},{"family":"Owusu","given":"Kwadwo"},{"family":"Ntiamoa-Baidu","given":"Yaa"}],"issued":{"date-parts":[["2014",9,1]]}}}],"schema":"https://github.com/citation-style-language/schema/raw/master/csl-citation.json"} </w:instrText>
      </w:r>
      <w:r>
        <w:fldChar w:fldCharType="separate"/>
      </w:r>
      <w:r>
        <w:t xml:space="preserve"> </w:t>
      </w:r>
      <w:r w:rsidRPr="00DB1C37">
        <w:t>(Klutse et al., 2014)</w:t>
      </w:r>
      <w:r>
        <w:fldChar w:fldCharType="end"/>
      </w:r>
      <w:r>
        <w:t xml:space="preserve">, the Volta Lake </w:t>
      </w:r>
      <w:r w:rsidR="007E6A87">
        <w:t>bissecting the study area in the east</w:t>
      </w:r>
      <w:r>
        <w:t xml:space="preserve">, and the Bui National Park in the west (Figure 1). The elevation ranges from 70–525 m above sea level, and mean annual temperature and precipitation ranges from 24–29°C and 1077–1355 mm, respectively </w:t>
      </w:r>
      <w:commentRangeStart w:id="47"/>
      <w:r>
        <w:fldChar w:fldCharType="begin"/>
      </w:r>
      <w:r>
        <w:instrText xml:space="preserve"> ADDIN ZOTERO_ITEM CSL_CITATION {"citationID":"STX8WkdN","properties":{"formattedCitation":"(Farr et al., 2007; Fick &amp; Hijmans, 2017)","plainCitation":"(Farr et al., 2007; Fick &amp; Hijmans, 2017)","noteIndex":0},"citationItems":[{"id":1553,"uris":["http://zotero.org/users/2873801/items/MNIJJ3E3"],"itemData":{"id":1553,"type":"article-journal","abstract":"The Shuttle Radar Topography Mission produced the most complete, highest-resolution digital elevation model of the Earth. The project was a joint endeavor of NASA, the National Geospatial-Intelligence Agency, and the German and Italian Space Agencies and flew in February 2000. It used dual radar antennas to acquire interferometric radar data, processed to digital topographic data at 1 arc sec resolution. Details of the development, flight operations, data processing, and products are provided for users of this revolutionary data set.","container-title":"Reviews of Geophysics","DOI":"10.1029/2005RG000183","ISSN":"1944-9208","issue":"2","language":"en","note":"_eprint: https://onlinelibrary.wiley.com/doi/pdf/10.1029/2005RG000183","source":"Wiley Online Library","title":"The Shuttle Radar Topography Mission","URL":"https://onlinelibrary.wiley.com/doi/abs/10.1029/2005RG000183","volume":"45","author":[{"family":"Farr","given":"Tom G."},{"family":"Rosen","given":"Paul A."},{"family":"Caro","given":"Edward"},{"family":"Crippen","given":"Robert"},{"family":"Duren","given":"Riley"},{"family":"Hensley","given":"Scott"},{"family":"Kobrick","given":"Michael"},{"family":"Paller","given":"Mimi"},{"family":"Rodriguez","given":"Ernesto"},{"family":"Roth","given":"Ladislav"},{"family":"Seal","given":"David"},{"family":"Shaffer","given":"Scott"},{"family":"Shimada","given":"Joanne"},{"family":"Umland","given":"Jeffrey"},{"family":"Werner","given":"Marian"},{"family":"Oskin","given":"Michael"},{"family":"Burbank","given":"Douglas"},{"family":"Alsdorf","given":"Douglas"}],"accessed":{"date-parts":[["2021",10,21]]},"issued":{"date-parts":[["2007"]]}}},{"id":1524,"uris":["http://zotero.org/users/2873801/items/68X8TTA2"],"itemData":{"id":1524,"type":"article-journal","abstract":"We created a new dataset of spatially interpolated monthly climate data for global land areas at a very high spatial resolution (approximately 1 km2). We included monthly temperature (minimum, maximum and average), precipitation, solar radiation, vapour pressure and wind speed, aggregated across a target temporal range of 1970–2000, using data from between 9000 and 60 000 weather stations. Weather station data were interpolated using thin-plate splines with covariates including elevation, distance to the coast and three satellite-derived covariates: maximum and minimum land surface temperature as well as cloud cover, obtained with the MODIS satellite platform. Interpolation was done for 23 regions of varying size depending on station density. Satellite data improved prediction accuracy for temperature variables 5–15% (0.07–0.17 °C), particularly for areas with a low station density, although prediction error remained high in such regions for all climate variables. Contributions of satellite covariates were mostly negligible for the other variables, although their importance varied by region. In contrast to the common approach to use a single model formulation for the entire world, we constructed the final product by selecting the best performing model for each region and variable. Global cross-validation correlations were ≥ 0.99 for temperature and humidity, 0.86 for precipitation and 0.76 for wind speed. The fact that most of our climate surface estimates were only marginally improved by use of satellite covariates highlights the importance having a dense, high-quality network of climate station data.","container-title":"International Journal of Climatology","DOI":"10.1002/joc.5086","ISSN":"1097-0088","issue":"12","language":"en","note":"_eprint: https://onlinelibrary.wiley.com/doi/pdf/10.1002/joc.5086","page":"4302-4315","source":"Wiley Online Library","title":"WorldClim 2: new 1-km spatial resolution climate surfaces for global land areas","title-short":"WorldClim 2","volume":"37","author":[{"family":"Fick","given":"Stephen E."},{"family":"Hijmans","given":"Robert J."}],"issued":{"date-parts":[["2017"]]}}}],"schema":"https://github.com/citation-style-language/schema/raw/master/csl-citation.json"} </w:instrText>
      </w:r>
      <w:r>
        <w:fldChar w:fldCharType="separate"/>
      </w:r>
      <w:r w:rsidRPr="00B25CC4">
        <w:t>(Farr et al., 2007; Fick &amp; Hijmans, 2017)</w:t>
      </w:r>
      <w:r>
        <w:fldChar w:fldCharType="end"/>
      </w:r>
      <w:commentRangeEnd w:id="47"/>
      <w:r w:rsidR="00CC73F1">
        <w:rPr>
          <w:rStyle w:val="CommentReference"/>
          <w:rFonts w:asciiTheme="minorHAnsi" w:hAnsiTheme="minorHAnsi" w:cstheme="minorBidi"/>
        </w:rPr>
        <w:commentReference w:id="47"/>
      </w:r>
      <w:r>
        <w:t xml:space="preserve">. </w:t>
      </w:r>
    </w:p>
    <w:p w14:paraId="1A0C40B4" w14:textId="04E96FDC" w:rsidR="000A71EE" w:rsidRDefault="00EE146F" w:rsidP="00C63E9B">
      <w:pPr>
        <w:pStyle w:val="BodyText"/>
        <w:jc w:val="both"/>
      </w:pPr>
      <w:bookmarkStart w:id="48" w:name="_Hlk116532791"/>
      <w:r>
        <w:t>S</w:t>
      </w:r>
      <w:r w:rsidR="000A71EE">
        <w:t xml:space="preserve">ampling locations belonged to </w:t>
      </w:r>
      <w:r w:rsidR="007E6A87">
        <w:t>four different regions, viz. Bono, Bono East, Savannah and the Northern regions (Figure 1; Table 1).</w:t>
      </w:r>
      <w:r w:rsidR="000A71EE">
        <w:t xml:space="preserve"> </w:t>
      </w:r>
      <w:bookmarkEnd w:id="48"/>
      <w:ins w:id="49" w:author="Shannon Hedtke" w:date="2022-06-20T14:02:00Z">
        <w:r w:rsidR="009812A2">
          <w:t>Variant call data</w:t>
        </w:r>
      </w:ins>
      <w:ins w:id="50" w:author="Shannon Hedtke" w:date="2022-06-20T10:59:00Z">
        <w:r>
          <w:t xml:space="preserve"> from </w:t>
        </w:r>
      </w:ins>
      <w:r w:rsidR="007E6A87">
        <w:t>164</w:t>
      </w:r>
      <w:ins w:id="51" w:author="Shannon Hedtke" w:date="2022-06-20T10:59:00Z">
        <w:r>
          <w:t xml:space="preserve"> female </w:t>
        </w:r>
        <w:r w:rsidRPr="000A71EE">
          <w:rPr>
            <w:i/>
            <w:iCs/>
          </w:rPr>
          <w:t>Onchocerca volvulus</w:t>
        </w:r>
        <w:r>
          <w:t xml:space="preserve"> samples</w:t>
        </w:r>
      </w:ins>
      <w:ins w:id="52" w:author="Shannon Hedtke" w:date="2022-06-20T11:02:00Z">
        <w:r>
          <w:t xml:space="preserve"> that had been</w:t>
        </w:r>
      </w:ins>
      <w:ins w:id="53" w:author="Shannon Hedtke" w:date="2022-06-20T10:59:00Z">
        <w:r>
          <w:t xml:space="preserve"> isolated from 97 people from 15 communities</w:t>
        </w:r>
      </w:ins>
      <w:ins w:id="54" w:author="Shannon Hedtke" w:date="2022-06-20T11:00:00Z">
        <w:r>
          <w:t xml:space="preserve"> </w:t>
        </w:r>
        <w:commentRangeStart w:id="55"/>
        <w:commentRangeStart w:id="56"/>
        <w:r>
          <w:t>primarily in 2010-2012</w:t>
        </w:r>
      </w:ins>
      <w:ins w:id="57" w:author="Shannon Hedtke" w:date="2022-06-20T11:02:00Z">
        <w:r>
          <w:t xml:space="preserve"> </w:t>
        </w:r>
      </w:ins>
      <w:commentRangeEnd w:id="55"/>
      <w:ins w:id="58" w:author="Shannon Hedtke" w:date="2022-06-20T14:03:00Z">
        <w:r w:rsidR="009812A2">
          <w:rPr>
            <w:rStyle w:val="CommentReference"/>
            <w:rFonts w:asciiTheme="minorHAnsi" w:hAnsiTheme="minorHAnsi" w:cstheme="minorBidi"/>
          </w:rPr>
          <w:commentReference w:id="55"/>
        </w:r>
      </w:ins>
      <w:commentRangeEnd w:id="56"/>
      <w:r w:rsidR="007E6A87">
        <w:rPr>
          <w:rStyle w:val="CommentReference"/>
          <w:rFonts w:asciiTheme="minorHAnsi" w:hAnsiTheme="minorHAnsi" w:cstheme="minorBidi"/>
        </w:rPr>
        <w:commentReference w:id="56"/>
      </w:r>
      <w:ins w:id="59" w:author="Shannon Hedtke" w:date="2022-06-20T11:02:00Z">
        <w:r>
          <w:t>were received from K. Crawford</w:t>
        </w:r>
      </w:ins>
      <w:ins w:id="60" w:author="Shannon Hedtke" w:date="2022-06-20T10:59:00Z">
        <w:r>
          <w:t xml:space="preserve"> (Crawford et al. 2019</w:t>
        </w:r>
      </w:ins>
      <w:ins w:id="61" w:author="Shannon Hedtke" w:date="2022-06-20T11:00:00Z">
        <w:r>
          <w:t>; Supplemental Table X</w:t>
        </w:r>
      </w:ins>
      <w:ins w:id="62" w:author="Shannon Hedtke" w:date="2022-06-20T10:59:00Z">
        <w:r>
          <w:t>).</w:t>
        </w:r>
      </w:ins>
      <w:ins w:id="63" w:author="Shannon Hedtke" w:date="2022-06-20T11:00:00Z">
        <w:r>
          <w:t xml:space="preserve"> Sampling locations for vectors were chosen as representative </w:t>
        </w:r>
        <w:r>
          <w:lastRenderedPageBreak/>
          <w:t xml:space="preserve">communities for </w:t>
        </w:r>
      </w:ins>
      <w:ins w:id="64" w:author="Shannon Hedtke" w:date="2022-06-20T11:01:00Z">
        <w:r>
          <w:t>a given</w:t>
        </w:r>
      </w:ins>
      <w:ins w:id="65" w:author="Shannon Hedtke" w:date="2022-06-20T11:00:00Z">
        <w:r>
          <w:t xml:space="preserve"> river basin</w:t>
        </w:r>
      </w:ins>
      <w:ins w:id="66" w:author="Shannon Hedtke" w:date="2022-06-20T11:01:00Z">
        <w:r>
          <w:t xml:space="preserve"> based on </w:t>
        </w:r>
        <w:commentRangeStart w:id="67"/>
        <w:commentRangeStart w:id="68"/>
        <w:r>
          <w:t xml:space="preserve">previous genetic analyses </w:t>
        </w:r>
      </w:ins>
      <w:commentRangeEnd w:id="67"/>
      <w:ins w:id="69" w:author="Shannon Hedtke" w:date="2022-06-20T14:03:00Z">
        <w:r w:rsidR="009812A2">
          <w:rPr>
            <w:rStyle w:val="CommentReference"/>
            <w:rFonts w:asciiTheme="minorHAnsi" w:hAnsiTheme="minorHAnsi" w:cstheme="minorBidi"/>
          </w:rPr>
          <w:commentReference w:id="67"/>
        </w:r>
      </w:ins>
      <w:commentRangeEnd w:id="68"/>
      <w:r w:rsidR="007E6A87">
        <w:rPr>
          <w:rStyle w:val="CommentReference"/>
          <w:rFonts w:asciiTheme="minorHAnsi" w:hAnsiTheme="minorHAnsi" w:cstheme="minorBidi"/>
        </w:rPr>
        <w:commentReference w:id="68"/>
      </w:r>
      <w:ins w:id="70" w:author="Shannon Hedtke" w:date="2022-06-20T11:00:00Z">
        <w:r>
          <w:fldChar w:fldCharType="begin"/>
        </w:r>
        <w:r>
          <w:instrText xml:space="preserve"> ADDIN ZOTERO_ITEM CSL_CITATION {"citationID":"cSIUP32o","properties":{"formattedCitation":"(Gyan, 2020)","plainCitation":"(Gyan, 2020)","noteIndex":0},"citationItems":[{"id":1599,"uris":["http://zotero.org/users/2873801/items/W9MIYEFP"],"itemData":{"id":1599,"type":"thesis","abstract":"A thesis submitted in total fulfilment of the requirements for the degree of Doctor of Philosophy to the School of Life Sciences, College of Health Sciences and Engineering, La Trobe University, Victoria, Australia.&lt;br&gt;&lt;br&gt;","note":"dimensions: 8155032 Bytes\npublisher: La Trobe","source":"DOI.org (Datacite)","title":"Analysis of Population Structure of Simulium damnosum sensu lato In the Ecological Transition Zone of Central Ghana","URL":"https://opal.latrobe.edu.au/articles/thesis/Analysis_of_Population_Structure_of_Simulium_damnosum_sensu_lato_In_the_Ecological_Transition_Zone_of_Central_Ghana/13180607","author":[{"family":"Gyan","given":"Ernest Tawiah"}],"accessed":{"date-parts":[["2022",3,20]]},"issued":{"date-parts":[["2020"]]}}}],"schema":"https://github.com/citation-style-language/schema/raw/master/csl-citation.json"} </w:instrText>
        </w:r>
        <w:r>
          <w:fldChar w:fldCharType="separate"/>
        </w:r>
        <w:r w:rsidRPr="0091182D">
          <w:t>(Gyan, 2020)</w:t>
        </w:r>
        <w:r>
          <w:fldChar w:fldCharType="end"/>
        </w:r>
        <w:r>
          <w:t xml:space="preserve">. </w:t>
        </w:r>
      </w:ins>
      <w:commentRangeStart w:id="71"/>
      <w:ins w:id="72" w:author="Shannon Hedtke" w:date="2022-06-20T10:59:00Z">
        <w:r w:rsidRPr="005F62C8">
          <w:t>93</w:t>
        </w:r>
      </w:ins>
      <w:commentRangeEnd w:id="71"/>
      <w:ins w:id="73" w:author="Shannon Hedtke" w:date="2022-06-20T14:04:00Z">
        <w:r w:rsidR="009812A2">
          <w:rPr>
            <w:rStyle w:val="CommentReference"/>
            <w:rFonts w:asciiTheme="minorHAnsi" w:hAnsiTheme="minorHAnsi" w:cstheme="minorBidi"/>
          </w:rPr>
          <w:commentReference w:id="71"/>
        </w:r>
      </w:ins>
      <w:ins w:id="74" w:author="Shannon Hedtke" w:date="2022-06-20T10:59:00Z">
        <w:r>
          <w:t xml:space="preserve"> </w:t>
        </w:r>
        <w:r>
          <w:rPr>
            <w:i/>
            <w:iCs/>
          </w:rPr>
          <w:t>S.</w:t>
        </w:r>
        <w:r w:rsidRPr="005F62C8">
          <w:rPr>
            <w:i/>
            <w:iCs/>
          </w:rPr>
          <w:t xml:space="preserve"> damnosum</w:t>
        </w:r>
        <w:r>
          <w:t xml:space="preserve"> samples</w:t>
        </w:r>
      </w:ins>
      <w:ins w:id="75" w:author="Shannon Hedtke" w:date="2022-06-20T11:01:00Z">
        <w:r>
          <w:t xml:space="preserve"> collected in </w:t>
        </w:r>
        <w:commentRangeStart w:id="76"/>
        <w:r>
          <w:t>2013-2015</w:t>
        </w:r>
      </w:ins>
      <w:ins w:id="77" w:author="Shannon Hedtke" w:date="2022-06-20T14:04:00Z">
        <w:r w:rsidR="009812A2">
          <w:t xml:space="preserve"> </w:t>
        </w:r>
      </w:ins>
      <w:commentRangeEnd w:id="76"/>
      <w:ins w:id="78" w:author="Shannon Hedtke" w:date="2022-06-26T11:02:00Z">
        <w:r w:rsidR="00DB4B71">
          <w:rPr>
            <w:rStyle w:val="CommentReference"/>
            <w:rFonts w:asciiTheme="minorHAnsi" w:hAnsiTheme="minorHAnsi" w:cstheme="minorBidi"/>
          </w:rPr>
          <w:commentReference w:id="76"/>
        </w:r>
      </w:ins>
      <w:ins w:id="79" w:author="Shannon Hedtke" w:date="2022-06-20T14:04:00Z">
        <w:r w:rsidR="009812A2">
          <w:t>by human landing catch</w:t>
        </w:r>
      </w:ins>
      <w:ins w:id="80" w:author="Shannon Hedtke" w:date="2022-06-20T10:59:00Z">
        <w:r>
          <w:t xml:space="preserve"> were se</w:t>
        </w:r>
      </w:ins>
      <w:ins w:id="81" w:author="Shannon Hedtke" w:date="2022-06-20T14:04:00Z">
        <w:r w:rsidR="009812A2">
          <w:t>lected</w:t>
        </w:r>
      </w:ins>
      <w:ins w:id="82" w:author="Shannon Hedtke" w:date="2022-06-20T10:59:00Z">
        <w:r>
          <w:t xml:space="preserve"> from four communities. </w:t>
        </w:r>
      </w:ins>
      <w:del w:id="83" w:author="Shannon Hedtke" w:date="2022-06-20T11:00:00Z">
        <w:r w:rsidR="000A71EE" w:rsidDel="00EE146F">
          <w:delText>The sampling locations for the vector population were chosen as the representative communities for their respective river basins</w:delText>
        </w:r>
        <w:r w:rsidR="0050561A" w:rsidDel="00EE146F">
          <w:delText xml:space="preserve"> </w:delText>
        </w:r>
        <w:r w:rsidR="0091182D" w:rsidDel="00EE146F">
          <w:fldChar w:fldCharType="begin"/>
        </w:r>
        <w:r w:rsidR="00565805" w:rsidDel="00EE146F">
          <w:delInstrText xml:space="preserve"> ADDIN ZOTERO_ITEM CSL_CITATION {"citationID":"cSIUP32o","properties":{"formattedCitation":"(Gyan, 2020)","plainCitation":"(Gyan, 2020)","noteIndex":0},"citationItems":[{"id":1599,"uris":["http://zotero.org/users/2873801/items/W9MIYEFP"],"itemData":{"id":1599,"type":"thesis","abstract":"A thesis submitted in total fulfilment of the requirements for the degree of Doctor of Philosophy to the School of Life Sciences, College of Health Sciences and Engineering, La Trobe University, Victoria, Australia.&lt;br&gt;&lt;br&gt;","note":"dimensions: 8155032 Bytes\npublisher: La Trobe","source":"DOI.org (Datacite)","title":"Analysis of Population Structure of Simulium damnosum sensu lato In the Ecological Transition Zone of Central Ghana","URL":"https://opal.latrobe.edu.au/articles/thesis/Analysis_of_Population_Structure_of_Simulium_damnosum_sensu_lato_In_the_Ecological_Transition_Zone_of_Central_Ghana/13180607","author":[{"family":"Gyan","given":"Ernest Tawiah"}],"accessed":{"date-parts":[["2022",3,20]]},"issued":{"date-parts":[["2020"]]}}}],"schema":"https://github.com/citation-style-language/schema/raw/master/csl-citation.json"} </w:delInstrText>
        </w:r>
        <w:r w:rsidR="0091182D" w:rsidDel="00EE146F">
          <w:fldChar w:fldCharType="separate"/>
        </w:r>
        <w:r w:rsidR="0091182D" w:rsidRPr="0091182D" w:rsidDel="00EE146F">
          <w:delText>(Gyan, 2020)</w:delText>
        </w:r>
        <w:r w:rsidR="0091182D" w:rsidDel="00EE146F">
          <w:fldChar w:fldCharType="end"/>
        </w:r>
        <w:r w:rsidR="000A71EE" w:rsidDel="00EE146F">
          <w:delText xml:space="preserve">. </w:delText>
        </w:r>
      </w:del>
      <w:del w:id="84" w:author="Shannon Hedtke" w:date="2022-06-20T11:02:00Z">
        <w:r w:rsidR="000A71EE" w:rsidDel="00EE146F">
          <w:delText xml:space="preserve">Most of the parasite samples were collected in </w:delText>
        </w:r>
        <w:r w:rsidR="002763DC" w:rsidDel="00EE146F">
          <w:delText>2010–2012 (Crawford et al., 2019) whereas most of the vector samples were collected</w:delText>
        </w:r>
        <w:r w:rsidR="000A71EE" w:rsidDel="00EE146F">
          <w:delText xml:space="preserve"> </w:delText>
        </w:r>
        <w:r w:rsidR="00175686" w:rsidDel="00EE146F">
          <w:delText xml:space="preserve">from </w:delText>
        </w:r>
        <w:r w:rsidR="000A71EE" w:rsidDel="00EE146F">
          <w:delText>2013</w:delText>
        </w:r>
        <w:r w:rsidR="00175686" w:rsidDel="00EE146F">
          <w:delText>–</w:delText>
        </w:r>
        <w:r w:rsidR="000A71EE" w:rsidDel="00EE146F">
          <w:delText>2015</w:delText>
        </w:r>
        <w:r w:rsidR="006768EA" w:rsidDel="00EE146F">
          <w:delText xml:space="preserve"> </w:delText>
        </w:r>
        <w:r w:rsidR="000A71EE" w:rsidDel="00EE146F">
          <w:delText xml:space="preserve">by </w:delText>
        </w:r>
        <w:commentRangeStart w:id="85"/>
        <w:r w:rsidR="00D27CFC" w:rsidRPr="00D27CFC" w:rsidDel="00EE146F">
          <w:delText>Osei-Atweneboana</w:delText>
        </w:r>
        <w:r w:rsidR="00D27CFC" w:rsidDel="00EE146F">
          <w:delText>’s</w:delText>
        </w:r>
        <w:r w:rsidR="00D27CFC" w:rsidRPr="00D27CFC" w:rsidDel="00EE146F">
          <w:delText xml:space="preserve"> </w:delText>
        </w:r>
        <w:r w:rsidR="000A71EE" w:rsidDel="00EE146F">
          <w:delText>grou</w:delText>
        </w:r>
        <w:r w:rsidR="006768EA" w:rsidDel="00EE146F">
          <w:delText>p</w:delText>
        </w:r>
        <w:r w:rsidR="00D27CFC" w:rsidDel="00EE146F">
          <w:delText xml:space="preserve"> </w:delText>
        </w:r>
        <w:r w:rsidR="00D27CFC" w:rsidDel="00EE146F">
          <w:fldChar w:fldCharType="begin"/>
        </w:r>
        <w:r w:rsidR="00565805" w:rsidDel="00EE146F">
          <w:delInstrText xml:space="preserve"> ADDIN ZOTERO_ITEM CSL_CITATION {"citationID":"9qIHAzfb","properties":{"formattedCitation":"(Gyan, 2020)","plainCitation":"(Gyan, 2020)","noteIndex":0},"citationItems":[{"id":1599,"uris":["http://zotero.org/users/2873801/items/W9MIYEFP"],"itemData":{"id":1599,"type":"thesis","abstract":"A thesis submitted in total fulfilment of the requirements for the degree of Doctor of Philosophy to the School of Life Sciences, College of Health Sciences and Engineering, La Trobe University, Victoria, Australia.&lt;br&gt;&lt;br&gt;","note":"dimensions: 8155032 Bytes\npublisher: La Trobe","source":"DOI.org (Datacite)","title":"Analysis of Population Structure of Simulium damnosum sensu lato In the Ecological Transition Zone of Central Ghana","URL":"https://opal.latrobe.edu.au/articles/thesis/Analysis_of_Population_Structure_of_Simulium_damnosum_sensu_lato_In_the_Ecological_Transition_Zone_of_Central_Ghana/13180607","author":[{"family":"Gyan","given":"Ernest Tawiah"}],"accessed":{"date-parts":[["2022",3,20]]},"issued":{"date-parts":[["2020"]]}}}],"schema":"https://github.com/citation-style-language/schema/raw/master/csl-citation.json"} </w:delInstrText>
        </w:r>
        <w:r w:rsidR="00D27CFC" w:rsidDel="00EE146F">
          <w:fldChar w:fldCharType="separate"/>
        </w:r>
        <w:r w:rsidR="00D27CFC" w:rsidRPr="00D27CFC" w:rsidDel="00EE146F">
          <w:delText>(Gyan, 2020)</w:delText>
        </w:r>
        <w:r w:rsidR="00D27CFC" w:rsidDel="00EE146F">
          <w:fldChar w:fldCharType="end"/>
        </w:r>
        <w:commentRangeEnd w:id="85"/>
        <w:r w:rsidR="00B77274" w:rsidDel="00EE146F">
          <w:rPr>
            <w:rStyle w:val="CommentReference"/>
            <w:rFonts w:asciiTheme="minorHAnsi" w:hAnsiTheme="minorHAnsi" w:cstheme="minorBidi"/>
          </w:rPr>
          <w:commentReference w:id="85"/>
        </w:r>
        <w:r w:rsidR="000A71EE" w:rsidDel="00EE146F">
          <w:delText>.</w:delText>
        </w:r>
        <w:r w:rsidR="00D05D9A" w:rsidDel="00EE146F">
          <w:delText xml:space="preserve"> </w:delText>
        </w:r>
        <w:r w:rsidR="00D05D9A" w:rsidRPr="00D05D9A" w:rsidDel="00EE146F">
          <w:delText xml:space="preserve">Ethics approvals for sampling parasites from people is reported in </w:delText>
        </w:r>
        <w:r w:rsidR="00725B67" w:rsidDel="00EE146F">
          <w:fldChar w:fldCharType="begin"/>
        </w:r>
        <w:r w:rsidR="00565805" w:rsidDel="00EE146F">
          <w:delInstrText xml:space="preserve"> ADDIN ZOTERO_ITEM CSL_CITATION {"citationID":"saU2FiGk","properties":{"formattedCitation":"(Crawford et al., 2019)","plainCitation":"(Crawford et al., 2019)","dontUpdate":true,"noteIndex":0},"citationItems":[{"id":1257,"uris":["http://zotero.org/users/2873801/items/R2UMEZM3"],"itemData":{"id":1257,"type":"report","abstract":"Abstract\n          \n            In 2012, the reduction in\n            Onchocerca volvulus\n            infection prevalence through long-term mass ivermectin distribution in African meso- and hyperendemic areas motivated expanding control of onchocerciasis (river blindness) as a public health problem to elimination of parasite transmission. Given the large contiguous hypo-, meso- and hyperendemic areas with an estimated population of 204 million, sustainable elimination requires an understanding of the geographic, and in turn genetic, boundaries of different parasite populations to ensure interventions are only stopped where the risk of re-introduction of the parasite through vector or human migration from areas with ongoing transmission is acceptable. These boundaries, which define the transmission zones of the parasite, may be delineated by characterising the parasite genetic population structure within and between potential zones. We analysed whole mitochondrial genome sequences of 189\n            O. volvulus\n            adults to determine the pattern of genetic similarity across three West African countries: Ghana, Mali, and Côte d’Ivoire. Population structure measures indicate that parasites from the Pru, Daka and Black Volta/Tombe river basins in central Ghana belong to one parasite population, showing that different river basins cannot be assumed to constitute independent transmission zones. This research forms the basis for developing tools for elimination programs to delineate transmission zones, to estimate the risk of parasite re-introduction via vector or human movement when mass ivermectin administration is stopped in one area while transmission is ongoing in others, to identify the origin of infections detected post-treatment cessation, and to investigate whether migration contributes to persisting prevalence levels during interventions.","genre":"preprint","language":"en","note":"DOI: 10.1101/732446","publisher":"Evolutionary Biology","source":"DOI.org (Crossref)","title":"Utility of the &lt;i&gt;Onchocerca volvulus&lt;/i&gt; mitochondrial genome for delineation of parasite transmission zones","URL":"http://biorxiv.org/lookup/doi/10.1101/732446","author":[{"family":"Crawford","given":"Katie E"},{"family":"Hedtke","given":"Shannon M"},{"family":"Doyle","given":"Stephen R"},{"family":"Kuesel","given":"Annette C"},{"family":"Armoo","given":"Samuel"},{"family":"Osei-Atweneboana","given":"Mike"},{"family":"Grant","given":"Warwick N"}],"accessed":{"date-parts":[["2020",8,15]]},"issued":{"date-parts":[["2019",8,12]]}}}],"schema":"https://github.com/citation-style-language/schema/raw/master/csl-citation.json"} </w:delInstrText>
        </w:r>
        <w:r w:rsidR="00725B67" w:rsidDel="00EE146F">
          <w:fldChar w:fldCharType="separate"/>
        </w:r>
        <w:r w:rsidR="00725B67" w:rsidRPr="00725B67" w:rsidDel="00EE146F">
          <w:delText xml:space="preserve">Crawford et al. </w:delText>
        </w:r>
        <w:r w:rsidR="00725B67" w:rsidDel="00EE146F">
          <w:delText>(</w:delText>
        </w:r>
        <w:r w:rsidR="00725B67" w:rsidRPr="00725B67" w:rsidDel="00EE146F">
          <w:delText>2019)</w:delText>
        </w:r>
        <w:r w:rsidR="00725B67" w:rsidDel="00EE146F">
          <w:fldChar w:fldCharType="end"/>
        </w:r>
        <w:r w:rsidR="00D05D9A" w:rsidRPr="00D05D9A" w:rsidDel="00EE146F">
          <w:delText>.</w:delText>
        </w:r>
      </w:del>
    </w:p>
    <w:p w14:paraId="1C7F00FE" w14:textId="167D1247" w:rsidR="000A71EE" w:rsidRDefault="000A71EE" w:rsidP="00C63E9B">
      <w:pPr>
        <w:pStyle w:val="BodyText"/>
        <w:jc w:val="both"/>
      </w:pPr>
      <w:r>
        <w:t xml:space="preserve">A bounding box formed based on the convex hull boundary </w:t>
      </w:r>
      <w:r w:rsidR="0076019B">
        <w:t xml:space="preserve">with a buffer of </w:t>
      </w:r>
      <w:r w:rsidR="00EC17EB">
        <w:t xml:space="preserve">35 km </w:t>
      </w:r>
      <w:r>
        <w:t>around the sampling locations was used for the landscape analysis.</w:t>
      </w:r>
      <w:r w:rsidR="00105E8A">
        <w:t xml:space="preserve"> The dimension for the bounding box was </w:t>
      </w:r>
      <w:r>
        <w:t>293.68</w:t>
      </w:r>
      <w:r w:rsidR="00105E8A">
        <w:t>×</w:t>
      </w:r>
      <w:r>
        <w:t>129.38 km (an area of 37,995.59 km</w:t>
      </w:r>
      <w:r w:rsidR="00192219">
        <w:rPr>
          <w:vertAlign w:val="superscript"/>
        </w:rPr>
        <w:t>2</w:t>
      </w:r>
      <w:r>
        <w:t>). Geographic coordinates for all the communities were used to calculate the pairwise geographic distance between the communities (</w:t>
      </w:r>
      <w:r w:rsidRPr="00B740ED">
        <w:t>Table 1</w:t>
      </w:r>
      <w:r>
        <w:t xml:space="preserve">). </w:t>
      </w:r>
      <w:r w:rsidR="0014380B">
        <w:t xml:space="preserve">We merged the </w:t>
      </w:r>
      <w:r>
        <w:t xml:space="preserve">communities near each other </w:t>
      </w:r>
      <w:r w:rsidR="00DA4CFC">
        <w:t>(</w:t>
      </w:r>
      <w:r>
        <w:t>less than 5 km</w:t>
      </w:r>
      <w:r w:rsidR="00DA4CFC">
        <w:t>)</w:t>
      </w:r>
      <w:r>
        <w:t xml:space="preserve"> </w:t>
      </w:r>
      <w:r w:rsidR="004D2837">
        <w:t xml:space="preserve">and </w:t>
      </w:r>
      <w:r w:rsidR="001603B2">
        <w:t>used</w:t>
      </w:r>
      <w:r w:rsidR="004D2837">
        <w:t xml:space="preserve"> the centroid of the geo</w:t>
      </w:r>
      <w:r w:rsidR="00BA3B21">
        <w:t xml:space="preserve">spatial coordinates of the communities in closed </w:t>
      </w:r>
      <w:r w:rsidR="00072464">
        <w:t>proximity</w:t>
      </w:r>
      <w:r w:rsidR="00F55DF8">
        <w:t xml:space="preserve"> for the merged communit</w:t>
      </w:r>
      <w:r w:rsidR="001603B2">
        <w:t>ies</w:t>
      </w:r>
      <w:r>
        <w:t>. This brought the number of parasite sampling locations down to 11 but increased the sample size per communit</w:t>
      </w:r>
      <w:r w:rsidR="007456D0">
        <w:t>y</w:t>
      </w:r>
      <w:r w:rsidR="00F55DF8">
        <w:t xml:space="preserve"> (Figure</w:t>
      </w:r>
      <w:r w:rsidR="008938BD">
        <w:t xml:space="preserve"> 1</w:t>
      </w:r>
      <w:r w:rsidR="00F55DF8">
        <w:t>)</w:t>
      </w:r>
      <w:r>
        <w:t>.</w:t>
      </w:r>
      <w:r w:rsidR="00F55DF8">
        <w:t xml:space="preserve"> </w:t>
      </w:r>
      <w:r>
        <w:t xml:space="preserve"> </w:t>
      </w:r>
    </w:p>
    <w:p w14:paraId="52935643" w14:textId="7D439C90" w:rsidR="000A71EE" w:rsidRDefault="000A71EE" w:rsidP="00C63E9B">
      <w:pPr>
        <w:pStyle w:val="BodyText"/>
        <w:jc w:val="both"/>
      </w:pPr>
      <w:del w:id="86" w:author="Shannon Hedtke" w:date="2022-06-20T10:53:00Z">
        <w:r w:rsidDel="00E36B97">
          <w:delText>There is a mixed ecology of the Savannah ecotype on the north and the forest ecotype in the south</w:delText>
        </w:r>
        <w:r w:rsidR="009F0333" w:rsidDel="00E36B97">
          <w:delText xml:space="preserve"> and thus, called the transitional ecological region of Ghana</w:delText>
        </w:r>
        <w:commentRangeStart w:id="87"/>
        <w:r w:rsidR="00F674B3" w:rsidDel="00E36B97">
          <w:fldChar w:fldCharType="begin"/>
        </w:r>
        <w:r w:rsidR="00565805" w:rsidDel="00E36B97">
          <w:delInstrText xml:space="preserve"> ADDIN ZOTERO_ITEM CSL_CITATION {"citationID":"ujCR7STh","properties":{"formattedCitation":"(Gyan, 2020; Klutse et al., 2014)","plainCitation":"(Gyan, 2020; Klutse et al., 2014)","dontUpdate":true,"noteIndex":0},"citationItems":[{"id":1599,"uris":["http://zotero.org/users/2873801/items/W9MIYEFP"],"itemData":{"id":1599,"type":"thesis","abstract":"A thesis submitted in total fulfilment of the requirements for the degree of Doctor of Philosophy to the School of Life Sciences, College of Health Sciences and Engineering, La Trobe University, Victoria, Australia.&lt;br&gt;&lt;br&gt;","note":"dimensions: 8155032 Bytes\npublisher: La Trobe","source":"DOI.org (Datacite)","title":"Analysis of Population Structure of Simulium damnosum sensu lato In the Ecological Transition Zone of Central Ghana","URL":"https://opal.latrobe.edu.au/articles/thesis/Analysis_of_Population_Structure_of_Simulium_damnosum_sensu_lato_In_the_Ecological_Transition_Zone_of_Central_Ghana/13180607","author":[{"family":"Gyan","given":"Ernest Tawiah"}],"accessed":{"date-parts":[["2022",3,20]]},"issued":{"date-parts":[["2020"]]}}},{"id":1600,"uris":["http://zotero.org/users/2873801/items/Z5DGYYPN"],"itemData":{"id":1600,"type":"article-journal","abstract":"Climate change is projected to impact human health, particularly incidence of water related and\nvector borne diseases, such as malaria. A better understanding of the relationship between rainfall\npatterns and malaria cases is thus required for effective climate change adaptation strategies\ninvolving planning and implementation of appropriate disease control interventions. We analyzed\nclimatic data and reported cases of malaria spanning a period of eight years (2001 to 2008) from\ntwo ecological zones in Ghana (Ejura and Winneba in the transition and coastal savannah zones\nrespectively) to determine the association between malaria cases, and temperature and rainfall\npatterns and the potential effects of climate change on malaria epidemiological trends. Monthly\npeaks of malaria caseloads lagged behind monthly rainfall peaks. Correlation between malaria\ncaseloads and rainfall intensity, and minimum temperature were generally weak at both sites. Lag\ncorrelations of up to four months yielded better agreement between the variables, especially at\nEjura where a two-month lag between malaria caseloads and rainfall was significantly high but\nnegatively correlated (r = −0.72; p value &lt; 0.05). Mean monthly maximum temperature and\nmonthly malaria caseloads at Ejura showed a strong negative correlation at zero month lag (r =\n−0.70, p value &lt; 0.05), with a similar, but weaker relationship at Winneba, (r = −0.51). On the other\nhand, a positive significant correlation (r = 0.68, p value &lt; 0.05) between malaria caseloads and\nmaximum temperature was observed for Ejura at a four-month lag, while Winneba showed a\nstrong correlation (r = 0.70; p value &lt; 0.05) between the parameters at a two-month lag. The results\nsuggest maximum temperature as a better predictor of malaria trends than minimum temperature\nor precipitation, particularly in the transition zone. Climate change effects on malaria\ncaseloads seem multi-factorial. For effective malaria control, interventions could be synchronized","container-title":"Open Journal of Ecology","DOI":"10.4236/oje.2014.412065","journalAbbreviation":"Open Journal of Ecology","page":"764-775","source":"ResearchGate","title":"Assessment of Patterns of Climate Variables and Malaria Cases in Two Ecological Zones of Ghana","volume":"4","author":[{"family":"Klutse","given":"Nana Ama Browne"},{"family":"Owusu","given":"Kwadwo"},{"family":"Ntiamoa-Baidu","given":"Yaa"}],"issued":{"date-parts":[["2014",9,1]]}}}],"schema":"https://github.com/citation-style-language/schema/raw/master/csl-citation.json"} </w:delInstrText>
        </w:r>
        <w:r w:rsidR="00F674B3" w:rsidDel="00E36B97">
          <w:fldChar w:fldCharType="separate"/>
        </w:r>
        <w:r w:rsidR="00DB1C37" w:rsidDel="00E36B97">
          <w:delText xml:space="preserve"> </w:delText>
        </w:r>
        <w:r w:rsidR="00DB1C37" w:rsidRPr="00DB1C37" w:rsidDel="00E36B97">
          <w:delText>(Gyan, 2020; Klutse et al., 2014)</w:delText>
        </w:r>
        <w:r w:rsidR="00F674B3" w:rsidDel="00E36B97">
          <w:fldChar w:fldCharType="end"/>
        </w:r>
        <w:commentRangeEnd w:id="87"/>
        <w:r w:rsidR="00B77274" w:rsidDel="00E36B97">
          <w:rPr>
            <w:rStyle w:val="CommentReference"/>
            <w:rFonts w:asciiTheme="minorHAnsi" w:hAnsiTheme="minorHAnsi" w:cstheme="minorBidi"/>
          </w:rPr>
          <w:commentReference w:id="87"/>
        </w:r>
        <w:r w:rsidDel="00E36B97">
          <w:delText xml:space="preserve">. There is the presence of the </w:delText>
        </w:r>
        <w:r w:rsidR="00C92346" w:rsidDel="00E36B97">
          <w:delText>Volta Lake</w:delText>
        </w:r>
        <w:r w:rsidDel="00E36B97">
          <w:delText xml:space="preserve"> between the Pru and the Daka river basin and Bui national park on the west. The elevation range</w:delText>
        </w:r>
        <w:r w:rsidR="00CA5D61" w:rsidDel="00E36B97">
          <w:delText>s</w:delText>
        </w:r>
        <w:r w:rsidDel="00E36B97">
          <w:delText xml:space="preserve"> from 70</w:delText>
        </w:r>
        <w:r w:rsidR="00FC1340" w:rsidDel="00E36B97">
          <w:delText>–</w:delText>
        </w:r>
        <w:r w:rsidDel="00E36B97">
          <w:delText>525 m from the sea level, and mean annual temperature and mean annual precipitation range</w:delText>
        </w:r>
        <w:r w:rsidR="00CA5D61" w:rsidDel="00E36B97">
          <w:delText>s</w:delText>
        </w:r>
        <w:r w:rsidDel="00E36B97">
          <w:delText xml:space="preserve"> from 24</w:delText>
        </w:r>
        <w:r w:rsidR="00C970EC" w:rsidDel="00E36B97">
          <w:delText>–</w:delText>
        </w:r>
        <w:r w:rsidDel="00E36B97">
          <w:delText>29</w:delText>
        </w:r>
        <w:r w:rsidR="00FC1340" w:rsidDel="00E36B97">
          <w:delText>°</w:delText>
        </w:r>
        <w:r w:rsidDel="00E36B97">
          <w:delText>C and 1077</w:delText>
        </w:r>
        <w:r w:rsidR="00C970EC" w:rsidDel="00E36B97">
          <w:delText>–</w:delText>
        </w:r>
        <w:r w:rsidDel="00E36B97">
          <w:delText>1355 mm</w:delText>
        </w:r>
        <w:r w:rsidR="00561085" w:rsidDel="00E36B97">
          <w:delText>,</w:delText>
        </w:r>
        <w:r w:rsidDel="00E36B97">
          <w:delText xml:space="preserve"> respectively</w:delText>
        </w:r>
        <w:r w:rsidR="000A1A34" w:rsidDel="00E36B97">
          <w:delText xml:space="preserve"> </w:delText>
        </w:r>
        <w:r w:rsidR="00B25CC4" w:rsidDel="00E36B97">
          <w:fldChar w:fldCharType="begin"/>
        </w:r>
        <w:r w:rsidR="00565805" w:rsidDel="00E36B97">
          <w:delInstrText xml:space="preserve"> ADDIN ZOTERO_ITEM CSL_CITATION {"citationID":"STX8WkdN","properties":{"formattedCitation":"(Farr et al., 2007; Fick &amp; Hijmans, 2017)","plainCitation":"(Farr et al., 2007; Fick &amp; Hijmans, 2017)","noteIndex":0},"citationItems":[{"id":1553,"uris":["http://zotero.org/users/2873801/items/MNIJJ3E3"],"itemData":{"id":1553,"type":"article-journal","abstract":"The Shuttle Radar Topography Mission produced the most complete, highest-resolution digital elevation model of the Earth. The project was a joint endeavor of NASA, the National Geospatial-Intelligence Agency, and the German and Italian Space Agencies and flew in February 2000. It used dual radar antennas to acquire interferometric radar data, processed to digital topographic data at 1 arc sec resolution. Details of the development, flight operations, data processing, and products are provided for users of this revolutionary data set.","container-title":"Reviews of Geophysics","DOI":"10.1029/2005RG000183","ISSN":"1944-9208","issue":"2","language":"en","note":"_eprint: https://onlinelibrary.wiley.com/doi/pdf/10.1029/2005RG000183","source":"Wiley Online Library","title":"The Shuttle Radar Topography Mission","URL":"https://onlinelibrary.wiley.com/doi/abs/10.1029/2005RG000183","volume":"45","author":[{"family":"Farr","given":"Tom G."},{"family":"Rosen","given":"Paul A."},{"family":"Caro","given":"Edward"},{"family":"Crippen","given":"Robert"},{"family":"Duren","given":"Riley"},{"family":"Hensley","given":"Scott"},{"family":"Kobrick","given":"Michael"},{"family":"Paller","given":"Mimi"},{"family":"Rodriguez","given":"Ernesto"},{"family":"Roth","given":"Ladislav"},{"family":"Seal","given":"David"},{"family":"Shaffer","given":"Scott"},{"family":"Shimada","given":"Joanne"},{"family":"Umland","given":"Jeffrey"},{"family":"Werner","given":"Marian"},{"family":"Oskin","given":"Michael"},{"family":"Burbank","given":"Douglas"},{"family":"Alsdorf","given":"Douglas"}],"accessed":{"date-parts":[["2021",10,21]]},"issued":{"date-parts":[["2007"]]}}},{"id":1524,"uris":["http://zotero.org/users/2873801/items/68X8TTA2"],"itemData":{"id":1524,"type":"article-journal","abstract":"We created a new dataset of spatially interpolated monthly climate data for global land areas at a very high spatial resolution (approximately 1 km2). We included monthly temperature (minimum, maximum and average), precipitation, solar radiation, vapour pressure and wind speed, aggregated across a target temporal range of 1970–2000, using data from between 9000 and 60 000 weather stations. Weather station data were interpolated using thin-plate splines with covariates including elevation, distance to the coast and three satellite-derived covariates: maximum and minimum land surface temperature as well as cloud cover, obtained with the MODIS satellite platform. Interpolation was done for 23 regions of varying size depending on station density. Satellite data improved prediction accuracy for temperature variables 5–15% (0.07–0.17 °C), particularly for areas with a low station density, although prediction error remained high in such regions for all climate variables. Contributions of satellite covariates were mostly negligible for the other variables, although their importance varied by region. In contrast to the common approach to use a single model formulation for the entire world, we constructed the final product by selecting the best performing model for each region and variable. Global cross-validation correlations were ≥ 0.99 for temperature and humidity, 0.86 for precipitation and 0.76 for wind speed. The fact that most of our climate surface estimates were only marginally improved by use of satellite covariates highlights the importance having a dense, high-quality network of climate station data.","container-title":"International Journal of Climatology","DOI":"10.1002/joc.5086","ISSN":"1097-0088","issue":"12","language":"en","note":"_eprint: https://onlinelibrary.wiley.com/doi/pdf/10.1002/joc.5086","page":"4302-4315","source":"Wiley Online Library","title":"WorldClim 2: new 1-km spatial resolution climate surfaces for global land areas","title-short":"WorldClim 2","volume":"37","author":[{"family":"Fick","given":"Stephen E."},{"family":"Hijmans","given":"Robert J."}],"issued":{"date-parts":[["2017"]]}}}],"schema":"https://github.com/citation-style-language/schema/raw/master/csl-citation.json"} </w:delInstrText>
        </w:r>
        <w:r w:rsidR="00B25CC4" w:rsidDel="00E36B97">
          <w:fldChar w:fldCharType="separate"/>
        </w:r>
        <w:r w:rsidR="00B25CC4" w:rsidRPr="00B25CC4" w:rsidDel="00E36B97">
          <w:delText>(Farr et al., 2007; Fick &amp; Hijmans, 2017)</w:delText>
        </w:r>
        <w:r w:rsidR="00B25CC4" w:rsidDel="00E36B97">
          <w:fldChar w:fldCharType="end"/>
        </w:r>
        <w:r w:rsidDel="00E36B97">
          <w:delText xml:space="preserve">. </w:delText>
        </w:r>
      </w:del>
      <w:r w:rsidR="00B3159B">
        <w:t>We chose t</w:t>
      </w:r>
      <w:r>
        <w:t>his area for the study as there is ongoing persistence of onchocerciasis transmission despite decades of control efforts</w:t>
      </w:r>
      <w:r w:rsidR="00C369AD">
        <w:t xml:space="preserve"> </w:t>
      </w:r>
      <w:r w:rsidR="007C570E">
        <w:fldChar w:fldCharType="begin"/>
      </w:r>
      <w:r w:rsidR="00565805">
        <w:instrText xml:space="preserve"> ADDIN ZOTERO_ITEM CSL_CITATION {"citationID":"bykZMdyD","properties":{"formattedCitation":"(Osei-Atweneboana et al., 2007; Otabil et al., 2019; Yam\\uc0\\u233{}ogo, 2008)","plainCitation":"(Osei-Atweneboana et al., 2007; Otabil et al., 2019; Yaméogo, 2008)","noteIndex":0},"citationItems":[{"id":1455,"uris":["http://zotero.org/users/2873801/items/Z8Q3Z6FB"],"itemData":{"id":1455,"type":"article-journal","container-title":"The Lancet","DOI":"10.1016/S0140-6736(07)60942-8","ISSN":"01406736","issue":"9578","journalAbbreviation":"The Lancet","language":"en","page":"2021-2029","source":"DOI.org (Crossref)","title":"Prevalence and intensity of &lt;i&gt;Onchocerca volvulus&lt;/i&gt; infection and efficacy of ivermectin in endemic communities in Ghana: a two-phase epidemiological study","title-short":"Prevalence and intensity of Onchocerca volvulus infection and efficacy of ivermectin in endemic communities in Ghana","volume":"369","author":[{"family":"Osei-Atweneboana","given":"Mike Y"},{"family":"Eng","given":"Jeffrey KL"},{"family":"Boakye","given":"Daniel A"},{"family":"Gyapong","given":"John O"},{"family":"Prichard","given":"Roger K"}],"issued":{"date-parts":[["2007",6]]}}},{"id":1603,"uris":["http://zotero.org/users/2873801/items/YFBNFLYS"],"itemData":{"id":1603,"type":"article-journal","container-title":"BMC Infectious Diseases","DOI":"10.1186/s12879-019-4076-2","ISSN":"1471-2334","issue":"1","journalAbbreviation":"BMC Infect Dis","language":"en","page":"431","source":"DOI.org (Crossref)","title":"Prevalence of onchocerciasis and associated clinical manifestations in selected hypoendemic communities in Ghana following long-term administration of ivermectin","volume":"19","author":[{"family":"Otabil","given":"Kenneth Bentum"},{"family":"Gyasi","given":"Samuel Fosu"},{"family":"Awuah","given":"Esi"},{"family":"Obeng-Ofori","given":"Daniels"},{"family":"Atta-Nyarko","given":"Robert Junior"},{"family":"Andoh","given":"Dominic"},{"family":"Conduah","given":"Beatrice"},{"family":"Agbenyikey","given":"Lawrence"},{"family":"Aseidu","given":"Philip"},{"family":"Ankrah","given":"Comfort Blessing"},{"family":"Nuhu","given":"Abdul Razak"},{"family":"Schallig","given":"H. D. F. H."}],"issued":{"date-parts":[["2019",12]]}}},{"id":1602,"uris":["http://zotero.org/users/2873801/items/UNITNGH2"],"itemData":{"id":1602,"type":"article-journal","container-title":"Annals of Tropical Medicine &amp; Parasitology","DOI":"10.1179/136485908X337445","ISSN":"0003-4983, 1364-8594","issue":"sup1","journalAbbreviation":"Annals of Tropical Medicine &amp; Parasitology","language":"en","page":"23-24","source":"DOI.org (Crossref)","title":"Special Intervention Zones","volume":"102","author":[{"family":"Yaméogo","given":"L."}],"issued":{"date-parts":[["2008",9]]}}}],"schema":"https://github.com/citation-style-language/schema/raw/master/csl-citation.json"} </w:instrText>
      </w:r>
      <w:r w:rsidR="007C570E">
        <w:fldChar w:fldCharType="separate"/>
      </w:r>
      <w:r w:rsidR="00C369AD" w:rsidRPr="00C369AD">
        <w:t>(Osei-Atweneboana et al., 2007; Otabil et al., 2019; Yaméogo, 2008)</w:t>
      </w:r>
      <w:r w:rsidR="007C570E">
        <w:fldChar w:fldCharType="end"/>
      </w:r>
      <w:r>
        <w:t xml:space="preserve">. </w:t>
      </w:r>
      <w:commentRangeStart w:id="88"/>
      <w:r>
        <w:t xml:space="preserve">The onchocerciasis control </w:t>
      </w:r>
      <w:r>
        <w:lastRenderedPageBreak/>
        <w:t>program has been running for almost half a century now in the transition region of Ghana</w:t>
      </w:r>
      <w:r w:rsidR="00B3159B">
        <w:t>,</w:t>
      </w:r>
      <w:r>
        <w:t xml:space="preserve"> with vector control initiat</w:t>
      </w:r>
      <w:r w:rsidR="00B3159B">
        <w:t>ed</w:t>
      </w:r>
      <w:r>
        <w:t xml:space="preserve"> in 1974 as a part of </w:t>
      </w:r>
      <w:r w:rsidR="00B3159B">
        <w:t xml:space="preserve">the </w:t>
      </w:r>
      <w:r>
        <w:t>Onchocerciasis Control Program (OCP)</w:t>
      </w:r>
      <w:r w:rsidR="00E56E31">
        <w:t xml:space="preserve"> </w:t>
      </w:r>
      <w:r w:rsidR="00556635">
        <w:fldChar w:fldCharType="begin"/>
      </w:r>
      <w:r w:rsidR="00565805">
        <w:instrText xml:space="preserve"> ADDIN ZOTERO_ITEM CSL_CITATION {"citationID":"cu3atUaC","properties":{"formattedCitation":"(Biritwum et al., 2021)","plainCitation":"(Biritwum et al., 2021)","noteIndex":0},"citationItems":[{"id":1604,"uris":["http://zotero.org/users/2873801/items/9YAZQBHS"],"itemData":{"id":1604,"type":"article-journal","abstract":"The control of onchocerciasis in Ghana started in 1974 under the auspices of the Onchocerciasis Control Programme (OCP). Between 1974 and 2002, a combination of approaches including vector control, mobile community ivermectin treatment, and community-directed treatment with ivermectin (CDTI) were employed. From 1997, CDTI became the main control strategy employed by the Ghana OCP (GOCP). This review was undertaken to assess the impact of the control interventions on onchocerciasis in Ghana between 1974 and 2016, since which time the focus has changed from control to elimination.","container-title":"Parasites &amp; Vectors","DOI":"10.1186/s13071-020-04507-2","ISSN":"1756-3305","issue":"1","journalAbbreviation":"Parasites &amp; Vectors","page":"3","source":"BioMed Central","title":"Onchocerciasis control in Ghana (1974–2016)","volume":"14","author":[{"family":"Biritwum","given":"Nana-Kwadwo"},{"family":"Souza","given":"Dziedzom K.","non-dropping-particle":"de"},{"family":"Asiedu","given":"Odame"},{"family":"Marfo","given":"Benjamin"},{"family":"Amazigo","given":"Uche Veronica"},{"family":"Gyapong","given":"John Owusu"}],"issued":{"date-parts":[["2021",1,2]]}}}],"schema":"https://github.com/citation-style-language/schema/raw/master/csl-citation.json"} </w:instrText>
      </w:r>
      <w:r w:rsidR="00556635">
        <w:fldChar w:fldCharType="separate"/>
      </w:r>
      <w:r w:rsidR="00556635" w:rsidRPr="00556635">
        <w:t>(Biritwum et al., 2021)</w:t>
      </w:r>
      <w:r w:rsidR="00556635">
        <w:fldChar w:fldCharType="end"/>
      </w:r>
      <w:r>
        <w:t xml:space="preserve">. The use of ivermectin to control </w:t>
      </w:r>
      <w:r w:rsidR="007D2F98">
        <w:t>onchocerciasis</w:t>
      </w:r>
      <w:r>
        <w:t xml:space="preserve"> in Ghana </w:t>
      </w:r>
      <w:r w:rsidR="007342EE">
        <w:t xml:space="preserve">commenced </w:t>
      </w:r>
      <w:r>
        <w:t xml:space="preserve">in the Pru and Black Volta </w:t>
      </w:r>
      <w:r w:rsidR="007342EE">
        <w:t>in</w:t>
      </w:r>
      <w:r>
        <w:t xml:space="preserve"> 1987 </w:t>
      </w:r>
      <w:r w:rsidR="001367A4">
        <w:fldChar w:fldCharType="begin"/>
      </w:r>
      <w:r w:rsidR="00565805">
        <w:instrText xml:space="preserve"> ADDIN ZOTERO_ITEM CSL_CITATION {"citationID":"QPlxSPfe","properties":{"formattedCitation":"(Biritwum et al., 2021; Borsboom et al., 2003)","plainCitation":"(Biritwum et al., 2021; Borsboom et al., 2003)","noteIndex":0},"citationItems":[{"id":1604,"uris":["http://zotero.org/users/2873801/items/9YAZQBHS"],"itemData":{"id":1604,"type":"article-journal","abstract":"The control of onchocerciasis in Ghana started in 1974 under the auspices of the Onchocerciasis Control Programme (OCP). Between 1974 and 2002, a combination of approaches including vector control, mobile community ivermectin treatment, and community-directed treatment with ivermectin (CDTI) were employed. From 1997, CDTI became the main control strategy employed by the Ghana OCP (GOCP). This review was undertaken to assess the impact of the control interventions on onchocerciasis in Ghana between 1974 and 2016, since which time the focus has changed from control to elimination.","container-title":"Parasites &amp; Vectors","DOI":"10.1186/s13071-020-04507-2","ISSN":"1756-3305","issue":"1","journalAbbreviation":"Parasites &amp; Vectors","page":"3","source":"BioMed Central","title":"Onchocerciasis control in Ghana (1974–2016)","volume":"14","author":[{"family":"Biritwum","given":"Nana-Kwadwo"},{"family":"Souza","given":"Dziedzom K.","non-dropping-particle":"de"},{"family":"Asiedu","given":"Odame"},{"family":"Marfo","given":"Benjamin"},{"family":"Amazigo","given":"Uche Veronica"},{"family":"Gyapong","given":"John Owusu"}],"issued":{"date-parts":[["2021",1,2]]}}},{"id":1606,"uris":["http://zotero.org/users/2873801/items/IDAL8BK7"],"itemData":{"id":1606,"type":"article-journal","abstract":"BACKGROUND: The Onchocerciasis Control Program (OCP) in West Africa has been closed down at the end of 2002. All subsequent control will be transferred to the participating countries and will almost entirely be based on periodic mass treatment with ivermectin. This makes the question whether elimination of infection or eradication of onchocerciasis can be achieved using this strategy of critical importance. This study was undertaken to explore this issue. METHODS: An empirical approach was adopted in which a comprehensive analysis was undertaken of available data on the impact of more than a decade of ivermectin treatment on onchocerciasis infection and transmission. Relevant entomological and epidemiological data from 14 river basins in the OCP and one basin in Cameroon were reviewed. Areas were distinguished by frequency of treatment (6-monthly or annually), endemicity level and additional control measures such as vector control. Assessment of results were in terms of epidemiological and entomological parameters, and as a measure of inputs, therapeutic and geographical coverage rates were used. RESULTS: In all of the river basins studied, ivermectin treatment sharply reduced prevalence and intensity of infection. Significant transmission, however, is still ongoing in some basins after 10-12 years of ivermectin treatment. In other basins, transmission may have been interrupted, but this needs to be confirmed by in-depth evaluations. In one mesoendemic basin, where 20 rounds of four-monthly treatment reduced prevalence of infection to levels as low as 2-3%, there was significant recrudescence of infection within a few years after interruption of treatment. CONCLUSIONS: Ivermectin treatment has been very successful in eliminating onchocerciasis as a public health problem. However, the results presented in this paper make it almost certain that repeated ivermectin mass treatment will not lead to the elimination of transmission of onchocerciasis from West Africa. Data on 6-monthly treatments are not sufficient to draw definitive conclusions.","container-title":"Filaria Journal","DOI":"10.1186/1475-2883-2-8","ISSN":"1475-2883","issue":"1","journalAbbreviation":"Filaria J","language":"eng","note":"PMID: 12769825\nPMCID: PMC156613","page":"8","source":"PubMed","title":"Impact of ivermectin on onchocerciasis transmission: assessing the empirical evidence that repeated ivermectin mass treatments may lead to elimination/eradication in West-Africa","title-short":"Impact of ivermectin on onchocerciasis transmission","volume":"2","author":[{"family":"Borsboom","given":"Gerard JJM"},{"family":"Boatin","given":"Boakye A."},{"family":"Nagelkerke","given":"Nico JD"},{"family":"Agoua","given":"Hyacinthe"},{"family":"Akpoboua","given":"Komlan LB"},{"family":"Alley","given":"E. William Soumbey"},{"family":"Bissan","given":"Yeriba"},{"family":"Renz","given":"Alfons"},{"family":"Yameogo","given":"Laurent"},{"family":"Remme","given":"Jan HF"},{"family":"Habbema","given":"J. Dik F."}],"issued":{"date-parts":[["2003",3,24]]}}}],"schema":"https://github.com/citation-style-language/schema/raw/master/csl-citation.json"} </w:instrText>
      </w:r>
      <w:r w:rsidR="001367A4">
        <w:fldChar w:fldCharType="separate"/>
      </w:r>
      <w:r w:rsidR="008C3F3D" w:rsidRPr="008C3F3D">
        <w:t>(Biritwum et al., 2021; Borsboom et al., 2003)</w:t>
      </w:r>
      <w:r w:rsidR="001367A4">
        <w:fldChar w:fldCharType="end"/>
      </w:r>
      <w:r>
        <w:t xml:space="preserve">. Asubende (ASU) was among the first communities to receive ivermectin during the early clinical trials of ivermectin </w:t>
      </w:r>
      <w:r w:rsidR="00F00445">
        <w:fldChar w:fldCharType="begin"/>
      </w:r>
      <w:r w:rsidR="00565805">
        <w:instrText xml:space="preserve"> ADDIN ZOTERO_ITEM CSL_CITATION {"citationID":"xQA5LSxS","properties":{"formattedCitation":"(Alley et al., 1994)","plainCitation":"(Alley et al., 1994)","noteIndex":0},"citationItems":[{"id":1605,"uris":["http://zotero.org/users/2873801/items/XMTJJU5P"],"itemData":{"id":1605,"type":"article-journal","container-title":"Transactions of the Royal Society of Tropical Medicine and Hygiene","DOI":"10.1016/0035-9203(94)90172-4","ISSN":"00359203","issue":"5","journalAbbreviation":"Transactions of the Royal Society of Tropical Medicine and Hygiene","language":"en","page":"581-584","source":"DOI.org (Crossref)","title":"The impact of five years of annual ivermectin treatment on skin microfilarial loads in the onchocerciasis focus of Asubende, Ghana","volume":"88","author":[{"family":"Alley","given":"E.S."},{"family":"Plaisier","given":"A.P."},{"family":"Boatin","given":"B.A."},{"family":"Dadzie","given":"K.Y."},{"family":"Remme","given":"J."},{"family":"Zerbo","given":"G."},{"family":"Samba","given":"E.M."}],"issued":{"date-parts":[["1994",9]]}}}],"schema":"https://github.com/citation-style-language/schema/raw/master/csl-citation.json"} </w:instrText>
      </w:r>
      <w:r w:rsidR="00F00445">
        <w:fldChar w:fldCharType="separate"/>
      </w:r>
      <w:r w:rsidR="00F00445" w:rsidRPr="00F00445">
        <w:t>(Alley et al., 1994)</w:t>
      </w:r>
      <w:r w:rsidR="00F00445">
        <w:fldChar w:fldCharType="end"/>
      </w:r>
      <w:r>
        <w:t>. Consequently, there ha</w:t>
      </w:r>
      <w:r w:rsidR="00D9298C">
        <w:t>ve</w:t>
      </w:r>
      <w:r>
        <w:t xml:space="preserve"> also been reports of suboptimal response in these areas </w:t>
      </w:r>
      <w:r w:rsidR="00F00445">
        <w:fldChar w:fldCharType="begin"/>
      </w:r>
      <w:r w:rsidR="00565805">
        <w:instrText xml:space="preserve"> ADDIN ZOTERO_ITEM CSL_CITATION {"citationID":"nuzDcBe7","properties":{"formattedCitation":"(Awadzi, Attah, et al., 2004; Awadzi, Boakye, et al., 2004; Osei-Atweneboana et al., 2011)","plainCitation":"(Awadzi, Attah, et al., 2004; Awadzi, Boakye, et al., 2004; Osei-Atweneboana et al., 2011)","noteIndex":0},"citationItems":[{"id":767,"uris":["http://zotero.org/users/2873801/items/V8R98WRR"],"itemData":{"id":767,"type":"article-journal","container-title":"Annals of Tropical Medicine &amp; Parasitology","DOI":"10.1179/000349804225003442","ISSN":"0003-4983, 1364-8594","issue":"4","journalAbbreviation":"Annals of Tropical Medicine &amp; Parasitology","language":"en","page":"359-370","source":"DOI.org (Crossref)","title":"Thirty-month follow-up of sub-optimal responders to multiple treatments with ivermectin, in two onchocerciasis-endemic foci in Ghana","volume":"98","author":[{"family":"Awadzi","given":"K."},{"family":"Attah","given":"S.K."},{"family":"Addy","given":"E.T."},{"family":"Opoku","given":"N.O."},{"family":"Quartey","given":"B.T."},{"family":"Lazdins-Helds","given":"J.K."},{"family":"Ahmed","given":"K."},{"family":"Boatin","given":"B.A."},{"family":"Boakye","given":"D.A."},{"family":"Edwards","given":"G."}],"issued":{"date-parts":[["2004",6]]}}},{"id":765,"uris":["http://zotero.org/users/2873801/items/YL6GKARP"],"itemData":{"id":765,"type":"article-journal","container-title":"Annals of Tropical Medicine &amp; Parasitology","DOI":"10.1179/000349804225003253","ISSN":"0003-4983, 1364-8594","issue":"3","journalAbbreviation":"Annals of Tropical Medicine &amp; Parasitology","language":"en","page":"231-249","source":"DOI.org (Crossref)","title":"An investigation of persistent microfilaridermias despite multiple treatments with ivermectin, in two onchocerciasis-endemic foci in Ghana","volume":"98","author":[{"family":"Awadzi","given":"K."},{"family":"Boakye","given":"D. A."},{"family":"Edwards","given":"G."},{"family":"Opoku","given":"N. O."},{"family":"Attah","given":"S. K."},{"family":"Osei-Atweneboana","given":"M. Y."},{"family":"Lazdins-Helds","given":"J. K."},{"family":"Ardrey","given":"A. E."},{"family":"Addy","given":"E. T."},{"family":"Quartey","given":"B. T."},{"family":"Ahmed","given":"K."},{"family":"Boatin","given":"B. A."},{"family":"Soumbey-Alley","given":"E. W."}],"issued":{"date-parts":[["2004",4]]}}},{"id":769,"uris":["http://zotero.org/users/2873801/items/BPLN4XGV"],"itemData":{"id":769,"type":"article-journal","container-title":"PLoS Neglected Tropical Diseases","DOI":"10.1371/journal.pntd.0000998","ISSN":"1935-2735","issue":"3","journalAbbreviation":"PLoS Negl Trop Dis","language":"en","page":"e998","source":"DOI.org (Crossref)","title":"Phenotypic Evidence of Emerging Ivermectin Resistance in Onchocerca volvulus","volume":"5","author":[{"family":"Osei-Atweneboana","given":"Mike Y."},{"family":"Awadzi","given":"Kwablah"},{"family":"Attah","given":"Simon K."},{"family":"Boakye","given":"Daniel A."},{"family":"Gyapong","given":"John O."},{"family":"Prichard","given":"Roger K."}],"editor":[{"family":"Lustigman","given":"Sara"}],"issued":{"date-parts":[["2011",3,29]]}}}],"schema":"https://github.com/citation-style-language/schema/raw/master/csl-citation.json"} </w:instrText>
      </w:r>
      <w:r w:rsidR="00F00445">
        <w:fldChar w:fldCharType="separate"/>
      </w:r>
      <w:r w:rsidR="00F00445" w:rsidRPr="00F00445">
        <w:t>(Awadzi, Attah, et al., 2004; Awadzi, Boakye, et al., 2004; Osei-Atweneboana et al., 2011)</w:t>
      </w:r>
      <w:r w:rsidR="00F00445">
        <w:fldChar w:fldCharType="end"/>
      </w:r>
      <w:r>
        <w:t>.</w:t>
      </w:r>
      <w:commentRangeEnd w:id="88"/>
      <w:r w:rsidR="00B77274">
        <w:rPr>
          <w:rStyle w:val="CommentReference"/>
          <w:rFonts w:asciiTheme="minorHAnsi" w:hAnsiTheme="minorHAnsi" w:cstheme="minorBidi"/>
        </w:rPr>
        <w:commentReference w:id="88"/>
      </w:r>
    </w:p>
    <w:p w14:paraId="11B876F4" w14:textId="46DDE744" w:rsidR="005D4D08" w:rsidRDefault="004D6C0B" w:rsidP="00D9563B">
      <w:pPr>
        <w:pStyle w:val="BodyText"/>
        <w:spacing w:line="360" w:lineRule="auto"/>
        <w:jc w:val="center"/>
      </w:pPr>
      <w:r>
        <w:rPr>
          <w:noProof/>
        </w:rPr>
        <w:drawing>
          <wp:inline distT="0" distB="0" distL="0" distR="0" wp14:anchorId="510423C2" wp14:editId="729A9996">
            <wp:extent cx="5943600" cy="4525010"/>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525010"/>
                    </a:xfrm>
                    <a:prstGeom prst="rect">
                      <a:avLst/>
                    </a:prstGeom>
                    <a:noFill/>
                    <a:ln>
                      <a:noFill/>
                    </a:ln>
                  </pic:spPr>
                </pic:pic>
              </a:graphicData>
            </a:graphic>
          </wp:inline>
        </w:drawing>
      </w:r>
    </w:p>
    <w:p w14:paraId="418D3ACA" w14:textId="73E4F0D6" w:rsidR="00ED3DFE" w:rsidRDefault="00FF2C56" w:rsidP="00D9563B">
      <w:pPr>
        <w:pStyle w:val="Legend"/>
      </w:pPr>
      <w:r w:rsidRPr="008558DB">
        <w:rPr>
          <w:b/>
          <w:bCs w:val="0"/>
        </w:rPr>
        <w:t xml:space="preserve">Figure 1. </w:t>
      </w:r>
      <w:r w:rsidR="00D9298C">
        <w:rPr>
          <w:b/>
          <w:bCs w:val="0"/>
        </w:rPr>
        <w:t>The s</w:t>
      </w:r>
      <w:r w:rsidRPr="008558DB">
        <w:rPr>
          <w:b/>
          <w:bCs w:val="0"/>
        </w:rPr>
        <w:t xml:space="preserve">patial context of the sampling locations of the </w:t>
      </w:r>
      <w:r w:rsidRPr="008558DB">
        <w:rPr>
          <w:b/>
          <w:bCs w:val="0"/>
          <w:i/>
          <w:iCs/>
        </w:rPr>
        <w:t>Onchocerca volvulus</w:t>
      </w:r>
      <w:r w:rsidRPr="008558DB">
        <w:rPr>
          <w:b/>
          <w:bCs w:val="0"/>
        </w:rPr>
        <w:t xml:space="preserve"> and </w:t>
      </w:r>
      <w:r w:rsidRPr="008558DB">
        <w:rPr>
          <w:b/>
          <w:bCs w:val="0"/>
          <w:i/>
          <w:iCs/>
        </w:rPr>
        <w:t>Simulium damnosum</w:t>
      </w:r>
      <w:r w:rsidRPr="008558DB">
        <w:rPr>
          <w:b/>
          <w:bCs w:val="0"/>
        </w:rPr>
        <w:t xml:space="preserve"> in the transition region of Ghana.</w:t>
      </w:r>
      <w:r w:rsidRPr="00FF2C56">
        <w:t xml:space="preserve"> Geographic coordinates are represented as </w:t>
      </w:r>
      <w:r w:rsidR="006448CF">
        <w:t xml:space="preserve">the </w:t>
      </w:r>
      <w:r w:rsidRPr="00FF2C56">
        <w:t xml:space="preserve">circle for </w:t>
      </w:r>
      <w:r w:rsidRPr="00FF2C56">
        <w:lastRenderedPageBreak/>
        <w:t>parasites and square for vectors</w:t>
      </w:r>
      <w:r w:rsidR="006448CF">
        <w:t>,</w:t>
      </w:r>
      <w:r w:rsidRPr="00FF2C56">
        <w:t xml:space="preserve"> and their sizes correspond to the number of parasite samples from the respective locations. The communities are represented with community codes. The river lines and the administrative borders are shown along with the water</w:t>
      </w:r>
      <w:r w:rsidR="006448CF">
        <w:t xml:space="preserve"> </w:t>
      </w:r>
      <w:r w:rsidRPr="00FF2C56">
        <w:t>body</w:t>
      </w:r>
      <w:r w:rsidR="006448CF">
        <w:t>,</w:t>
      </w:r>
      <w:r w:rsidRPr="00FF2C56">
        <w:t xml:space="preserve"> which is Lake Volta. The inset map shows the map of Africa and Ghana with the bounding box for our study area. More information about sampling locations and the number of samples are present in </w:t>
      </w:r>
      <w:r w:rsidRPr="008938BD">
        <w:rPr>
          <w:bCs w:val="0"/>
        </w:rPr>
        <w:t xml:space="preserve">Table </w:t>
      </w:r>
      <w:r w:rsidR="008938BD">
        <w:rPr>
          <w:bCs w:val="0"/>
        </w:rPr>
        <w:t>1</w:t>
      </w:r>
      <w:r w:rsidRPr="00FF2C56">
        <w:t>.</w:t>
      </w:r>
    </w:p>
    <w:p w14:paraId="7E961908" w14:textId="0B13CD5E" w:rsidR="00A414DA" w:rsidRDefault="001C563A" w:rsidP="00C63E9B">
      <w:pPr>
        <w:pStyle w:val="Heading3"/>
        <w:spacing w:line="480" w:lineRule="auto"/>
        <w:jc w:val="both"/>
      </w:pPr>
      <w:ins w:id="89" w:author="Shannon Hedtke" w:date="2022-06-20T13:58:00Z">
        <w:r>
          <w:t>Sequencing and variant calling</w:t>
        </w:r>
      </w:ins>
      <w:commentRangeStart w:id="90"/>
      <w:commentRangeStart w:id="91"/>
      <w:del w:id="92" w:author="Shannon Hedtke" w:date="2022-06-20T13:58:00Z">
        <w:r w:rsidR="00FB0CCE" w:rsidRPr="00FB0CCE" w:rsidDel="001C563A">
          <w:delText>Genetic da</w:delText>
        </w:r>
      </w:del>
      <w:del w:id="93" w:author="Shannon Hedtke" w:date="2022-06-20T13:57:00Z">
        <w:r w:rsidR="00FB0CCE" w:rsidRPr="00FB0CCE" w:rsidDel="001C563A">
          <w:delText>ta</w:delText>
        </w:r>
        <w:commentRangeEnd w:id="90"/>
        <w:r w:rsidR="00BF584E" w:rsidDel="001C563A">
          <w:rPr>
            <w:rStyle w:val="CommentReference"/>
            <w:rFonts w:asciiTheme="minorHAnsi" w:eastAsiaTheme="minorHAnsi" w:hAnsiTheme="minorHAnsi" w:cstheme="minorBidi"/>
            <w:b w:val="0"/>
            <w:bCs w:val="0"/>
          </w:rPr>
          <w:commentReference w:id="90"/>
        </w:r>
      </w:del>
      <w:commentRangeEnd w:id="91"/>
      <w:r w:rsidR="000B6615">
        <w:rPr>
          <w:rStyle w:val="CommentReference"/>
          <w:rFonts w:asciiTheme="minorHAnsi" w:eastAsiaTheme="minorHAnsi" w:hAnsiTheme="minorHAnsi" w:cstheme="minorBidi"/>
          <w:b w:val="0"/>
          <w:bCs w:val="0"/>
        </w:rPr>
        <w:commentReference w:id="91"/>
      </w:r>
    </w:p>
    <w:p w14:paraId="422E88CB" w14:textId="5F7FC21E" w:rsidR="00EE146F" w:rsidRPr="00BD215D" w:rsidRDefault="00EE146F" w:rsidP="00C63E9B">
      <w:pPr>
        <w:pStyle w:val="BodyText"/>
        <w:jc w:val="both"/>
        <w:rPr>
          <w:ins w:id="94" w:author="Shannon Hedtke" w:date="2022-06-20T11:06:00Z"/>
        </w:rPr>
      </w:pPr>
      <w:ins w:id="95" w:author="Shannon Hedtke" w:date="2022-06-20T11:03:00Z">
        <w:r w:rsidRPr="00BD215D">
          <w:t>D</w:t>
        </w:r>
      </w:ins>
      <w:del w:id="96" w:author="Shannon Hedtke" w:date="2022-06-20T11:02:00Z">
        <w:r w:rsidR="00D20761" w:rsidRPr="00BD215D" w:rsidDel="00EE146F">
          <w:delText>The d</w:delText>
        </w:r>
      </w:del>
      <w:r w:rsidR="00D20761" w:rsidRPr="00BD215D">
        <w:t xml:space="preserve">etails on the genetic data </w:t>
      </w:r>
      <w:r w:rsidR="00676322" w:rsidRPr="00BD215D">
        <w:t>generation</w:t>
      </w:r>
      <w:r w:rsidR="00D20761" w:rsidRPr="00BD215D">
        <w:t xml:space="preserve"> and the </w:t>
      </w:r>
      <w:r w:rsidR="00676322" w:rsidRPr="00BD215D">
        <w:t xml:space="preserve">parasite </w:t>
      </w:r>
      <w:r w:rsidR="00D20761" w:rsidRPr="00BD215D">
        <w:t>samples are available in Crawford et al (2019).</w:t>
      </w:r>
      <w:ins w:id="97" w:author="Shannon Hedtke" w:date="2022-06-20T11:03:00Z">
        <w:r w:rsidRPr="00BD215D">
          <w:t xml:space="preserve"> </w:t>
        </w:r>
      </w:ins>
      <w:ins w:id="98" w:author="Shannon Hedtke" w:date="2022-06-20T11:04:00Z">
        <w:r w:rsidRPr="00BD215D">
          <w:t xml:space="preserve">In brief, </w:t>
        </w:r>
      </w:ins>
      <w:ins w:id="99" w:author="Shannon Hedtke" w:date="2022-06-26T11:05:00Z">
        <w:r w:rsidR="00DB4B71" w:rsidRPr="00BD215D">
          <w:t xml:space="preserve">DNA was extracted from adult female </w:t>
        </w:r>
        <w:r w:rsidR="00DB4B71" w:rsidRPr="00BD215D">
          <w:rPr>
            <w:i/>
            <w:iCs/>
          </w:rPr>
          <w:t>O. volvulus</w:t>
        </w:r>
        <w:r w:rsidR="00DB4B71" w:rsidRPr="00BD215D">
          <w:t xml:space="preserve"> from nodules</w:t>
        </w:r>
      </w:ins>
      <w:ins w:id="100" w:author="Shannon Hedtke" w:date="2022-08-17T16:22:00Z">
        <w:r w:rsidR="00BD215D" w:rsidRPr="00BD215D">
          <w:t xml:space="preserve"> using the </w:t>
        </w:r>
      </w:ins>
      <w:ins w:id="101" w:author="Shannon Hedtke" w:date="2022-08-17T16:24:00Z">
        <w:r w:rsidR="00BD215D" w:rsidRPr="00BD215D">
          <w:rPr>
            <w:color w:val="191919"/>
            <w:shd w:val="clear" w:color="auto" w:fill="FFFFFF"/>
          </w:rPr>
          <w:t>DNeasy</w:t>
        </w:r>
        <w:r w:rsidR="00BD215D" w:rsidRPr="00BD215D">
          <w:rPr>
            <w:color w:val="191919"/>
            <w:bdr w:val="none" w:sz="0" w:space="0" w:color="auto" w:frame="1"/>
            <w:shd w:val="clear" w:color="auto" w:fill="FFFFFF"/>
            <w:vertAlign w:val="superscript"/>
          </w:rPr>
          <w:t>®</w:t>
        </w:r>
        <w:r w:rsidR="00BD215D" w:rsidRPr="00BD215D">
          <w:rPr>
            <w:color w:val="191919"/>
            <w:shd w:val="clear" w:color="auto" w:fill="FFFFFF"/>
          </w:rPr>
          <w:t> Tissue Kit (Qiagen, Hilden, Germany) following the manufacturer’s instructions</w:t>
        </w:r>
      </w:ins>
      <w:ins w:id="102" w:author="Shannon Hedtke" w:date="2022-06-26T11:05:00Z">
        <w:r w:rsidR="00DB4B71" w:rsidRPr="00BD215D">
          <w:t>.</w:t>
        </w:r>
      </w:ins>
      <w:ins w:id="103" w:author="Shannon Hedtke" w:date="2022-06-26T11:06:00Z">
        <w:r w:rsidR="00DB4B71" w:rsidRPr="00BD215D">
          <w:t xml:space="preserve"> S</w:t>
        </w:r>
      </w:ins>
      <w:ins w:id="104" w:author="Shannon Hedtke" w:date="2022-06-20T11:04:00Z">
        <w:r w:rsidRPr="00BD215D">
          <w:t xml:space="preserve">equence </w:t>
        </w:r>
      </w:ins>
      <w:ins w:id="105" w:author="Shannon Hedtke" w:date="2022-06-20T11:05:00Z">
        <w:r w:rsidRPr="00BD215D">
          <w:t xml:space="preserve">libraries were generated based on either </w:t>
        </w:r>
      </w:ins>
      <w:ins w:id="106" w:author="Shannon Hedtke" w:date="2022-06-26T11:06:00Z">
        <w:r w:rsidR="00DB4B71" w:rsidRPr="00BD215D">
          <w:t>genomic</w:t>
        </w:r>
      </w:ins>
      <w:ins w:id="107" w:author="Shannon Hedtke" w:date="2022-06-20T11:05:00Z">
        <w:r w:rsidRPr="00BD215D">
          <w:t xml:space="preserve"> DNA extracts or on </w:t>
        </w:r>
      </w:ins>
      <w:ins w:id="108" w:author="Shannon Hedtke" w:date="2022-06-20T11:06:00Z">
        <w:r w:rsidRPr="00BD215D">
          <w:t>amplicons targeting the mitochondrial genome and sequenced using Illumina MiSeq or HiSeq sequencing platforms.</w:t>
        </w:r>
      </w:ins>
      <w:r w:rsidR="00D20761" w:rsidRPr="00BD215D">
        <w:t xml:space="preserve"> </w:t>
      </w:r>
      <w:del w:id="109" w:author="Shannon Hedtke" w:date="2022-06-20T11:03:00Z">
        <w:r w:rsidR="00D20761" w:rsidRPr="00BD215D" w:rsidDel="00EE146F">
          <w:delText>For bioinformatics, t</w:delText>
        </w:r>
        <w:r w:rsidR="0075369B" w:rsidRPr="00BD215D" w:rsidDel="00EE146F">
          <w:delText>he r</w:delText>
        </w:r>
      </w:del>
      <w:ins w:id="110" w:author="Shannon Hedtke" w:date="2022-06-20T11:06:00Z">
        <w:r w:rsidRPr="00BD215D">
          <w:t>T</w:t>
        </w:r>
      </w:ins>
      <w:ins w:id="111" w:author="Shannon Hedtke" w:date="2022-06-20T11:03:00Z">
        <w:r w:rsidRPr="00BD215D">
          <w:t>rimmed</w:t>
        </w:r>
      </w:ins>
      <w:del w:id="112" w:author="Shannon Hedtke" w:date="2022-06-20T11:03:00Z">
        <w:r w:rsidR="0075369B" w:rsidRPr="00BD215D" w:rsidDel="00EE146F">
          <w:delText>aw</w:delText>
        </w:r>
      </w:del>
      <w:r w:rsidR="0075369B" w:rsidRPr="00BD215D">
        <w:t xml:space="preserve"> sequence reads were </w:t>
      </w:r>
      <w:del w:id="113" w:author="Shannon Hedtke" w:date="2022-06-20T11:03:00Z">
        <w:r w:rsidR="0075369B" w:rsidRPr="00BD215D" w:rsidDel="00EE146F">
          <w:delText xml:space="preserve">trimmed using the </w:delText>
        </w:r>
        <w:r w:rsidR="0075369B" w:rsidRPr="00BD215D" w:rsidDel="00EE146F">
          <w:rPr>
            <w:i/>
            <w:iCs/>
          </w:rPr>
          <w:delText>Trimmomatic</w:delText>
        </w:r>
        <w:r w:rsidR="0096652C" w:rsidRPr="00BD215D" w:rsidDel="00EE146F">
          <w:delText xml:space="preserve"> </w:delText>
        </w:r>
        <w:r w:rsidR="0096652C" w:rsidRPr="00BD215D" w:rsidDel="00EE146F">
          <w:fldChar w:fldCharType="begin"/>
        </w:r>
        <w:r w:rsidR="00565805" w:rsidRPr="00BD215D" w:rsidDel="00EE146F">
          <w:delInstrText xml:space="preserve"> ADDIN ZOTERO_ITEM CSL_CITATION {"citationID":"RAjDjqwP","properties":{"formattedCitation":"(Bolger et al., 2014)","plainCitation":"(Bolger et al., 2014)","noteIndex":0},"citationItems":[{"id":1608,"uris":["http://zotero.org/users/2873801/items/Y7HA99J8"],"itemData":{"id":1608,"type":"article-journal","abstract":"Motivation: Although many next-generation sequencing (NGS) read preprocessing tools already existed, we could not find any tool or combination of tools that met our requirements in terms of flexibility, correct handling of paired-end data and high performance. We have developed Trimmomatic as a more flexible and efficient preprocessing tool, which could correctly handle paired-end data., Results: The value of NGS read preprocessing is demonstrated for both reference-based and reference-free tasks. Trimmomatic is shown to produce output that is at least competitive with, and in many cases superior to, that produced by other tools, in all scenarios tested., Availability and implementation: Trimmomatic is licensed under GPL V3. It is cross-platform (Java 1.5+ required) and available at http://www.usadellab.org/cms/index.php?page=trimmomatic, Contact:\nusadel@bio1.rwth-aachen.de, Supplementary information:\nSupplementary data are available at Bioinformatics online.","container-title":"Bioinformatics","DOI":"10.1093/bioinformatics/btu170","ISSN":"1367-4803","issue":"15","journalAbbreviation":"Bioinformatics","note":"PMID: 24695404\nPMCID: PMC4103590","page":"2114-2120","source":"PubMed Central","title":"Trimmomatic: a flexible trimmer for Illumina sequence data","title-short":"Trimmomatic","volume":"30","author":[{"family":"Bolger","given":"Anthony M."},{"family":"Lohse","given":"Marc"},{"family":"Usadel","given":"Bjoern"}],"issued":{"date-parts":[["2014",8,1]]}}}],"schema":"https://github.com/citation-style-language/schema/raw/master/csl-citation.json"} </w:delInstrText>
        </w:r>
        <w:r w:rsidR="0096652C" w:rsidRPr="00BD215D" w:rsidDel="00EE146F">
          <w:fldChar w:fldCharType="separate"/>
        </w:r>
        <w:r w:rsidR="0096652C" w:rsidRPr="00BD215D" w:rsidDel="00EE146F">
          <w:delText>(Bolger et al., 2014)</w:delText>
        </w:r>
        <w:r w:rsidR="0096652C" w:rsidRPr="00BD215D" w:rsidDel="00EE146F">
          <w:fldChar w:fldCharType="end"/>
        </w:r>
        <w:r w:rsidR="009027BB" w:rsidRPr="00BD215D" w:rsidDel="00EE146F">
          <w:delText xml:space="preserve"> </w:delText>
        </w:r>
        <w:r w:rsidR="0075369B" w:rsidRPr="00BD215D" w:rsidDel="00EE146F">
          <w:delText xml:space="preserve">and then </w:delText>
        </w:r>
      </w:del>
      <w:r w:rsidR="0075369B" w:rsidRPr="00BD215D">
        <w:t xml:space="preserve">mapped to the </w:t>
      </w:r>
      <w:r w:rsidR="0075369B" w:rsidRPr="00BD215D">
        <w:rPr>
          <w:i/>
          <w:iCs/>
        </w:rPr>
        <w:t>O. volvulus</w:t>
      </w:r>
      <w:r w:rsidR="0075369B" w:rsidRPr="00BD215D">
        <w:t xml:space="preserve"> (NC_001861) mitochondrial reference genom</w:t>
      </w:r>
      <w:ins w:id="114" w:author="Shannon Hedtke" w:date="2022-06-20T11:03:00Z">
        <w:r w:rsidRPr="00BD215D">
          <w:t xml:space="preserve">e and variants called using </w:t>
        </w:r>
      </w:ins>
      <w:ins w:id="115" w:author="Shannon Hedtke" w:date="2022-06-20T11:04:00Z">
        <w:r w:rsidRPr="00BD215D">
          <w:rPr>
            <w:i/>
            <w:iCs/>
          </w:rPr>
          <w:t>GATK UnifiedGenotyper</w:t>
        </w:r>
        <w:r w:rsidRPr="00BD215D">
          <w:t xml:space="preserve"> </w:t>
        </w:r>
        <w:r w:rsidRPr="00BD215D">
          <w:fldChar w:fldCharType="begin"/>
        </w:r>
        <w:r w:rsidRPr="00BD215D">
          <w:instrText xml:space="preserve"> ADDIN ZOTERO_ITEM CSL_CITATION {"citationID":"B7X0uacN","properties":{"formattedCitation":"(McKenna et al., 2010)","plainCitation":"(McKenna et al., 2010)","noteIndex":0},"citationItems":[{"id":1613,"uris":["http://zotero.org/users/2873801/items/MTK4UXM2"],"itemData":{"id":1613,"type":"article-journal","abstract":"Next-generation DNA sequencing (NGS) projects, such as the 1000 Genomes Project, are already revolutionizing our understanding of genetic variation among individuals. However, the massive data sets generated by NGS—the 1000 Genome pilot alone includes nearly five terabases—make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Atlas.","container-title":"Genome Research","DOI":"10.1101/gr.107524.110","ISSN":"1088-9051, 1549-5469","issue":"9","journalAbbreviation":"Genome Res.","language":"en","note":"Company: Cold Spring Harbor Laboratory Press\nDistributor: Cold Spring Harbor Laboratory Press\nInstitution: Cold Spring Harbor Laboratory Press\nLabel: Cold Spring Harbor Laboratory Press\npublisher: Cold Spring Harbor Lab\nPMID: 20644199","page":"1297-1303","source":"genome.cshlp.org","title":"The Genome Analysis Toolkit: A MapReduce framework for analyzing next-generation DNA sequencing data","title-short":"The Genome Analysis Toolkit","volume":"20","author":[{"family":"McKenna","given":"Aaron"},{"family":"Hanna","given":"Matthew"},{"family":"Banks","given":"Eric"},{"family":"Sivachenko","given":"Andrey"},{"family":"Cibulskis","given":"Kristian"},{"family":"Kernytsky","given":"Andrew"},{"family":"Garimella","given":"Kiran"},{"family":"Altshuler","given":"David"},{"family":"Gabriel","given":"Stacey"},{"family":"Daly","given":"Mark"},{"family":"DePristo","given":"Mark A."}],"issued":{"date-parts":[["2010",1,9]]}}}],"schema":"https://github.com/citation-style-language/schema/raw/master/csl-citation.json"} </w:instrText>
        </w:r>
        <w:r w:rsidRPr="00BD215D">
          <w:fldChar w:fldCharType="separate"/>
        </w:r>
        <w:r w:rsidRPr="00BD215D">
          <w:t>(McKenna et al., 2010)</w:t>
        </w:r>
        <w:r w:rsidRPr="00BD215D">
          <w:fldChar w:fldCharType="end"/>
        </w:r>
        <w:r w:rsidRPr="00BD215D">
          <w:t>.</w:t>
        </w:r>
      </w:ins>
      <w:ins w:id="116" w:author="Shannon Hedtke" w:date="2022-06-20T12:01:00Z">
        <w:r w:rsidR="000C581D" w:rsidRPr="00BD215D">
          <w:t xml:space="preserve"> </w:t>
        </w:r>
      </w:ins>
      <w:ins w:id="117" w:author="Shannon Hedtke" w:date="2022-06-20T13:55:00Z">
        <w:r w:rsidR="001C563A" w:rsidRPr="00BD215D">
          <w:t>These</w:t>
        </w:r>
      </w:ins>
      <w:ins w:id="118" w:author="Shannon Hedtke" w:date="2022-06-20T12:01:00Z">
        <w:r w:rsidR="000C581D" w:rsidRPr="00BD215D">
          <w:t xml:space="preserve"> data w</w:t>
        </w:r>
      </w:ins>
      <w:ins w:id="119" w:author="Shannon Hedtke" w:date="2022-06-20T13:55:00Z">
        <w:r w:rsidR="001C563A" w:rsidRPr="00BD215D">
          <w:t>ere</w:t>
        </w:r>
      </w:ins>
      <w:ins w:id="120" w:author="Shannon Hedtke" w:date="2022-06-20T12:01:00Z">
        <w:r w:rsidR="000C581D" w:rsidRPr="00BD215D">
          <w:t xml:space="preserve"> submitted to the NC</w:t>
        </w:r>
      </w:ins>
      <w:ins w:id="121" w:author="Shannon Hedtke" w:date="2022-06-20T12:02:00Z">
        <w:r w:rsidR="000C581D" w:rsidRPr="00BD215D">
          <w:t>BI</w:t>
        </w:r>
      </w:ins>
      <w:ins w:id="122" w:author="Shannon Hedtke" w:date="2022-06-20T13:56:00Z">
        <w:r w:rsidR="001C563A" w:rsidRPr="00BD215D">
          <w:t xml:space="preserve"> Short Read Archive</w:t>
        </w:r>
      </w:ins>
      <w:ins w:id="123" w:author="Shannon Hedtke" w:date="2022-06-20T12:02:00Z">
        <w:r w:rsidR="000C581D" w:rsidRPr="00BD215D">
          <w:t xml:space="preserve"> under project</w:t>
        </w:r>
      </w:ins>
      <w:ins w:id="124" w:author="Shannon Hedtke" w:date="2022-06-20T13:55:00Z">
        <w:r w:rsidR="001C563A" w:rsidRPr="00BD215D">
          <w:t xml:space="preserve"> PRJNA560089</w:t>
        </w:r>
      </w:ins>
      <w:ins w:id="125" w:author="Shannon Hedtke" w:date="2022-06-20T13:56:00Z">
        <w:r w:rsidR="001C563A" w:rsidRPr="00BD215D">
          <w:t xml:space="preserve"> (https://www.ncbi.nlm.nih.gov/sra/)</w:t>
        </w:r>
      </w:ins>
      <w:ins w:id="126" w:author="Shannon Hedtke" w:date="2022-06-20T13:55:00Z">
        <w:r w:rsidR="001C563A" w:rsidRPr="00BD215D">
          <w:t>.</w:t>
        </w:r>
      </w:ins>
    </w:p>
    <w:p w14:paraId="34A570AE" w14:textId="6A39DA15" w:rsidR="00CB1D39" w:rsidRPr="00BD215D" w:rsidRDefault="00CB1D39" w:rsidP="00BD215D">
      <w:pPr>
        <w:spacing w:line="480" w:lineRule="auto"/>
        <w:rPr>
          <w:ins w:id="127" w:author="Shannon Hedtke" w:date="2022-06-20T12:50:00Z"/>
          <w:rFonts w:ascii="Times New Roman" w:hAnsi="Times New Roman" w:cs="Times New Roman"/>
        </w:rPr>
      </w:pPr>
      <w:commentRangeStart w:id="128"/>
      <w:ins w:id="129" w:author="Shannon Hedtke" w:date="2022-06-20T12:51:00Z">
        <w:r w:rsidRPr="00BD215D">
          <w:rPr>
            <w:rFonts w:ascii="Times New Roman" w:hAnsi="Times New Roman" w:cs="Times New Roman"/>
          </w:rPr>
          <w:t xml:space="preserve">For </w:t>
        </w:r>
        <w:r w:rsidRPr="00BD215D">
          <w:rPr>
            <w:rFonts w:ascii="Times New Roman" w:hAnsi="Times New Roman" w:cs="Times New Roman"/>
            <w:i/>
            <w:iCs/>
          </w:rPr>
          <w:t>S. damnosum</w:t>
        </w:r>
        <w:r w:rsidRPr="00BD215D">
          <w:rPr>
            <w:rFonts w:ascii="Times New Roman" w:hAnsi="Times New Roman" w:cs="Times New Roman"/>
          </w:rPr>
          <w:t>, the thorax of each fly was dissecte</w:t>
        </w:r>
      </w:ins>
      <w:ins w:id="130" w:author="Shannon Hedtke" w:date="2022-06-26T11:06:00Z">
        <w:r w:rsidR="00DB4B71" w:rsidRPr="00BD215D">
          <w:rPr>
            <w:rFonts w:ascii="Times New Roman" w:hAnsi="Times New Roman" w:cs="Times New Roman"/>
          </w:rPr>
          <w:t>d and homogeni</w:t>
        </w:r>
      </w:ins>
      <w:ins w:id="131" w:author="Shannon Hedtke" w:date="2022-06-26T11:07:00Z">
        <w:r w:rsidR="00DB4B71" w:rsidRPr="00BD215D">
          <w:rPr>
            <w:rFonts w:ascii="Times New Roman" w:hAnsi="Times New Roman" w:cs="Times New Roman"/>
          </w:rPr>
          <w:t xml:space="preserve">zed using a pestle. </w:t>
        </w:r>
      </w:ins>
      <w:ins w:id="132" w:author="Shannon Hedtke" w:date="2022-06-20T12:51:00Z">
        <w:r w:rsidRPr="00BD215D">
          <w:rPr>
            <w:rFonts w:ascii="Times New Roman" w:hAnsi="Times New Roman" w:cs="Times New Roman"/>
          </w:rPr>
          <w:t>Extractions of total DNA were performed using the</w:t>
        </w:r>
      </w:ins>
      <w:ins w:id="133" w:author="Shannon Hedtke" w:date="2022-08-17T16:31:00Z">
        <w:r w:rsidR="000B6615">
          <w:rPr>
            <w:rFonts w:ascii="Times New Roman" w:hAnsi="Times New Roman" w:cs="Times New Roman"/>
          </w:rPr>
          <w:t xml:space="preserve"> Isolate II Genomic DNA kit</w:t>
        </w:r>
      </w:ins>
      <w:ins w:id="134" w:author="Shannon Hedtke" w:date="2022-06-20T12:51:00Z">
        <w:r w:rsidRPr="00BD215D">
          <w:rPr>
            <w:rFonts w:ascii="Times New Roman" w:hAnsi="Times New Roman" w:cs="Times New Roman"/>
          </w:rPr>
          <w:t xml:space="preserve">, following the manufacturer’s instructions (Bioline, </w:t>
        </w:r>
      </w:ins>
      <w:ins w:id="135" w:author="Shannon Hedtke" w:date="2022-06-20T13:50:00Z">
        <w:r w:rsidR="001C563A" w:rsidRPr="00BD215D">
          <w:rPr>
            <w:rFonts w:ascii="Times New Roman" w:hAnsi="Times New Roman" w:cs="Times New Roman"/>
          </w:rPr>
          <w:t>London, United Kingdom</w:t>
        </w:r>
      </w:ins>
      <w:ins w:id="136" w:author="Shannon Hedtke" w:date="2022-06-20T12:51:00Z">
        <w:r w:rsidRPr="00BD215D">
          <w:rPr>
            <w:rFonts w:ascii="Times New Roman" w:hAnsi="Times New Roman" w:cs="Times New Roman"/>
          </w:rPr>
          <w:t>). Sequencing libraries were constructed and indexed using</w:t>
        </w:r>
      </w:ins>
      <w:ins w:id="137" w:author="Shannon Hedtke" w:date="2022-06-20T13:52:00Z">
        <w:r w:rsidR="001C563A" w:rsidRPr="00BD215D">
          <w:rPr>
            <w:rFonts w:ascii="Times New Roman" w:hAnsi="Times New Roman" w:cs="Times New Roman"/>
          </w:rPr>
          <w:t xml:space="preserve"> the</w:t>
        </w:r>
      </w:ins>
      <w:ins w:id="138" w:author="Shannon Hedtke" w:date="2022-06-20T12:51:00Z">
        <w:r w:rsidRPr="00BD215D">
          <w:rPr>
            <w:rFonts w:ascii="Times New Roman" w:hAnsi="Times New Roman" w:cs="Times New Roman"/>
          </w:rPr>
          <w:t xml:space="preserve"> </w:t>
        </w:r>
      </w:ins>
      <w:ins w:id="139" w:author="Shannon Hedtke" w:date="2022-06-20T12:53:00Z">
        <w:r w:rsidRPr="00BD215D">
          <w:rPr>
            <w:rFonts w:ascii="Times New Roman" w:hAnsi="Times New Roman" w:cs="Times New Roman"/>
          </w:rPr>
          <w:t xml:space="preserve">Illumina DNA </w:t>
        </w:r>
      </w:ins>
      <w:ins w:id="140" w:author="Shannon Hedtke" w:date="2022-06-20T13:51:00Z">
        <w:r w:rsidR="001C563A" w:rsidRPr="00BD215D">
          <w:rPr>
            <w:rFonts w:ascii="Times New Roman" w:hAnsi="Times New Roman" w:cs="Times New Roman"/>
          </w:rPr>
          <w:t xml:space="preserve">Prep tagmentation kit </w:t>
        </w:r>
      </w:ins>
      <w:ins w:id="141" w:author="Shannon Hedtke" w:date="2022-06-20T12:51:00Z">
        <w:r w:rsidRPr="00BD215D">
          <w:rPr>
            <w:rFonts w:ascii="Times New Roman" w:hAnsi="Times New Roman" w:cs="Times New Roman"/>
          </w:rPr>
          <w:t xml:space="preserve">following the manufacturer’s instructions (Illumina, </w:t>
        </w:r>
      </w:ins>
      <w:ins w:id="142" w:author="Shannon Hedtke" w:date="2022-06-20T13:52:00Z">
        <w:r w:rsidR="001C563A" w:rsidRPr="00BD215D">
          <w:rPr>
            <w:rFonts w:ascii="Times New Roman" w:hAnsi="Times New Roman" w:cs="Times New Roman"/>
          </w:rPr>
          <w:t>San Diego</w:t>
        </w:r>
      </w:ins>
      <w:ins w:id="143" w:author="Shannon Hedtke" w:date="2022-06-20T12:51:00Z">
        <w:r w:rsidRPr="00BD215D">
          <w:rPr>
            <w:rFonts w:ascii="Times New Roman" w:hAnsi="Times New Roman" w:cs="Times New Roman"/>
          </w:rPr>
          <w:t xml:space="preserve">, California, USA). </w:t>
        </w:r>
      </w:ins>
      <w:ins w:id="144" w:author="Shannon Hedtke" w:date="2022-06-20T12:50:00Z">
        <w:r w:rsidRPr="00BD215D">
          <w:rPr>
            <w:rFonts w:ascii="Times New Roman" w:hAnsi="Times New Roman" w:cs="Times New Roman"/>
          </w:rPr>
          <w:t xml:space="preserve">Libraries were pooled and sequenced on </w:t>
        </w:r>
      </w:ins>
      <w:ins w:id="145" w:author="Shannon Hedtke" w:date="2022-06-20T13:06:00Z">
        <w:r w:rsidR="00297BA1" w:rsidRPr="00BD215D">
          <w:rPr>
            <w:rFonts w:ascii="Times New Roman" w:hAnsi="Times New Roman" w:cs="Times New Roman"/>
          </w:rPr>
          <w:t>one lane of a</w:t>
        </w:r>
      </w:ins>
      <w:ins w:id="146" w:author="Shannon Hedtke" w:date="2022-06-20T12:50:00Z">
        <w:r w:rsidRPr="00BD215D">
          <w:rPr>
            <w:rFonts w:ascii="Times New Roman" w:hAnsi="Times New Roman" w:cs="Times New Roman"/>
          </w:rPr>
          <w:t xml:space="preserve"> NovaSeq </w:t>
        </w:r>
      </w:ins>
      <w:ins w:id="147" w:author="Shannon Hedtke" w:date="2022-06-20T13:07:00Z">
        <w:r w:rsidR="00297BA1" w:rsidRPr="00BD215D">
          <w:rPr>
            <w:rFonts w:ascii="Times New Roman" w:hAnsi="Times New Roman" w:cs="Times New Roman"/>
          </w:rPr>
          <w:t>SP</w:t>
        </w:r>
      </w:ins>
      <w:ins w:id="148" w:author="Shannon Hedtke" w:date="2022-06-20T13:52:00Z">
        <w:r w:rsidR="001C563A" w:rsidRPr="00BD215D">
          <w:rPr>
            <w:rFonts w:ascii="Times New Roman" w:hAnsi="Times New Roman" w:cs="Times New Roman"/>
          </w:rPr>
          <w:t>,</w:t>
        </w:r>
      </w:ins>
      <w:ins w:id="149" w:author="Shannon Hedtke" w:date="2022-06-20T13:07:00Z">
        <w:r w:rsidR="00297BA1" w:rsidRPr="00BD215D">
          <w:rPr>
            <w:rFonts w:ascii="Times New Roman" w:hAnsi="Times New Roman" w:cs="Times New Roman"/>
          </w:rPr>
          <w:t xml:space="preserve"> 300 cycle</w:t>
        </w:r>
      </w:ins>
      <w:ins w:id="150" w:author="Shannon Hedtke" w:date="2022-08-17T16:31:00Z">
        <w:r w:rsidR="000B6615">
          <w:rPr>
            <w:rFonts w:ascii="Times New Roman" w:hAnsi="Times New Roman" w:cs="Times New Roman"/>
          </w:rPr>
          <w:t>s</w:t>
        </w:r>
      </w:ins>
      <w:ins w:id="151" w:author="Shannon Hedtke" w:date="2022-06-20T12:50:00Z">
        <w:r w:rsidRPr="00BD215D">
          <w:rPr>
            <w:rFonts w:ascii="Times New Roman" w:hAnsi="Times New Roman" w:cs="Times New Roman"/>
          </w:rPr>
          <w:t xml:space="preserve"> </w:t>
        </w:r>
      </w:ins>
      <w:ins w:id="152" w:author="Shannon Hedtke" w:date="2022-06-20T13:07:00Z">
        <w:r w:rsidR="00297BA1" w:rsidRPr="00BD215D">
          <w:rPr>
            <w:rFonts w:ascii="Times New Roman" w:hAnsi="Times New Roman" w:cs="Times New Roman"/>
          </w:rPr>
          <w:t>(</w:t>
        </w:r>
      </w:ins>
      <w:ins w:id="153" w:author="Shannon Hedtke" w:date="2022-06-20T13:52:00Z">
        <w:r w:rsidR="001C563A" w:rsidRPr="00BD215D">
          <w:rPr>
            <w:rFonts w:ascii="Times New Roman" w:hAnsi="Times New Roman" w:cs="Times New Roman"/>
          </w:rPr>
          <w:t>resulting in</w:t>
        </w:r>
      </w:ins>
      <w:ins w:id="154" w:author="Shannon Hedtke" w:date="2022-06-20T13:07:00Z">
        <w:r w:rsidR="00297BA1" w:rsidRPr="00BD215D">
          <w:rPr>
            <w:rFonts w:ascii="Times New Roman" w:hAnsi="Times New Roman" w:cs="Times New Roman"/>
          </w:rPr>
          <w:t xml:space="preserve"> </w:t>
        </w:r>
      </w:ins>
      <w:ins w:id="155" w:author="Shannon Hedtke" w:date="2022-06-20T12:50:00Z">
        <w:r w:rsidRPr="00BD215D">
          <w:rPr>
            <w:rFonts w:ascii="Times New Roman" w:hAnsi="Times New Roman" w:cs="Times New Roman"/>
          </w:rPr>
          <w:t>150-bp paired-end</w:t>
        </w:r>
      </w:ins>
      <w:ins w:id="156" w:author="Shannon Hedtke" w:date="2022-06-20T13:07:00Z">
        <w:r w:rsidR="00297BA1" w:rsidRPr="00BD215D">
          <w:rPr>
            <w:rFonts w:ascii="Times New Roman" w:hAnsi="Times New Roman" w:cs="Times New Roman"/>
          </w:rPr>
          <w:t xml:space="preserve"> reads)</w:t>
        </w:r>
      </w:ins>
      <w:ins w:id="157" w:author="Shannon Hedtke" w:date="2022-06-20T12:50:00Z">
        <w:r w:rsidRPr="00BD215D">
          <w:rPr>
            <w:rFonts w:ascii="Times New Roman" w:hAnsi="Times New Roman" w:cs="Times New Roman"/>
          </w:rPr>
          <w:t xml:space="preserve"> at </w:t>
        </w:r>
      </w:ins>
      <w:ins w:id="158" w:author="Shannon Hedtke" w:date="2022-06-20T13:07:00Z">
        <w:r w:rsidR="00297BA1" w:rsidRPr="00BD215D">
          <w:rPr>
            <w:rFonts w:ascii="Times New Roman" w:hAnsi="Times New Roman" w:cs="Times New Roman"/>
          </w:rPr>
          <w:t xml:space="preserve">the </w:t>
        </w:r>
      </w:ins>
      <w:ins w:id="159" w:author="Shannon Hedtke" w:date="2022-06-20T12:50:00Z">
        <w:r w:rsidRPr="00BD215D">
          <w:rPr>
            <w:rFonts w:ascii="Times New Roman" w:hAnsi="Times New Roman" w:cs="Times New Roman"/>
          </w:rPr>
          <w:t>A</w:t>
        </w:r>
      </w:ins>
      <w:ins w:id="160" w:author="Shannon Hedtke" w:date="2022-06-20T13:07:00Z">
        <w:r w:rsidR="00297BA1" w:rsidRPr="00BD215D">
          <w:rPr>
            <w:rFonts w:ascii="Times New Roman" w:hAnsi="Times New Roman" w:cs="Times New Roman"/>
          </w:rPr>
          <w:t xml:space="preserve">ustralian </w:t>
        </w:r>
      </w:ins>
      <w:ins w:id="161" w:author="Shannon Hedtke" w:date="2022-06-20T12:50:00Z">
        <w:r w:rsidRPr="00BD215D">
          <w:rPr>
            <w:rFonts w:ascii="Times New Roman" w:hAnsi="Times New Roman" w:cs="Times New Roman"/>
          </w:rPr>
          <w:t>G</w:t>
        </w:r>
      </w:ins>
      <w:ins w:id="162" w:author="Shannon Hedtke" w:date="2022-06-20T13:07:00Z">
        <w:r w:rsidR="00297BA1" w:rsidRPr="00BD215D">
          <w:rPr>
            <w:rFonts w:ascii="Times New Roman" w:hAnsi="Times New Roman" w:cs="Times New Roman"/>
          </w:rPr>
          <w:t xml:space="preserve">enome </w:t>
        </w:r>
      </w:ins>
      <w:ins w:id="163" w:author="Shannon Hedtke" w:date="2022-06-20T12:50:00Z">
        <w:r w:rsidRPr="00BD215D">
          <w:rPr>
            <w:rFonts w:ascii="Times New Roman" w:hAnsi="Times New Roman" w:cs="Times New Roman"/>
          </w:rPr>
          <w:t>R</w:t>
        </w:r>
      </w:ins>
      <w:ins w:id="164" w:author="Shannon Hedtke" w:date="2022-06-20T13:07:00Z">
        <w:r w:rsidR="00297BA1" w:rsidRPr="00BD215D">
          <w:rPr>
            <w:rFonts w:ascii="Times New Roman" w:hAnsi="Times New Roman" w:cs="Times New Roman"/>
          </w:rPr>
          <w:t xml:space="preserve">esearch </w:t>
        </w:r>
      </w:ins>
      <w:ins w:id="165" w:author="Shannon Hedtke" w:date="2022-06-20T12:50:00Z">
        <w:r w:rsidRPr="00BD215D">
          <w:rPr>
            <w:rFonts w:ascii="Times New Roman" w:hAnsi="Times New Roman" w:cs="Times New Roman"/>
          </w:rPr>
          <w:t>F</w:t>
        </w:r>
      </w:ins>
      <w:ins w:id="166" w:author="Shannon Hedtke" w:date="2022-06-20T13:08:00Z">
        <w:r w:rsidR="00297BA1" w:rsidRPr="00BD215D">
          <w:rPr>
            <w:rFonts w:ascii="Times New Roman" w:hAnsi="Times New Roman" w:cs="Times New Roman"/>
          </w:rPr>
          <w:t>acility (Melbourne, Victoria, Australia)</w:t>
        </w:r>
      </w:ins>
      <w:ins w:id="167" w:author="Shannon Hedtke" w:date="2022-06-20T12:50:00Z">
        <w:r w:rsidRPr="00BD215D">
          <w:rPr>
            <w:rFonts w:ascii="Times New Roman" w:hAnsi="Times New Roman" w:cs="Times New Roman"/>
          </w:rPr>
          <w:t xml:space="preserve"> </w:t>
        </w:r>
      </w:ins>
      <w:commentRangeEnd w:id="128"/>
      <w:ins w:id="168" w:author="Shannon Hedtke" w:date="2022-06-26T11:07:00Z">
        <w:r w:rsidR="00DB4B71" w:rsidRPr="00BD215D">
          <w:rPr>
            <w:rStyle w:val="CommentReference"/>
            <w:rFonts w:ascii="Times New Roman" w:hAnsi="Times New Roman" w:cs="Times New Roman"/>
            <w:sz w:val="24"/>
            <w:szCs w:val="24"/>
          </w:rPr>
          <w:commentReference w:id="128"/>
        </w:r>
      </w:ins>
      <w:ins w:id="169" w:author="Shannon Hedtke" w:date="2022-06-20T12:50:00Z">
        <w:r w:rsidRPr="00BD215D">
          <w:rPr>
            <w:rFonts w:ascii="Times New Roman" w:hAnsi="Times New Roman" w:cs="Times New Roman"/>
          </w:rPr>
          <w:t xml:space="preserve">(Supplemental Table </w:t>
        </w:r>
      </w:ins>
      <w:ins w:id="170" w:author="Shannon Hedtke" w:date="2022-06-20T12:54:00Z">
        <w:r w:rsidRPr="00BD215D">
          <w:rPr>
            <w:rFonts w:ascii="Times New Roman" w:hAnsi="Times New Roman" w:cs="Times New Roman"/>
          </w:rPr>
          <w:t>X</w:t>
        </w:r>
      </w:ins>
      <w:ins w:id="171" w:author="Shannon Hedtke" w:date="2022-06-20T12:50:00Z">
        <w:r w:rsidRPr="00BD215D">
          <w:rPr>
            <w:rFonts w:ascii="Times New Roman" w:hAnsi="Times New Roman" w:cs="Times New Roman"/>
          </w:rPr>
          <w:t>).</w:t>
        </w:r>
      </w:ins>
      <w:ins w:id="172" w:author="Shannon Hedtke" w:date="2022-06-20T13:53:00Z">
        <w:r w:rsidR="001C563A" w:rsidRPr="00BD215D">
          <w:rPr>
            <w:rFonts w:ascii="Times New Roman" w:hAnsi="Times New Roman" w:cs="Times New Roman"/>
          </w:rPr>
          <w:t xml:space="preserve"> R</w:t>
        </w:r>
      </w:ins>
      <w:ins w:id="173" w:author="Shannon Hedtke" w:date="2022-06-20T13:57:00Z">
        <w:r w:rsidR="001C563A" w:rsidRPr="00BD215D">
          <w:rPr>
            <w:rFonts w:ascii="Times New Roman" w:hAnsi="Times New Roman" w:cs="Times New Roman"/>
          </w:rPr>
          <w:t xml:space="preserve">aw reads were submitted to the NCBI SRA under project </w:t>
        </w:r>
        <w:r w:rsidR="001C563A" w:rsidRPr="00BD215D">
          <w:rPr>
            <w:rFonts w:ascii="Times New Roman" w:hAnsi="Times New Roman" w:cs="Times New Roman"/>
            <w:highlight w:val="yellow"/>
          </w:rPr>
          <w:t>#########</w:t>
        </w:r>
        <w:r w:rsidR="001C563A" w:rsidRPr="00BD215D">
          <w:rPr>
            <w:rFonts w:ascii="Times New Roman" w:hAnsi="Times New Roman" w:cs="Times New Roman"/>
          </w:rPr>
          <w:t>.</w:t>
        </w:r>
      </w:ins>
    </w:p>
    <w:p w14:paraId="65ECEE23" w14:textId="28399289" w:rsidR="00CB1D39" w:rsidRPr="00BD215D" w:rsidRDefault="00CB1D39" w:rsidP="00BD215D">
      <w:pPr>
        <w:spacing w:line="480" w:lineRule="auto"/>
        <w:rPr>
          <w:ins w:id="174" w:author="Shannon Hedtke" w:date="2022-06-20T12:50:00Z"/>
          <w:rFonts w:ascii="Times New Roman" w:hAnsi="Times New Roman" w:cs="Times New Roman"/>
        </w:rPr>
      </w:pPr>
      <w:ins w:id="175" w:author="Shannon Hedtke" w:date="2022-06-20T12:50:00Z">
        <w:r w:rsidRPr="00BD215D">
          <w:rPr>
            <w:rFonts w:ascii="Times New Roman" w:hAnsi="Times New Roman" w:cs="Times New Roman"/>
          </w:rPr>
          <w:lastRenderedPageBreak/>
          <w:t>Sequenced reads were trimmed</w:t>
        </w:r>
      </w:ins>
      <w:ins w:id="176" w:author="Shannon Hedtke" w:date="2022-06-20T13:10:00Z">
        <w:r w:rsidR="00297BA1" w:rsidRPr="00BD215D">
          <w:rPr>
            <w:rFonts w:ascii="Times New Roman" w:hAnsi="Times New Roman" w:cs="Times New Roman"/>
          </w:rPr>
          <w:t xml:space="preserve"> for quality and to remove adapter contamination</w:t>
        </w:r>
      </w:ins>
      <w:ins w:id="177" w:author="Shannon Hedtke" w:date="2022-06-20T12:50:00Z">
        <w:r w:rsidRPr="00BD215D">
          <w:rPr>
            <w:rFonts w:ascii="Times New Roman" w:hAnsi="Times New Roman" w:cs="Times New Roman"/>
          </w:rPr>
          <w:t xml:space="preserve"> using </w:t>
        </w:r>
        <w:r w:rsidRPr="00BD215D">
          <w:rPr>
            <w:rFonts w:ascii="Times New Roman" w:hAnsi="Times New Roman" w:cs="Times New Roman"/>
            <w:i/>
            <w:iCs/>
          </w:rPr>
          <w:t>trimmomatic</w:t>
        </w:r>
        <w:r w:rsidRPr="00BD215D">
          <w:rPr>
            <w:rFonts w:ascii="Times New Roman" w:hAnsi="Times New Roman" w:cs="Times New Roman"/>
          </w:rPr>
          <w:t xml:space="preserve"> v.</w:t>
        </w:r>
      </w:ins>
      <w:ins w:id="178" w:author="Shannon Hedtke" w:date="2022-06-20T13:05:00Z">
        <w:r w:rsidR="00297BA1" w:rsidRPr="00BD215D">
          <w:rPr>
            <w:rFonts w:ascii="Times New Roman" w:hAnsi="Times New Roman" w:cs="Times New Roman"/>
          </w:rPr>
          <w:t>0.</w:t>
        </w:r>
        <w:commentRangeStart w:id="179"/>
        <w:r w:rsidR="00297BA1" w:rsidRPr="00BD215D">
          <w:rPr>
            <w:rFonts w:ascii="Times New Roman" w:hAnsi="Times New Roman" w:cs="Times New Roman"/>
          </w:rPr>
          <w:t>32</w:t>
        </w:r>
      </w:ins>
      <w:commentRangeEnd w:id="179"/>
      <w:ins w:id="180" w:author="Shannon Hedtke" w:date="2022-08-17T16:27:00Z">
        <w:r w:rsidR="00BD215D">
          <w:rPr>
            <w:rStyle w:val="CommentReference"/>
          </w:rPr>
          <w:commentReference w:id="179"/>
        </w:r>
      </w:ins>
      <w:ins w:id="181" w:author="Shannon Hedtke" w:date="2022-06-20T12:50:00Z">
        <w:r w:rsidRPr="00BD215D">
          <w:rPr>
            <w:rFonts w:ascii="Times New Roman" w:hAnsi="Times New Roman" w:cs="Times New Roman"/>
          </w:rPr>
          <w:t xml:space="preserve"> </w:t>
        </w:r>
      </w:ins>
      <w:ins w:id="182" w:author="Shannon Hedtke" w:date="2022-06-20T13:10:00Z">
        <w:r w:rsidR="00297BA1" w:rsidRPr="00BD215D">
          <w:rPr>
            <w:rFonts w:ascii="Times New Roman" w:hAnsi="Times New Roman" w:cs="Times New Roman"/>
          </w:rPr>
          <w:t>and keeping only those pairs where both pairs were &gt;125 bp</w:t>
        </w:r>
      </w:ins>
      <w:ins w:id="183" w:author="Shannon Hedtke" w:date="2022-06-20T12:50:00Z">
        <w:r w:rsidRPr="00BD215D">
          <w:rPr>
            <w:rFonts w:ascii="Times New Roman" w:hAnsi="Times New Roman" w:cs="Times New Roman"/>
          </w:rPr>
          <w:t>. To assemble</w:t>
        </w:r>
      </w:ins>
      <w:ins w:id="184" w:author="Shannon Hedtke" w:date="2022-06-20T12:54:00Z">
        <w:r w:rsidRPr="00BD215D">
          <w:rPr>
            <w:rFonts w:ascii="Times New Roman" w:hAnsi="Times New Roman" w:cs="Times New Roman"/>
          </w:rPr>
          <w:t xml:space="preserve"> the</w:t>
        </w:r>
      </w:ins>
      <w:ins w:id="185" w:author="Shannon Hedtke" w:date="2022-06-20T12:50:00Z">
        <w:r w:rsidRPr="00BD215D">
          <w:rPr>
            <w:rFonts w:ascii="Times New Roman" w:hAnsi="Times New Roman" w:cs="Times New Roman"/>
          </w:rPr>
          <w:t xml:space="preserve"> genome, </w:t>
        </w:r>
      </w:ins>
      <w:ins w:id="186" w:author="Shannon Hedtke" w:date="2022-06-20T13:11:00Z">
        <w:r w:rsidR="00297BA1" w:rsidRPr="00BD215D">
          <w:rPr>
            <w:rFonts w:ascii="Times New Roman" w:hAnsi="Times New Roman" w:cs="Times New Roman"/>
          </w:rPr>
          <w:t>three</w:t>
        </w:r>
      </w:ins>
      <w:ins w:id="187" w:author="Shannon Hedtke" w:date="2022-06-20T12:55:00Z">
        <w:r w:rsidRPr="00BD215D">
          <w:rPr>
            <w:rFonts w:ascii="Times New Roman" w:hAnsi="Times New Roman" w:cs="Times New Roman"/>
          </w:rPr>
          <w:t xml:space="preserve"> </w:t>
        </w:r>
      </w:ins>
      <w:ins w:id="188" w:author="Shannon Hedtke" w:date="2022-06-20T12:50:00Z">
        <w:r w:rsidRPr="00BD215D">
          <w:rPr>
            <w:rFonts w:ascii="Times New Roman" w:hAnsi="Times New Roman" w:cs="Times New Roman"/>
          </w:rPr>
          <w:t>flies with the largest number of paired reads were mapped</w:t>
        </w:r>
      </w:ins>
      <w:ins w:id="189" w:author="Shannon Hedtke" w:date="2022-06-20T13:11:00Z">
        <w:r w:rsidR="00297BA1" w:rsidRPr="00BD215D">
          <w:rPr>
            <w:rFonts w:ascii="Times New Roman" w:hAnsi="Times New Roman" w:cs="Times New Roman"/>
          </w:rPr>
          <w:t xml:space="preserve"> using </w:t>
        </w:r>
        <w:r w:rsidR="00297BA1" w:rsidRPr="00BD215D">
          <w:rPr>
            <w:rFonts w:ascii="Times New Roman" w:hAnsi="Times New Roman" w:cs="Times New Roman"/>
            <w:i/>
            <w:iCs/>
          </w:rPr>
          <w:t>bw</w:t>
        </w:r>
      </w:ins>
      <w:ins w:id="190" w:author="Shannon Hedtke" w:date="2022-06-20T13:12:00Z">
        <w:r w:rsidR="00297BA1" w:rsidRPr="00BD215D">
          <w:rPr>
            <w:rFonts w:ascii="Times New Roman" w:hAnsi="Times New Roman" w:cs="Times New Roman"/>
            <w:i/>
            <w:iCs/>
          </w:rPr>
          <w:t>a</w:t>
        </w:r>
      </w:ins>
      <w:ins w:id="191" w:author="Shannon Hedtke" w:date="2022-06-20T13:11:00Z">
        <w:r w:rsidR="00297BA1" w:rsidRPr="00BD215D">
          <w:rPr>
            <w:rFonts w:ascii="Times New Roman" w:hAnsi="Times New Roman" w:cs="Times New Roman"/>
            <w:i/>
            <w:iCs/>
          </w:rPr>
          <w:t xml:space="preserve"> </w:t>
        </w:r>
        <w:r w:rsidR="00297BA1" w:rsidRPr="00BD215D">
          <w:rPr>
            <w:rFonts w:ascii="Times New Roman" w:hAnsi="Times New Roman" w:cs="Times New Roman"/>
          </w:rPr>
          <w:t>v.</w:t>
        </w:r>
      </w:ins>
      <w:ins w:id="192" w:author="Shannon Hedtke" w:date="2022-06-20T13:12:00Z">
        <w:r w:rsidR="00297BA1" w:rsidRPr="00BD215D">
          <w:rPr>
            <w:rFonts w:ascii="Times New Roman" w:hAnsi="Times New Roman" w:cs="Times New Roman"/>
          </w:rPr>
          <w:t xml:space="preserve"> 0.7.17 </w:t>
        </w:r>
      </w:ins>
      <w:r w:rsidR="00297BA1" w:rsidRPr="00BD215D">
        <w:rPr>
          <w:rFonts w:ascii="Times New Roman" w:hAnsi="Times New Roman" w:cs="Times New Roman"/>
        </w:rPr>
        <w:fldChar w:fldCharType="begin"/>
      </w:r>
      <w:r w:rsidR="00BD215D">
        <w:rPr>
          <w:rFonts w:ascii="Times New Roman" w:hAnsi="Times New Roman" w:cs="Times New Roman"/>
        </w:rPr>
        <w:instrText xml:space="preserve"> ADDIN EN.CITE &lt;EndNote&gt;&lt;Cite&gt;&lt;Author&gt;Li&lt;/Author&gt;&lt;Year&gt;2013&lt;/Year&gt;&lt;RecNum&gt;1705&lt;/RecNum&gt;&lt;DisplayText&gt;[1]&lt;/DisplayText&gt;&lt;record&gt;&lt;rec-number&gt;1705&lt;/rec-number&gt;&lt;foreign-keys&gt;&lt;key app="EN" db-id="preprsatqw5zxsexzdk5ssfw2f2adr2vadw0" timestamp="1619664351" guid="5d9b9f4e-df0a-4902-9450-878aaee84011"&gt;1705&lt;/key&gt;&lt;/foreign-keys&gt;&lt;ref-type name="Journal Article"&gt;17&lt;/ref-type&gt;&lt;contributors&gt;&lt;authors&gt;&lt;author&gt;Li, H.&lt;/author&gt;&lt;/authors&gt;&lt;/contributors&gt;&lt;titles&gt;&lt;title&gt;Aligning sequence reads, clone sequences and assembly contigs with BWA-MEM&lt;/title&gt;&lt;/titles&gt;&lt;volume&gt;arXiv:1303.3997v2 [q-bio.GN]&lt;/volume&gt;&lt;dates&gt;&lt;year&gt;2013&lt;/year&gt;&lt;/dates&gt;&lt;urls&gt;&lt;/urls&gt;&lt;/record&gt;&lt;/Cite&gt;&lt;/EndNote&gt;</w:instrText>
      </w:r>
      <w:r w:rsidR="00297BA1" w:rsidRPr="00BD215D">
        <w:rPr>
          <w:rFonts w:ascii="Times New Roman" w:hAnsi="Times New Roman" w:cs="Times New Roman"/>
        </w:rPr>
        <w:fldChar w:fldCharType="separate"/>
      </w:r>
      <w:r w:rsidR="00BD215D">
        <w:rPr>
          <w:rFonts w:ascii="Times New Roman" w:hAnsi="Times New Roman" w:cs="Times New Roman"/>
          <w:noProof/>
        </w:rPr>
        <w:t>[1]</w:t>
      </w:r>
      <w:r w:rsidR="00297BA1" w:rsidRPr="00BD215D">
        <w:rPr>
          <w:rFonts w:ascii="Times New Roman" w:hAnsi="Times New Roman" w:cs="Times New Roman"/>
        </w:rPr>
        <w:fldChar w:fldCharType="end"/>
      </w:r>
      <w:ins w:id="193" w:author="Shannon Hedtke" w:date="2022-06-20T12:50:00Z">
        <w:r w:rsidRPr="00BD215D">
          <w:rPr>
            <w:rFonts w:ascii="Times New Roman" w:hAnsi="Times New Roman" w:cs="Times New Roman"/>
          </w:rPr>
          <w:t xml:space="preserve"> to </w:t>
        </w:r>
      </w:ins>
      <w:ins w:id="194" w:author="Shannon Hedtke" w:date="2022-06-20T13:11:00Z">
        <w:r w:rsidR="00297BA1" w:rsidRPr="00BD215D">
          <w:rPr>
            <w:rFonts w:ascii="Times New Roman" w:hAnsi="Times New Roman" w:cs="Times New Roman"/>
          </w:rPr>
          <w:t>available</w:t>
        </w:r>
      </w:ins>
      <w:ins w:id="195" w:author="Shannon Hedtke" w:date="2022-06-20T12:50:00Z">
        <w:r w:rsidRPr="00BD215D">
          <w:rPr>
            <w:rFonts w:ascii="Times New Roman" w:hAnsi="Times New Roman" w:cs="Times New Roman"/>
          </w:rPr>
          <w:t xml:space="preserve"> </w:t>
        </w:r>
        <w:r w:rsidRPr="00BD215D">
          <w:rPr>
            <w:rFonts w:ascii="Times New Roman" w:hAnsi="Times New Roman" w:cs="Times New Roman"/>
            <w:i/>
            <w:iCs/>
          </w:rPr>
          <w:t>Simulium</w:t>
        </w:r>
        <w:r w:rsidRPr="00BD215D">
          <w:rPr>
            <w:rFonts w:ascii="Times New Roman" w:hAnsi="Times New Roman" w:cs="Times New Roman"/>
          </w:rPr>
          <w:t xml:space="preserve"> </w:t>
        </w:r>
      </w:ins>
      <w:ins w:id="196" w:author="Shannon Hedtke" w:date="2022-06-20T13:11:00Z">
        <w:r w:rsidR="00297BA1" w:rsidRPr="00BD215D">
          <w:rPr>
            <w:rFonts w:ascii="Times New Roman" w:hAnsi="Times New Roman" w:cs="Times New Roman"/>
          </w:rPr>
          <w:t xml:space="preserve">spp. </w:t>
        </w:r>
      </w:ins>
      <w:ins w:id="197" w:author="Shannon Hedtke" w:date="2022-06-20T13:15:00Z">
        <w:r w:rsidR="00297BA1" w:rsidRPr="00BD215D">
          <w:rPr>
            <w:rFonts w:ascii="Times New Roman" w:hAnsi="Times New Roman" w:cs="Times New Roman"/>
          </w:rPr>
          <w:t xml:space="preserve">complete or nearly complete </w:t>
        </w:r>
      </w:ins>
      <w:ins w:id="198" w:author="Shannon Hedtke" w:date="2022-06-20T12:50:00Z">
        <w:r w:rsidRPr="00BD215D">
          <w:rPr>
            <w:rFonts w:ascii="Times New Roman" w:hAnsi="Times New Roman" w:cs="Times New Roman"/>
          </w:rPr>
          <w:t>mitochondrial</w:t>
        </w:r>
      </w:ins>
      <w:ins w:id="199" w:author="Shannon Hedtke" w:date="2022-06-20T12:55:00Z">
        <w:r w:rsidRPr="00BD215D">
          <w:rPr>
            <w:rFonts w:ascii="Times New Roman" w:hAnsi="Times New Roman" w:cs="Times New Roman"/>
          </w:rPr>
          <w:t xml:space="preserve"> genomes </w:t>
        </w:r>
      </w:ins>
      <w:ins w:id="200" w:author="Shannon Hedtke" w:date="2022-06-20T12:57:00Z">
        <w:r w:rsidRPr="00BD215D">
          <w:rPr>
            <w:rFonts w:ascii="Times New Roman" w:hAnsi="Times New Roman" w:cs="Times New Roman"/>
          </w:rPr>
          <w:t xml:space="preserve">downloaded from NCBI </w:t>
        </w:r>
      </w:ins>
      <w:ins w:id="201" w:author="Shannon Hedtke" w:date="2022-06-20T13:12:00Z">
        <w:r w:rsidR="00297BA1" w:rsidRPr="00BD215D">
          <w:rPr>
            <w:rFonts w:ascii="Times New Roman" w:hAnsi="Times New Roman" w:cs="Times New Roman"/>
          </w:rPr>
          <w:t>(</w:t>
        </w:r>
      </w:ins>
      <w:ins w:id="202" w:author="Shannon Hedtke" w:date="2022-06-20T13:14:00Z">
        <w:r w:rsidR="00297BA1" w:rsidRPr="00BD215D">
          <w:rPr>
            <w:rFonts w:ascii="Times New Roman" w:hAnsi="Times New Roman" w:cs="Times New Roman"/>
            <w:i/>
            <w:iCs/>
          </w:rPr>
          <w:t>Simulium variegatum</w:t>
        </w:r>
        <w:r w:rsidR="00297BA1" w:rsidRPr="00BD215D">
          <w:rPr>
            <w:rFonts w:ascii="Times New Roman" w:hAnsi="Times New Roman" w:cs="Times New Roman"/>
          </w:rPr>
          <w:t xml:space="preserve">, </w:t>
        </w:r>
      </w:ins>
      <w:ins w:id="203" w:author="Shannon Hedtke" w:date="2022-06-20T13:15:00Z">
        <w:r w:rsidR="00297BA1" w:rsidRPr="00BD215D">
          <w:rPr>
            <w:rFonts w:ascii="Times New Roman" w:hAnsi="Times New Roman" w:cs="Times New Roman"/>
          </w:rPr>
          <w:t xml:space="preserve">NC_033348; </w:t>
        </w:r>
        <w:r w:rsidR="00297BA1" w:rsidRPr="00BD215D">
          <w:rPr>
            <w:rFonts w:ascii="Times New Roman" w:hAnsi="Times New Roman" w:cs="Times New Roman"/>
            <w:i/>
            <w:iCs/>
          </w:rPr>
          <w:t>S</w:t>
        </w:r>
      </w:ins>
      <w:ins w:id="204" w:author="Shannon Hedtke" w:date="2022-06-20T13:17:00Z">
        <w:r w:rsidR="008B5EAC" w:rsidRPr="00BD215D">
          <w:rPr>
            <w:rFonts w:ascii="Times New Roman" w:hAnsi="Times New Roman" w:cs="Times New Roman"/>
            <w:i/>
            <w:iCs/>
          </w:rPr>
          <w:t>imulium</w:t>
        </w:r>
      </w:ins>
      <w:ins w:id="205" w:author="Shannon Hedtke" w:date="2022-06-20T13:15:00Z">
        <w:r w:rsidR="00297BA1" w:rsidRPr="00BD215D">
          <w:rPr>
            <w:rFonts w:ascii="Times New Roman" w:hAnsi="Times New Roman" w:cs="Times New Roman"/>
            <w:i/>
            <w:iCs/>
          </w:rPr>
          <w:t xml:space="preserve"> noelleri</w:t>
        </w:r>
        <w:r w:rsidR="00297BA1" w:rsidRPr="00BD215D">
          <w:rPr>
            <w:rFonts w:ascii="Times New Roman" w:hAnsi="Times New Roman" w:cs="Times New Roman"/>
          </w:rPr>
          <w:t xml:space="preserve">, NC_050320; </w:t>
        </w:r>
        <w:r w:rsidR="00297BA1" w:rsidRPr="00BD215D">
          <w:rPr>
            <w:rFonts w:ascii="Times New Roman" w:hAnsi="Times New Roman" w:cs="Times New Roman"/>
            <w:i/>
            <w:iCs/>
          </w:rPr>
          <w:t>S</w:t>
        </w:r>
      </w:ins>
      <w:ins w:id="206" w:author="Shannon Hedtke" w:date="2022-06-20T13:17:00Z">
        <w:r w:rsidR="008B5EAC" w:rsidRPr="00BD215D">
          <w:rPr>
            <w:rFonts w:ascii="Times New Roman" w:hAnsi="Times New Roman" w:cs="Times New Roman"/>
            <w:i/>
            <w:iCs/>
          </w:rPr>
          <w:t>imulium</w:t>
        </w:r>
      </w:ins>
      <w:ins w:id="207" w:author="Shannon Hedtke" w:date="2022-06-20T13:15:00Z">
        <w:r w:rsidR="00297BA1" w:rsidRPr="00BD215D">
          <w:rPr>
            <w:rFonts w:ascii="Times New Roman" w:hAnsi="Times New Roman" w:cs="Times New Roman"/>
            <w:i/>
            <w:iCs/>
          </w:rPr>
          <w:t xml:space="preserve"> quinquestriatum</w:t>
        </w:r>
        <w:r w:rsidR="00297BA1" w:rsidRPr="00BD215D">
          <w:rPr>
            <w:rFonts w:ascii="Times New Roman" w:hAnsi="Times New Roman" w:cs="Times New Roman"/>
          </w:rPr>
          <w:t xml:space="preserve">, MK281358; </w:t>
        </w:r>
        <w:r w:rsidR="00297BA1" w:rsidRPr="00BD215D">
          <w:rPr>
            <w:rFonts w:ascii="Times New Roman" w:hAnsi="Times New Roman" w:cs="Times New Roman"/>
            <w:i/>
            <w:iCs/>
          </w:rPr>
          <w:t>S</w:t>
        </w:r>
      </w:ins>
      <w:ins w:id="208" w:author="Shannon Hedtke" w:date="2022-06-20T13:17:00Z">
        <w:r w:rsidR="008B5EAC" w:rsidRPr="00BD215D">
          <w:rPr>
            <w:rFonts w:ascii="Times New Roman" w:hAnsi="Times New Roman" w:cs="Times New Roman"/>
            <w:i/>
            <w:iCs/>
          </w:rPr>
          <w:t>imulium</w:t>
        </w:r>
      </w:ins>
      <w:ins w:id="209" w:author="Shannon Hedtke" w:date="2022-06-20T13:15:00Z">
        <w:r w:rsidR="00297BA1" w:rsidRPr="00BD215D">
          <w:rPr>
            <w:rFonts w:ascii="Times New Roman" w:hAnsi="Times New Roman" w:cs="Times New Roman"/>
            <w:i/>
            <w:iCs/>
          </w:rPr>
          <w:t xml:space="preserve"> ornatum</w:t>
        </w:r>
        <w:r w:rsidR="00297BA1" w:rsidRPr="00BD215D">
          <w:rPr>
            <w:rFonts w:ascii="Times New Roman" w:hAnsi="Times New Roman" w:cs="Times New Roman"/>
          </w:rPr>
          <w:t xml:space="preserve">, </w:t>
        </w:r>
      </w:ins>
      <w:ins w:id="210" w:author="Shannon Hedtke" w:date="2022-06-20T13:16:00Z">
        <w:r w:rsidR="00297BA1" w:rsidRPr="00BD215D">
          <w:rPr>
            <w:rFonts w:ascii="Times New Roman" w:hAnsi="Times New Roman" w:cs="Times New Roman"/>
          </w:rPr>
          <w:t xml:space="preserve">MT410845; </w:t>
        </w:r>
        <w:r w:rsidR="00297BA1" w:rsidRPr="00BD215D">
          <w:rPr>
            <w:rFonts w:ascii="Times New Roman" w:hAnsi="Times New Roman" w:cs="Times New Roman"/>
            <w:i/>
            <w:iCs/>
          </w:rPr>
          <w:t>S</w:t>
        </w:r>
      </w:ins>
      <w:ins w:id="211" w:author="Shannon Hedtke" w:date="2022-06-20T13:17:00Z">
        <w:r w:rsidR="008B5EAC" w:rsidRPr="00BD215D">
          <w:rPr>
            <w:rFonts w:ascii="Times New Roman" w:hAnsi="Times New Roman" w:cs="Times New Roman"/>
            <w:i/>
            <w:iCs/>
          </w:rPr>
          <w:t>imulium</w:t>
        </w:r>
      </w:ins>
      <w:ins w:id="212" w:author="Shannon Hedtke" w:date="2022-06-20T13:16:00Z">
        <w:r w:rsidR="00297BA1" w:rsidRPr="00BD215D">
          <w:rPr>
            <w:rFonts w:ascii="Times New Roman" w:hAnsi="Times New Roman" w:cs="Times New Roman"/>
            <w:i/>
            <w:iCs/>
          </w:rPr>
          <w:t xml:space="preserve"> maculatum</w:t>
        </w:r>
        <w:r w:rsidR="00297BA1" w:rsidRPr="00BD215D">
          <w:rPr>
            <w:rFonts w:ascii="Times New Roman" w:hAnsi="Times New Roman" w:cs="Times New Roman"/>
          </w:rPr>
          <w:t xml:space="preserve">, NC_040120; </w:t>
        </w:r>
        <w:r w:rsidR="00297BA1" w:rsidRPr="00BD215D">
          <w:rPr>
            <w:rFonts w:ascii="Times New Roman" w:hAnsi="Times New Roman" w:cs="Times New Roman"/>
            <w:i/>
            <w:iCs/>
          </w:rPr>
          <w:t>S</w:t>
        </w:r>
      </w:ins>
      <w:ins w:id="213" w:author="Shannon Hedtke" w:date="2022-06-20T13:17:00Z">
        <w:r w:rsidR="008B5EAC" w:rsidRPr="00BD215D">
          <w:rPr>
            <w:rFonts w:ascii="Times New Roman" w:hAnsi="Times New Roman" w:cs="Times New Roman"/>
            <w:i/>
            <w:iCs/>
          </w:rPr>
          <w:t>imulium</w:t>
        </w:r>
      </w:ins>
      <w:ins w:id="214" w:author="Shannon Hedtke" w:date="2022-06-20T13:16:00Z">
        <w:r w:rsidR="00297BA1" w:rsidRPr="00BD215D">
          <w:rPr>
            <w:rFonts w:ascii="Times New Roman" w:hAnsi="Times New Roman" w:cs="Times New Roman"/>
            <w:i/>
            <w:iCs/>
          </w:rPr>
          <w:t xml:space="preserve"> aureohirtum</w:t>
        </w:r>
        <w:r w:rsidR="00297BA1" w:rsidRPr="00BD215D">
          <w:rPr>
            <w:rFonts w:ascii="Times New Roman" w:hAnsi="Times New Roman" w:cs="Times New Roman"/>
          </w:rPr>
          <w:t xml:space="preserve">, NC_029753; </w:t>
        </w:r>
        <w:r w:rsidR="00297BA1" w:rsidRPr="00BD215D">
          <w:rPr>
            <w:rFonts w:ascii="Times New Roman" w:hAnsi="Times New Roman" w:cs="Times New Roman"/>
            <w:i/>
            <w:iCs/>
          </w:rPr>
          <w:t>S</w:t>
        </w:r>
      </w:ins>
      <w:ins w:id="215" w:author="Shannon Hedtke" w:date="2022-06-20T13:17:00Z">
        <w:r w:rsidR="008B5EAC" w:rsidRPr="00BD215D">
          <w:rPr>
            <w:rFonts w:ascii="Times New Roman" w:hAnsi="Times New Roman" w:cs="Times New Roman"/>
            <w:i/>
            <w:iCs/>
          </w:rPr>
          <w:t>imulium</w:t>
        </w:r>
      </w:ins>
      <w:ins w:id="216" w:author="Shannon Hedtke" w:date="2022-06-20T13:16:00Z">
        <w:r w:rsidR="00297BA1" w:rsidRPr="00BD215D">
          <w:rPr>
            <w:rFonts w:ascii="Times New Roman" w:hAnsi="Times New Roman" w:cs="Times New Roman"/>
            <w:i/>
            <w:iCs/>
          </w:rPr>
          <w:t xml:space="preserve"> petricolum</w:t>
        </w:r>
        <w:r w:rsidR="00297BA1" w:rsidRPr="00BD215D">
          <w:rPr>
            <w:rFonts w:ascii="Times New Roman" w:hAnsi="Times New Roman" w:cs="Times New Roman"/>
          </w:rPr>
          <w:t xml:space="preserve">, MT671497; </w:t>
        </w:r>
        <w:r w:rsidR="00297BA1" w:rsidRPr="00BD215D">
          <w:rPr>
            <w:rFonts w:ascii="Times New Roman" w:hAnsi="Times New Roman" w:cs="Times New Roman"/>
            <w:i/>
            <w:iCs/>
          </w:rPr>
          <w:t>S</w:t>
        </w:r>
      </w:ins>
      <w:ins w:id="217" w:author="Shannon Hedtke" w:date="2022-06-20T13:17:00Z">
        <w:r w:rsidR="008B5EAC" w:rsidRPr="00BD215D">
          <w:rPr>
            <w:rFonts w:ascii="Times New Roman" w:hAnsi="Times New Roman" w:cs="Times New Roman"/>
            <w:i/>
            <w:iCs/>
          </w:rPr>
          <w:t>imulium</w:t>
        </w:r>
      </w:ins>
      <w:ins w:id="218" w:author="Shannon Hedtke" w:date="2022-06-20T13:16:00Z">
        <w:r w:rsidR="00297BA1" w:rsidRPr="00BD215D">
          <w:rPr>
            <w:rFonts w:ascii="Times New Roman" w:hAnsi="Times New Roman" w:cs="Times New Roman"/>
            <w:i/>
            <w:iCs/>
          </w:rPr>
          <w:t xml:space="preserve"> equinum</w:t>
        </w:r>
        <w:r w:rsidR="00297BA1" w:rsidRPr="00BD215D">
          <w:rPr>
            <w:rFonts w:ascii="Times New Roman" w:hAnsi="Times New Roman" w:cs="Times New Roman"/>
          </w:rPr>
          <w:t xml:space="preserve">, MT920425; </w:t>
        </w:r>
        <w:r w:rsidR="00297BA1" w:rsidRPr="00BD215D">
          <w:rPr>
            <w:rFonts w:ascii="Times New Roman" w:hAnsi="Times New Roman" w:cs="Times New Roman"/>
            <w:i/>
            <w:iCs/>
          </w:rPr>
          <w:t>S</w:t>
        </w:r>
      </w:ins>
      <w:ins w:id="219" w:author="Shannon Hedtke" w:date="2022-06-20T13:18:00Z">
        <w:r w:rsidR="008B5EAC" w:rsidRPr="00BD215D">
          <w:rPr>
            <w:rFonts w:ascii="Times New Roman" w:hAnsi="Times New Roman" w:cs="Times New Roman"/>
            <w:i/>
            <w:iCs/>
          </w:rPr>
          <w:t xml:space="preserve">imulium </w:t>
        </w:r>
      </w:ins>
      <w:ins w:id="220" w:author="Shannon Hedtke" w:date="2022-06-20T13:16:00Z">
        <w:r w:rsidR="00297BA1" w:rsidRPr="00BD215D">
          <w:rPr>
            <w:rFonts w:ascii="Times New Roman" w:hAnsi="Times New Roman" w:cs="Times New Roman"/>
            <w:i/>
            <w:iCs/>
          </w:rPr>
          <w:t>angustipes</w:t>
        </w:r>
        <w:r w:rsidR="00297BA1" w:rsidRPr="00BD215D">
          <w:rPr>
            <w:rFonts w:ascii="Times New Roman" w:hAnsi="Times New Roman" w:cs="Times New Roman"/>
          </w:rPr>
          <w:t xml:space="preserve">, MT628576; </w:t>
        </w:r>
        <w:r w:rsidR="00297BA1" w:rsidRPr="00BD215D">
          <w:rPr>
            <w:rFonts w:ascii="Times New Roman" w:hAnsi="Times New Roman" w:cs="Times New Roman"/>
            <w:i/>
            <w:iCs/>
          </w:rPr>
          <w:t>S</w:t>
        </w:r>
      </w:ins>
      <w:ins w:id="221" w:author="Shannon Hedtke" w:date="2022-06-20T13:18:00Z">
        <w:r w:rsidR="008B5EAC" w:rsidRPr="00BD215D">
          <w:rPr>
            <w:rFonts w:ascii="Times New Roman" w:hAnsi="Times New Roman" w:cs="Times New Roman"/>
            <w:i/>
            <w:iCs/>
          </w:rPr>
          <w:t>imulium</w:t>
        </w:r>
      </w:ins>
      <w:ins w:id="222" w:author="Shannon Hedtke" w:date="2022-06-20T13:16:00Z">
        <w:r w:rsidR="00297BA1" w:rsidRPr="00BD215D">
          <w:rPr>
            <w:rFonts w:ascii="Times New Roman" w:hAnsi="Times New Roman" w:cs="Times New Roman"/>
            <w:i/>
            <w:iCs/>
          </w:rPr>
          <w:t xml:space="preserve"> lundstromi</w:t>
        </w:r>
        <w:r w:rsidR="00297BA1" w:rsidRPr="00BD215D">
          <w:rPr>
            <w:rFonts w:ascii="Times New Roman" w:hAnsi="Times New Roman" w:cs="Times New Roman"/>
          </w:rPr>
          <w:t>,</w:t>
        </w:r>
      </w:ins>
      <w:ins w:id="223" w:author="Shannon Hedtke" w:date="2022-06-20T13:17:00Z">
        <w:r w:rsidR="00297BA1" w:rsidRPr="00BD215D">
          <w:rPr>
            <w:rFonts w:ascii="Times New Roman" w:hAnsi="Times New Roman" w:cs="Times New Roman"/>
          </w:rPr>
          <w:t xml:space="preserve"> MT628562</w:t>
        </w:r>
      </w:ins>
      <w:ins w:id="224" w:author="Shannon Hedtke" w:date="2022-06-20T12:57:00Z">
        <w:r w:rsidRPr="00BD215D">
          <w:rPr>
            <w:rFonts w:ascii="Times New Roman" w:hAnsi="Times New Roman" w:cs="Times New Roman"/>
          </w:rPr>
          <w:t>)</w:t>
        </w:r>
      </w:ins>
      <w:ins w:id="225" w:author="Shannon Hedtke" w:date="2022-06-20T12:50:00Z">
        <w:r w:rsidRPr="00BD215D">
          <w:rPr>
            <w:rFonts w:ascii="Times New Roman" w:hAnsi="Times New Roman" w:cs="Times New Roman"/>
          </w:rPr>
          <w:t>. Those reads that mapped</w:t>
        </w:r>
      </w:ins>
      <w:ins w:id="226" w:author="Shannon Hedtke" w:date="2022-06-20T13:18:00Z">
        <w:r w:rsidR="008B5EAC" w:rsidRPr="00BD215D">
          <w:rPr>
            <w:rFonts w:ascii="Times New Roman" w:hAnsi="Times New Roman" w:cs="Times New Roman"/>
          </w:rPr>
          <w:t xml:space="preserve"> to any genome</w:t>
        </w:r>
      </w:ins>
      <w:ins w:id="227" w:author="Shannon Hedtke" w:date="2022-06-20T12:50:00Z">
        <w:r w:rsidRPr="00BD215D">
          <w:rPr>
            <w:rFonts w:ascii="Times New Roman" w:hAnsi="Times New Roman" w:cs="Times New Roman"/>
          </w:rPr>
          <w:t xml:space="preserve"> were extracted and converted to fastq using </w:t>
        </w:r>
        <w:r w:rsidRPr="00BD215D">
          <w:rPr>
            <w:rFonts w:ascii="Times New Roman" w:hAnsi="Times New Roman" w:cs="Times New Roman"/>
            <w:i/>
            <w:iCs/>
          </w:rPr>
          <w:t xml:space="preserve">samtools </w:t>
        </w:r>
        <w:r w:rsidRPr="00BD215D">
          <w:rPr>
            <w:rFonts w:ascii="Times New Roman" w:hAnsi="Times New Roman" w:cs="Times New Roman"/>
          </w:rPr>
          <w:t xml:space="preserve">v.1.9 </w:t>
        </w:r>
      </w:ins>
      <w:r w:rsidR="008B5EAC" w:rsidRPr="00BD215D">
        <w:rPr>
          <w:rFonts w:ascii="Times New Roman" w:hAnsi="Times New Roman" w:cs="Times New Roman"/>
        </w:rPr>
        <w:fldChar w:fldCharType="begin"/>
      </w:r>
      <w:r w:rsidR="00BD215D">
        <w:rPr>
          <w:rFonts w:ascii="Times New Roman" w:hAnsi="Times New Roman" w:cs="Times New Roman"/>
        </w:rPr>
        <w:instrText xml:space="preserve"> ADDIN EN.CITE &lt;EndNote&gt;&lt;Cite&gt;&lt;Author&gt;Li&lt;/Author&gt;&lt;Year&gt;2009&lt;/Year&gt;&lt;RecNum&gt;1706&lt;/RecNum&gt;&lt;DisplayText&gt;[2]&lt;/DisplayText&gt;&lt;record&gt;&lt;rec-number&gt;1706&lt;/rec-number&gt;&lt;foreign-keys&gt;&lt;key app="EN" db-id="preprsatqw5zxsexzdk5ssfw2f2adr2vadw0" timestamp="1619664351" guid="5838797e-f58b-4681-b77e-d3c70e352157"&gt;1706&lt;/key&gt;&lt;/foreign-keys&gt;&lt;ref-type name="Journal Article"&gt;17&lt;/ref-type&gt;&lt;contributors&gt;&lt;authors&gt;&lt;author&gt;Li, H.&lt;/author&gt;&lt;author&gt;Handsaker, B.&lt;/author&gt;&lt;author&gt;Wysoker, A.&lt;/author&gt;&lt;author&gt;Fennell, T.&lt;/author&gt;&lt;author&gt;Ruan, J.&lt;/author&gt;&lt;author&gt;Homer, N.&lt;/author&gt;&lt;author&gt;Marth, G&lt;/author&gt;&lt;author&gt;Abecasis, G.&lt;/author&gt;&lt;author&gt;Durbin, R.&lt;/author&gt;&lt;author&gt;1000 Genome Project Data Processing Subgroup,&lt;/author&gt;&lt;/authors&gt;&lt;/contributors&gt;&lt;titles&gt;&lt;title&gt;The Sequence Alignment/Map format and SAMtools&lt;/title&gt;&lt;secondary-title&gt;Bioinformatics&lt;/secondary-title&gt;&lt;/titles&gt;&lt;periodical&gt;&lt;full-title&gt;Bioinformatics&lt;/full-title&gt;&lt;/periodical&gt;&lt;pages&gt;2078-2079&lt;/pages&gt;&lt;volume&gt;25&lt;/volume&gt;&lt;number&gt;16&lt;/number&gt;&lt;dates&gt;&lt;year&gt;2009&lt;/year&gt;&lt;/dates&gt;&lt;urls&gt;&lt;/urls&gt;&lt;/record&gt;&lt;/Cite&gt;&lt;/EndNote&gt;</w:instrText>
      </w:r>
      <w:r w:rsidR="008B5EAC" w:rsidRPr="00BD215D">
        <w:rPr>
          <w:rFonts w:ascii="Times New Roman" w:hAnsi="Times New Roman" w:cs="Times New Roman"/>
        </w:rPr>
        <w:fldChar w:fldCharType="separate"/>
      </w:r>
      <w:r w:rsidR="00BD215D">
        <w:rPr>
          <w:rFonts w:ascii="Times New Roman" w:hAnsi="Times New Roman" w:cs="Times New Roman"/>
          <w:noProof/>
        </w:rPr>
        <w:t>[2]</w:t>
      </w:r>
      <w:r w:rsidR="008B5EAC" w:rsidRPr="00BD215D">
        <w:rPr>
          <w:rFonts w:ascii="Times New Roman" w:hAnsi="Times New Roman" w:cs="Times New Roman"/>
        </w:rPr>
        <w:fldChar w:fldCharType="end"/>
      </w:r>
      <w:ins w:id="228" w:author="Shannon Hedtke" w:date="2022-06-20T12:50:00Z">
        <w:r w:rsidRPr="00BD215D">
          <w:rPr>
            <w:rFonts w:ascii="Times New Roman" w:hAnsi="Times New Roman" w:cs="Times New Roman"/>
          </w:rPr>
          <w:t xml:space="preserve">, and these were used to produce a preliminary assembly using </w:t>
        </w:r>
        <w:r w:rsidRPr="00BD215D">
          <w:rPr>
            <w:rFonts w:ascii="Times New Roman" w:hAnsi="Times New Roman" w:cs="Times New Roman"/>
            <w:i/>
            <w:iCs/>
          </w:rPr>
          <w:t>spades</w:t>
        </w:r>
        <w:r w:rsidRPr="00BD215D">
          <w:rPr>
            <w:rFonts w:ascii="Times New Roman" w:hAnsi="Times New Roman" w:cs="Times New Roman"/>
          </w:rPr>
          <w:t xml:space="preserve"> v.</w:t>
        </w:r>
      </w:ins>
      <w:ins w:id="229" w:author="Shannon Hedtke" w:date="2022-06-20T13:19:00Z">
        <w:r w:rsidR="008B5EAC" w:rsidRPr="00BD215D">
          <w:rPr>
            <w:rFonts w:ascii="Times New Roman" w:hAnsi="Times New Roman" w:cs="Times New Roman"/>
          </w:rPr>
          <w:t xml:space="preserve"> 3.11.1</w:t>
        </w:r>
      </w:ins>
      <w:ins w:id="230" w:author="Shannon Hedtke" w:date="2022-06-20T12:50:00Z">
        <w:r w:rsidRPr="00BD215D">
          <w:rPr>
            <w:rFonts w:ascii="Times New Roman" w:hAnsi="Times New Roman" w:cs="Times New Roman"/>
          </w:rPr>
          <w:t xml:space="preserve"> </w:t>
        </w:r>
      </w:ins>
      <w:r w:rsidR="008B5EAC" w:rsidRPr="00BD215D">
        <w:rPr>
          <w:rFonts w:ascii="Times New Roman" w:hAnsi="Times New Roman" w:cs="Times New Roman"/>
        </w:rPr>
        <w:fldChar w:fldCharType="begin"/>
      </w:r>
      <w:r w:rsidR="00BD215D">
        <w:rPr>
          <w:rFonts w:ascii="Times New Roman" w:hAnsi="Times New Roman" w:cs="Times New Roman"/>
        </w:rPr>
        <w:instrText xml:space="preserve"> ADDIN EN.CITE &lt;EndNote&gt;&lt;Cite&gt;&lt;Author&gt;Bankevich&lt;/Author&gt;&lt;Year&gt;2012&lt;/Year&gt;&lt;RecNum&gt;3007&lt;/RecNum&gt;&lt;DisplayText&gt;[3]&lt;/DisplayText&gt;&lt;record&gt;&lt;rec-number&gt;3007&lt;/rec-number&gt;&lt;foreign-keys&gt;&lt;key app="EN" db-id="preprsatqw5zxsexzdk5ssfw2f2adr2vadw0" timestamp="1655695275" guid="d19aac10-505f-49fa-b754-d44fe8c8d9ef"&gt;3007&lt;/key&gt;&lt;/foreign-keys&gt;&lt;ref-type name="Journal Article"&gt;17&lt;/ref-type&gt;&lt;contributors&gt;&lt;authors&gt;&lt;author&gt;Bankevich, A.&lt;/author&gt;&lt;author&gt;Nurk, S.&lt;/author&gt;&lt;author&gt;Antipov, D.&lt;/author&gt;&lt;author&gt;Gurevich, A. A.&lt;/author&gt;&lt;author&gt;Dvorkin, M.&lt;/author&gt;&lt;author&gt;Kulikov, A. S.&lt;/author&gt;&lt;author&gt;Lesin, V. M.&lt;/author&gt;&lt;author&gt;Nikolenko, S. I.&lt;/author&gt;&lt;author&gt;Pham, S.&lt;/author&gt;&lt;author&gt;Prjibelski, A. D.&lt;/author&gt;&lt;author&gt;Pyshkin, A. V.&lt;/author&gt;&lt;author&gt;Sirotkin, A. V.&lt;/author&gt;&lt;author&gt;Vyahhi, N.&lt;/author&gt;&lt;author&gt;Tesler, G.&lt;/author&gt;&lt;author&gt;Alekseyev, M. A.&lt;/author&gt;&lt;author&gt;Pevzner, P. A.&lt;/author&gt;&lt;/authors&gt;&lt;/contributors&gt;&lt;auth-address&gt;Algorithmic Biology Laboratory, St. Petersburg Academic University, Russian Academy of Sciences, St. Petersburg, Russia.&lt;/auth-address&gt;&lt;titles&gt;&lt;title&gt;SPAdes: a new genome assembly algorithm and its applications to single-cell sequencing&lt;/title&gt;&lt;secondary-title&gt;J Comput Biol&lt;/secondary-title&gt;&lt;/titles&gt;&lt;periodical&gt;&lt;full-title&gt;J Comput Biol&lt;/full-title&gt;&lt;/periodical&gt;&lt;pages&gt;455-77&lt;/pages&gt;&lt;volume&gt;19&lt;/volume&gt;&lt;number&gt;5&lt;/number&gt;&lt;edition&gt;2012/04/18&lt;/edition&gt;&lt;keywords&gt;&lt;keyword&gt;*Algorithms&lt;/keyword&gt;&lt;keyword&gt;Bacteria/*genetics&lt;/keyword&gt;&lt;keyword&gt;*Genome, Bacterial&lt;/keyword&gt;&lt;keyword&gt;Metagenomics/*methods&lt;/keyword&gt;&lt;keyword&gt;Sequence Analysis, DNA/methods&lt;/keyword&gt;&lt;keyword&gt;Single-Cell Analysis/*methods&lt;/keyword&gt;&lt;/keywords&gt;&lt;dates&gt;&lt;year&gt;2012&lt;/year&gt;&lt;pub-dates&gt;&lt;date&gt;May&lt;/date&gt;&lt;/pub-dates&gt;&lt;/dates&gt;&lt;isbn&gt;1557-8666 (Electronic)&amp;#xD;1066-5277 (Linking)&lt;/isbn&gt;&lt;accession-num&gt;22506599&lt;/accession-num&gt;&lt;urls&gt;&lt;related-urls&gt;&lt;url&gt;https://www.ncbi.nlm.nih.gov/pubmed/22506599&lt;/url&gt;&lt;/related-urls&gt;&lt;/urls&gt;&lt;custom2&gt;PMC3342519&lt;/custom2&gt;&lt;electronic-resource-num&gt;10.1089/cmb.2012.0021&lt;/electronic-resource-num&gt;&lt;/record&gt;&lt;/Cite&gt;&lt;/EndNote&gt;</w:instrText>
      </w:r>
      <w:r w:rsidR="008B5EAC" w:rsidRPr="00BD215D">
        <w:rPr>
          <w:rFonts w:ascii="Times New Roman" w:hAnsi="Times New Roman" w:cs="Times New Roman"/>
        </w:rPr>
        <w:fldChar w:fldCharType="separate"/>
      </w:r>
      <w:r w:rsidR="00BD215D">
        <w:rPr>
          <w:rFonts w:ascii="Times New Roman" w:hAnsi="Times New Roman" w:cs="Times New Roman"/>
          <w:noProof/>
        </w:rPr>
        <w:t>[3]</w:t>
      </w:r>
      <w:r w:rsidR="008B5EAC" w:rsidRPr="00BD215D">
        <w:rPr>
          <w:rFonts w:ascii="Times New Roman" w:hAnsi="Times New Roman" w:cs="Times New Roman"/>
        </w:rPr>
        <w:fldChar w:fldCharType="end"/>
      </w:r>
      <w:ins w:id="231" w:author="Shannon Hedtke" w:date="2022-06-20T12:50:00Z">
        <w:r w:rsidRPr="00BD215D">
          <w:rPr>
            <w:rFonts w:ascii="Times New Roman" w:hAnsi="Times New Roman" w:cs="Times New Roman"/>
          </w:rPr>
          <w:t xml:space="preserve"> and using </w:t>
        </w:r>
        <w:r w:rsidRPr="00BD215D">
          <w:rPr>
            <w:rFonts w:ascii="Times New Roman" w:hAnsi="Times New Roman" w:cs="Times New Roman"/>
            <w:i/>
            <w:iCs/>
          </w:rPr>
          <w:t>velvetoptimiser</w:t>
        </w:r>
        <w:r w:rsidRPr="00BD215D">
          <w:rPr>
            <w:rFonts w:ascii="Times New Roman" w:hAnsi="Times New Roman" w:cs="Times New Roman"/>
          </w:rPr>
          <w:t xml:space="preserve"> v.</w:t>
        </w:r>
      </w:ins>
      <w:ins w:id="232" w:author="Shannon Hedtke" w:date="2022-06-20T13:21:00Z">
        <w:r w:rsidR="008B5EAC" w:rsidRPr="00BD215D">
          <w:rPr>
            <w:rFonts w:ascii="Times New Roman" w:hAnsi="Times New Roman" w:cs="Times New Roman"/>
          </w:rPr>
          <w:t xml:space="preserve"> 2.2.5</w:t>
        </w:r>
      </w:ins>
      <w:ins w:id="233" w:author="Shannon Hedtke" w:date="2022-06-20T13:28:00Z">
        <w:r w:rsidR="009A0BD2" w:rsidRPr="00BD215D">
          <w:rPr>
            <w:rFonts w:ascii="Times New Roman" w:hAnsi="Times New Roman" w:cs="Times New Roman"/>
          </w:rPr>
          <w:t xml:space="preserve">  (https://github.com/tseemann/VelvetOptimiser;</w:t>
        </w:r>
      </w:ins>
      <w:ins w:id="234" w:author="Shannon Hedtke" w:date="2022-06-20T13:26:00Z">
        <w:r w:rsidR="008B5EAC" w:rsidRPr="00BD215D">
          <w:rPr>
            <w:rFonts w:ascii="Times New Roman" w:hAnsi="Times New Roman" w:cs="Times New Roman"/>
          </w:rPr>
          <w:t xml:space="preserve"> </w:t>
        </w:r>
      </w:ins>
      <w:r w:rsidR="008B5EAC" w:rsidRPr="00BD215D">
        <w:rPr>
          <w:rFonts w:ascii="Times New Roman" w:hAnsi="Times New Roman" w:cs="Times New Roman"/>
        </w:rPr>
        <w:fldChar w:fldCharType="begin"/>
      </w:r>
      <w:r w:rsidR="00BD215D">
        <w:rPr>
          <w:rFonts w:ascii="Times New Roman" w:hAnsi="Times New Roman" w:cs="Times New Roman"/>
        </w:rPr>
        <w:instrText xml:space="preserve"> ADDIN EN.CITE &lt;EndNote&gt;&lt;Cite&gt;&lt;Author&gt;Zerbino&lt;/Author&gt;&lt;Year&gt;2008&lt;/Year&gt;&lt;RecNum&gt;3008&lt;/RecNum&gt;&lt;DisplayText&gt;[4]&lt;/DisplayText&gt;&lt;record&gt;&lt;rec-number&gt;3008&lt;/rec-number&gt;&lt;foreign-keys&gt;&lt;key app="EN" db-id="preprsatqw5zxsexzdk5ssfw2f2adr2vadw0" timestamp="1655695548" guid="40bf2151-19ce-4b3d-85c4-a324f73f72cc"&gt;3008&lt;/key&gt;&lt;/foreign-keys&gt;&lt;ref-type name="Journal Article"&gt;17&lt;/ref-type&gt;&lt;contributors&gt;&lt;authors&gt;&lt;author&gt;Zerbino, D. R.&lt;/author&gt;&lt;author&gt;Birney, E.&lt;/author&gt;&lt;/authors&gt;&lt;/contributors&gt;&lt;titles&gt;&lt;title&gt;&lt;style face="normal" font="default" size="100%"&gt;Velvet: Algorithms for &lt;/style&gt;&lt;style face="italic" font="default" size="100%"&gt;de novo&lt;/style&gt;&lt;style face="normal" font="default" size="100%"&gt; short read assembly using de Bruijn graphs&lt;/style&gt;&lt;/title&gt;&lt;secondary-title&gt;Genome Res&lt;/secondary-title&gt;&lt;/titles&gt;&lt;periodical&gt;&lt;full-title&gt;Genome Res&lt;/full-title&gt;&lt;/periodical&gt;&lt;pages&gt;821-829&lt;/pages&gt;&lt;volume&gt;18&lt;/volume&gt;&lt;dates&gt;&lt;year&gt;2008&lt;/year&gt;&lt;/dates&gt;&lt;urls&gt;&lt;/urls&gt;&lt;/record&gt;&lt;/Cite&gt;&lt;/EndNote&gt;</w:instrText>
      </w:r>
      <w:r w:rsidR="008B5EAC" w:rsidRPr="00BD215D">
        <w:rPr>
          <w:rFonts w:ascii="Times New Roman" w:hAnsi="Times New Roman" w:cs="Times New Roman"/>
        </w:rPr>
        <w:fldChar w:fldCharType="separate"/>
      </w:r>
      <w:r w:rsidR="00BD215D">
        <w:rPr>
          <w:rFonts w:ascii="Times New Roman" w:hAnsi="Times New Roman" w:cs="Times New Roman"/>
          <w:noProof/>
        </w:rPr>
        <w:t>[4]</w:t>
      </w:r>
      <w:r w:rsidR="008B5EAC" w:rsidRPr="00BD215D">
        <w:rPr>
          <w:rFonts w:ascii="Times New Roman" w:hAnsi="Times New Roman" w:cs="Times New Roman"/>
        </w:rPr>
        <w:fldChar w:fldCharType="end"/>
      </w:r>
      <w:ins w:id="235" w:author="Shannon Hedtke" w:date="2022-06-20T13:28:00Z">
        <w:r w:rsidR="009A0BD2" w:rsidRPr="00BD215D">
          <w:rPr>
            <w:rFonts w:ascii="Times New Roman" w:hAnsi="Times New Roman" w:cs="Times New Roman"/>
          </w:rPr>
          <w:t>)</w:t>
        </w:r>
      </w:ins>
      <w:ins w:id="236" w:author="Shannon Hedtke" w:date="2022-06-20T12:50:00Z">
        <w:r w:rsidRPr="00BD215D">
          <w:rPr>
            <w:rFonts w:ascii="Times New Roman" w:hAnsi="Times New Roman" w:cs="Times New Roman"/>
          </w:rPr>
          <w:t xml:space="preserve">. These drafts were then improved using </w:t>
        </w:r>
        <w:r w:rsidRPr="00BD215D">
          <w:rPr>
            <w:rFonts w:ascii="Times New Roman" w:hAnsi="Times New Roman" w:cs="Times New Roman"/>
            <w:i/>
            <w:iCs/>
          </w:rPr>
          <w:t>pilon</w:t>
        </w:r>
        <w:r w:rsidRPr="00BD215D">
          <w:rPr>
            <w:rFonts w:ascii="Times New Roman" w:hAnsi="Times New Roman" w:cs="Times New Roman"/>
          </w:rPr>
          <w:t xml:space="preserve"> v.</w:t>
        </w:r>
      </w:ins>
      <w:ins w:id="237" w:author="Shannon Hedtke" w:date="2022-06-20T13:28:00Z">
        <w:r w:rsidR="009A0BD2" w:rsidRPr="00BD215D">
          <w:rPr>
            <w:rFonts w:ascii="Times New Roman" w:hAnsi="Times New Roman" w:cs="Times New Roman"/>
          </w:rPr>
          <w:t>1.23</w:t>
        </w:r>
      </w:ins>
      <w:ins w:id="238" w:author="Shannon Hedtke" w:date="2022-06-20T13:29:00Z">
        <w:r w:rsidR="009A0BD2" w:rsidRPr="00BD215D">
          <w:rPr>
            <w:rFonts w:ascii="Times New Roman" w:hAnsi="Times New Roman" w:cs="Times New Roman"/>
          </w:rPr>
          <w:t xml:space="preserve"> </w:t>
        </w:r>
      </w:ins>
      <w:r w:rsidR="009A0BD2" w:rsidRPr="00BD215D">
        <w:rPr>
          <w:rFonts w:ascii="Times New Roman" w:hAnsi="Times New Roman" w:cs="Times New Roman"/>
        </w:rPr>
        <w:fldChar w:fldCharType="begin"/>
      </w:r>
      <w:r w:rsidR="00BD215D">
        <w:rPr>
          <w:rFonts w:ascii="Times New Roman" w:hAnsi="Times New Roman" w:cs="Times New Roman"/>
        </w:rPr>
        <w:instrText xml:space="preserve"> ADDIN EN.CITE &lt;EndNote&gt;&lt;Cite&gt;&lt;Author&gt;Walker&lt;/Author&gt;&lt;Year&gt;2014&lt;/Year&gt;&lt;RecNum&gt;3009&lt;/RecNum&gt;&lt;DisplayText&gt;[5]&lt;/DisplayText&gt;&lt;record&gt;&lt;rec-number&gt;3009&lt;/rec-number&gt;&lt;foreign-keys&gt;&lt;key app="EN" db-id="preprsatqw5zxsexzdk5ssfw2f2adr2vadw0" timestamp="1655695757" guid="d118b600-3817-48d5-96bc-1c1f90d29653"&gt;3009&lt;/key&gt;&lt;/foreign-keys&gt;&lt;ref-type name="Journal Article"&gt;17&lt;/ref-type&gt;&lt;contributors&gt;&lt;authors&gt;&lt;author&gt;Walker, B. J.&lt;/author&gt;&lt;author&gt;Abeel, T.&lt;/author&gt;&lt;author&gt;Shea, T.&lt;/author&gt;&lt;author&gt;Priest, M.&lt;/author&gt;&lt;author&gt;Abouelliel, A.&lt;/author&gt;&lt;author&gt;Sakthikumar, S.&lt;/author&gt;&lt;author&gt;Cuomo, C. A.&lt;/author&gt;&lt;author&gt;Zeng, Q.&lt;/author&gt;&lt;author&gt;Wortman, J.&lt;/author&gt;&lt;author&gt;Young, S. K.&lt;/author&gt;&lt;author&gt;Earl, A. M.&lt;/author&gt;&lt;/authors&gt;&lt;/contributors&gt;&lt;auth-address&gt;Broad Institute of MIT and Harvard, Cambridge, Massachusetts, United States of America.&amp;#xD;Broad Institute of MIT and Harvard, Cambridge, Massachusetts, United States of America; VIB Department of Plant Systems Biology, Ghent University, Ghent, Belgium.&lt;/auth-address&gt;&lt;titles&gt;&lt;title&gt;Pilon: an integrated tool for comprehensive microbial variant detection and genome assembly improvement&lt;/title&gt;&lt;secondary-title&gt;PLoS One&lt;/secondary-title&gt;&lt;/titles&gt;&lt;periodical&gt;&lt;full-title&gt;PLoS One&lt;/full-title&gt;&lt;/periodical&gt;&lt;pages&gt;e112963&lt;/pages&gt;&lt;volume&gt;9&lt;/volume&gt;&lt;number&gt;11&lt;/number&gt;&lt;edition&gt;2014/11/20&lt;/edition&gt;&lt;keywords&gt;&lt;keyword&gt;Algorithms&lt;/keyword&gt;&lt;keyword&gt;Bacteria/classification/*genetics&lt;/keyword&gt;&lt;keyword&gt;*Genetic Variation&lt;/keyword&gt;&lt;keyword&gt;Genome, Bacterial&lt;/keyword&gt;&lt;keyword&gt;Molecular Sequence Data&lt;/keyword&gt;&lt;keyword&gt;Sequence Analysis, DNA/*methods&lt;/keyword&gt;&lt;keyword&gt;*Software&lt;/keyword&gt;&lt;/keywords&gt;&lt;dates&gt;&lt;year&gt;2014&lt;/year&gt;&lt;/dates&gt;&lt;isbn&gt;1932-6203 (Electronic)&amp;#xD;1932-6203 (Linking)&lt;/isbn&gt;&lt;accession-num&gt;25409509&lt;/accession-num&gt;&lt;urls&gt;&lt;related-urls&gt;&lt;url&gt;https://www.ncbi.nlm.nih.gov/pubmed/25409509&lt;/url&gt;&lt;/related-urls&gt;&lt;/urls&gt;&lt;custom2&gt;PMC4237348&lt;/custom2&gt;&lt;electronic-resource-num&gt;10.1371/journal.pone.0112963&lt;/electronic-resource-num&gt;&lt;/record&gt;&lt;/Cite&gt;&lt;/EndNote&gt;</w:instrText>
      </w:r>
      <w:r w:rsidR="009A0BD2" w:rsidRPr="00BD215D">
        <w:rPr>
          <w:rFonts w:ascii="Times New Roman" w:hAnsi="Times New Roman" w:cs="Times New Roman"/>
        </w:rPr>
        <w:fldChar w:fldCharType="separate"/>
      </w:r>
      <w:r w:rsidR="00BD215D">
        <w:rPr>
          <w:rFonts w:ascii="Times New Roman" w:hAnsi="Times New Roman" w:cs="Times New Roman"/>
          <w:noProof/>
        </w:rPr>
        <w:t>[5]</w:t>
      </w:r>
      <w:r w:rsidR="009A0BD2" w:rsidRPr="00BD215D">
        <w:rPr>
          <w:rFonts w:ascii="Times New Roman" w:hAnsi="Times New Roman" w:cs="Times New Roman"/>
        </w:rPr>
        <w:fldChar w:fldCharType="end"/>
      </w:r>
      <w:ins w:id="239" w:author="Shannon Hedtke" w:date="2022-06-20T12:50:00Z">
        <w:r w:rsidRPr="00BD215D">
          <w:rPr>
            <w:rFonts w:ascii="Times New Roman" w:hAnsi="Times New Roman" w:cs="Times New Roman"/>
          </w:rPr>
          <w:t xml:space="preserve">. </w:t>
        </w:r>
      </w:ins>
      <w:ins w:id="240" w:author="Shannon Hedtke" w:date="2022-06-20T13:29:00Z">
        <w:r w:rsidR="009A0BD2" w:rsidRPr="00BD215D">
          <w:rPr>
            <w:rFonts w:ascii="Times New Roman" w:hAnsi="Times New Roman" w:cs="Times New Roman"/>
          </w:rPr>
          <w:t>A</w:t>
        </w:r>
      </w:ins>
      <w:ins w:id="241" w:author="Shannon Hedtke" w:date="2022-06-20T12:50:00Z">
        <w:r w:rsidRPr="00BD215D">
          <w:rPr>
            <w:rFonts w:ascii="Times New Roman" w:hAnsi="Times New Roman" w:cs="Times New Roman"/>
          </w:rPr>
          <w:t>ssemblies from the two different programs were aligned in Mesquite v</w:t>
        </w:r>
      </w:ins>
      <w:ins w:id="242" w:author="Shannon Hedtke" w:date="2022-06-20T13:30:00Z">
        <w:r w:rsidR="009A0BD2" w:rsidRPr="00BD215D">
          <w:rPr>
            <w:rFonts w:ascii="Times New Roman" w:hAnsi="Times New Roman" w:cs="Times New Roman"/>
          </w:rPr>
          <w:t xml:space="preserve">.3.61 </w:t>
        </w:r>
      </w:ins>
      <w:r w:rsidR="009A0BD2" w:rsidRPr="00BD215D">
        <w:rPr>
          <w:rFonts w:ascii="Times New Roman" w:hAnsi="Times New Roman" w:cs="Times New Roman"/>
        </w:rPr>
        <w:fldChar w:fldCharType="begin"/>
      </w:r>
      <w:r w:rsidR="00BD215D">
        <w:rPr>
          <w:rFonts w:ascii="Times New Roman" w:hAnsi="Times New Roman" w:cs="Times New Roman"/>
        </w:rPr>
        <w:instrText xml:space="preserve"> ADDIN EN.CITE &lt;EndNote&gt;&lt;Cite&gt;&lt;Author&gt;Maddison&lt;/Author&gt;&lt;Year&gt;2018&lt;/Year&gt;&lt;RecNum&gt;1889&lt;/RecNum&gt;&lt;DisplayText&gt;[6]&lt;/DisplayText&gt;&lt;record&gt;&lt;rec-number&gt;1889&lt;/rec-number&gt;&lt;foreign-keys&gt;&lt;key app="EN" db-id="preprsatqw5zxsexzdk5ssfw2f2adr2vadw0" timestamp="1619664381" guid="0403fd7b-2540-463e-b9f0-731b6ddff0af"&gt;1889&lt;/key&gt;&lt;/foreign-keys&gt;&lt;ref-type name="Computer Program"&gt;9&lt;/ref-type&gt;&lt;contributors&gt;&lt;authors&gt;&lt;author&gt;Maddison, W. P.&lt;/author&gt;&lt;author&gt;Maddison, D.R.&lt;/author&gt;&lt;/authors&gt;&lt;/contributors&gt;&lt;titles&gt;&lt;title&gt;Mesquite: a modular system for evolutionary analysis&lt;/title&gt;&lt;/titles&gt;&lt;edition&gt;3.51&lt;/edition&gt;&lt;dates&gt;&lt;year&gt;2018&lt;/year&gt;&lt;/dates&gt;&lt;urls&gt;&lt;related-urls&gt;&lt;url&gt;http://www.mesquiteproject.org&lt;/url&gt;&lt;/related-urls&gt;&lt;/urls&gt;&lt;/record&gt;&lt;/Cite&gt;&lt;/EndNote&gt;</w:instrText>
      </w:r>
      <w:r w:rsidR="009A0BD2" w:rsidRPr="00BD215D">
        <w:rPr>
          <w:rFonts w:ascii="Times New Roman" w:hAnsi="Times New Roman" w:cs="Times New Roman"/>
        </w:rPr>
        <w:fldChar w:fldCharType="separate"/>
      </w:r>
      <w:r w:rsidR="00BD215D">
        <w:rPr>
          <w:rFonts w:ascii="Times New Roman" w:hAnsi="Times New Roman" w:cs="Times New Roman"/>
          <w:noProof/>
        </w:rPr>
        <w:t>[6]</w:t>
      </w:r>
      <w:r w:rsidR="009A0BD2" w:rsidRPr="00BD215D">
        <w:rPr>
          <w:rFonts w:ascii="Times New Roman" w:hAnsi="Times New Roman" w:cs="Times New Roman"/>
        </w:rPr>
        <w:fldChar w:fldCharType="end"/>
      </w:r>
      <w:ins w:id="243" w:author="Shannon Hedtke" w:date="2022-06-20T12:50:00Z">
        <w:r w:rsidRPr="00BD215D">
          <w:rPr>
            <w:rFonts w:ascii="Times New Roman" w:hAnsi="Times New Roman" w:cs="Times New Roman"/>
          </w:rPr>
          <w:t xml:space="preserve">, and the consensus—defined as bases that were observed in both assemblies—was taken. </w:t>
        </w:r>
      </w:ins>
      <w:ins w:id="244" w:author="Shannon Hedtke" w:date="2022-06-20T13:31:00Z">
        <w:r w:rsidR="009A0BD2" w:rsidRPr="00BD215D">
          <w:rPr>
            <w:rFonts w:ascii="Times New Roman" w:hAnsi="Times New Roman" w:cs="Times New Roman"/>
          </w:rPr>
          <w:t>Because mitochondrial genomes are circular, and thus the starting point for different linear assemblies differed, t</w:t>
        </w:r>
      </w:ins>
      <w:ins w:id="245" w:author="Shannon Hedtke" w:date="2022-06-20T12:50:00Z">
        <w:r w:rsidRPr="00BD215D">
          <w:rPr>
            <w:rFonts w:ascii="Times New Roman" w:hAnsi="Times New Roman" w:cs="Times New Roman"/>
          </w:rPr>
          <w:t xml:space="preserve">he assembly for each fly was oriented so that it began with tRNA-Ile to be consistent with </w:t>
        </w:r>
        <w:r w:rsidRPr="00BD215D">
          <w:rPr>
            <w:rFonts w:ascii="Times New Roman" w:hAnsi="Times New Roman" w:cs="Times New Roman"/>
            <w:i/>
            <w:iCs/>
          </w:rPr>
          <w:t>S</w:t>
        </w:r>
      </w:ins>
      <w:ins w:id="246" w:author="Shannon Hedtke" w:date="2022-06-20T13:31:00Z">
        <w:r w:rsidR="009A0BD2" w:rsidRPr="00BD215D">
          <w:rPr>
            <w:rFonts w:ascii="Times New Roman" w:hAnsi="Times New Roman" w:cs="Times New Roman"/>
            <w:i/>
            <w:iCs/>
          </w:rPr>
          <w:t>. variegatum</w:t>
        </w:r>
      </w:ins>
      <w:ins w:id="247" w:author="Shannon Hedtke" w:date="2022-06-20T12:50:00Z">
        <w:r w:rsidRPr="00BD215D">
          <w:rPr>
            <w:rFonts w:ascii="Times New Roman" w:hAnsi="Times New Roman" w:cs="Times New Roman"/>
          </w:rPr>
          <w:t xml:space="preserve"> (NC_</w:t>
        </w:r>
      </w:ins>
      <w:ins w:id="248" w:author="Shannon Hedtke" w:date="2022-06-20T13:32:00Z">
        <w:r w:rsidR="009A0BD2" w:rsidRPr="00BD215D">
          <w:rPr>
            <w:rFonts w:ascii="Times New Roman" w:hAnsi="Times New Roman" w:cs="Times New Roman"/>
          </w:rPr>
          <w:t>033348;</w:t>
        </w:r>
      </w:ins>
      <w:ins w:id="249" w:author="Shannon Hedtke" w:date="2022-06-20T13:33:00Z">
        <w:r w:rsidR="009A0BD2" w:rsidRPr="00BD215D">
          <w:rPr>
            <w:rFonts w:ascii="Times New Roman" w:hAnsi="Times New Roman" w:cs="Times New Roman"/>
          </w:rPr>
          <w:t xml:space="preserve"> </w:t>
        </w:r>
      </w:ins>
      <w:r w:rsidR="009A0BD2" w:rsidRPr="00BD215D">
        <w:rPr>
          <w:rFonts w:ascii="Times New Roman" w:hAnsi="Times New Roman" w:cs="Times New Roman"/>
        </w:rPr>
        <w:fldChar w:fldCharType="begin"/>
      </w:r>
      <w:r w:rsidR="00BD215D">
        <w:rPr>
          <w:rFonts w:ascii="Times New Roman" w:hAnsi="Times New Roman" w:cs="Times New Roman"/>
        </w:rPr>
        <w:instrText xml:space="preserve"> ADDIN EN.CITE &lt;EndNote&gt;&lt;Cite&gt;&lt;Author&gt;Day&lt;/Author&gt;&lt;Year&gt;2016&lt;/Year&gt;&lt;RecNum&gt;3010&lt;/RecNum&gt;&lt;DisplayText&gt;[7]&lt;/DisplayText&gt;&lt;record&gt;&lt;rec-number&gt;3010&lt;/rec-number&gt;&lt;foreign-keys&gt;&lt;key app="EN" db-id="preprsatqw5zxsexzdk5ssfw2f2adr2vadw0" timestamp="1655695961" guid="03579616-6f7a-43da-88c1-c67df4278df6"&gt;3010&lt;/key&gt;&lt;/foreign-keys&gt;&lt;ref-type name="Journal Article"&gt;17&lt;/ref-type&gt;&lt;contributors&gt;&lt;authors&gt;&lt;author&gt;Day, J. C.&lt;/author&gt;&lt;author&gt;Gweon, H. S.&lt;/author&gt;&lt;author&gt;Post, R. J.&lt;/author&gt;&lt;/authors&gt;&lt;/contributors&gt;&lt;auth-address&gt;Centre for Ecology and Hydrology (CEH) Wallingford, Wallingford, Oxfordshire, UK.&amp;#xD;School of Natural Sciences and Psychology, Liverpool John Moores University, Liverpool, UK.&amp;#xD;Disease Control Department, London School of Hygiene &amp;amp; Tropical Medicine, London, UK.&lt;/auth-address&gt;&lt;titles&gt;&lt;title&gt;Sequence and organization of the complete mitochondrial genome of the blackfly Simulium variegatum (Diptera: Simuliidae)&lt;/title&gt;&lt;secondary-title&gt;Mitochondrial DNA B Resour&lt;/secondary-title&gt;&lt;/titles&gt;&lt;periodical&gt;&lt;full-title&gt;Mitochondrial DNA B Resour&lt;/full-title&gt;&lt;/periodical&gt;&lt;pages&gt;799-801&lt;/pages&gt;&lt;volume&gt;1&lt;/volume&gt;&lt;number&gt;1&lt;/number&gt;&lt;edition&gt;2016/11/22&lt;/edition&gt;&lt;keywords&gt;&lt;keyword&gt;Blackfly&lt;/keyword&gt;&lt;keyword&gt;Diptera&lt;/keyword&gt;&lt;keyword&gt;Simuliidae&lt;/keyword&gt;&lt;keyword&gt;Simulium variegatum&lt;/keyword&gt;&lt;keyword&gt;mitochondrial genome&lt;/keyword&gt;&lt;keyword&gt;for the content and writing of this article.&lt;/keyword&gt;&lt;/keywords&gt;&lt;dates&gt;&lt;year&gt;2016&lt;/year&gt;&lt;pub-dates&gt;&lt;date&gt;Nov 22&lt;/date&gt;&lt;/pub-dates&gt;&lt;/dates&gt;&lt;isbn&gt;2380-2359 (Electronic)&amp;#xD;2380-2359 (Linking)&lt;/isbn&gt;&lt;accession-num&gt;33473632&lt;/accession-num&gt;&lt;urls&gt;&lt;related-urls&gt;&lt;url&gt;https://www.ncbi.nlm.nih.gov/pubmed/33473632&lt;/url&gt;&lt;/related-urls&gt;&lt;/urls&gt;&lt;custom2&gt;PMC7800089&lt;/custom2&gt;&lt;electronic-resource-num&gt;10.1080/23802359.2016.1209091&lt;/electronic-resource-num&gt;&lt;/record&gt;&lt;/Cite&gt;&lt;/EndNote&gt;</w:instrText>
      </w:r>
      <w:r w:rsidR="009A0BD2" w:rsidRPr="00BD215D">
        <w:rPr>
          <w:rFonts w:ascii="Times New Roman" w:hAnsi="Times New Roman" w:cs="Times New Roman"/>
        </w:rPr>
        <w:fldChar w:fldCharType="separate"/>
      </w:r>
      <w:r w:rsidR="00BD215D">
        <w:rPr>
          <w:rFonts w:ascii="Times New Roman" w:hAnsi="Times New Roman" w:cs="Times New Roman"/>
          <w:noProof/>
        </w:rPr>
        <w:t>[7]</w:t>
      </w:r>
      <w:r w:rsidR="009A0BD2" w:rsidRPr="00BD215D">
        <w:rPr>
          <w:rFonts w:ascii="Times New Roman" w:hAnsi="Times New Roman" w:cs="Times New Roman"/>
        </w:rPr>
        <w:fldChar w:fldCharType="end"/>
      </w:r>
      <w:ins w:id="250" w:author="Shannon Hedtke" w:date="2022-06-20T12:50:00Z">
        <w:r w:rsidRPr="00BD215D">
          <w:rPr>
            <w:rFonts w:ascii="Times New Roman" w:hAnsi="Times New Roman" w:cs="Times New Roman"/>
          </w:rPr>
          <w:t>). The “A</w:t>
        </w:r>
      </w:ins>
      <w:ins w:id="251" w:author="Shannon Hedtke" w:date="2022-06-20T12:59:00Z">
        <w:r w:rsidR="00297BA1" w:rsidRPr="00BD215D">
          <w:rPr>
            <w:rFonts w:ascii="Times New Roman" w:hAnsi="Times New Roman" w:cs="Times New Roman"/>
          </w:rPr>
          <w:t>T</w:t>
        </w:r>
      </w:ins>
      <w:ins w:id="252" w:author="Shannon Hedtke" w:date="2022-06-20T12:50:00Z">
        <w:r w:rsidRPr="00BD215D">
          <w:rPr>
            <w:rFonts w:ascii="Times New Roman" w:hAnsi="Times New Roman" w:cs="Times New Roman"/>
          </w:rPr>
          <w:t>-rich region” was variable in inferred length</w:t>
        </w:r>
      </w:ins>
      <w:ins w:id="253" w:author="Shannon Hedtke" w:date="2022-06-20T13:33:00Z">
        <w:r w:rsidR="009A0BD2" w:rsidRPr="00BD215D">
          <w:rPr>
            <w:rFonts w:ascii="Times New Roman" w:hAnsi="Times New Roman" w:cs="Times New Roman"/>
          </w:rPr>
          <w:t xml:space="preserve"> and sequence</w:t>
        </w:r>
      </w:ins>
      <w:ins w:id="254" w:author="Shannon Hedtke" w:date="2022-06-20T12:50:00Z">
        <w:r w:rsidRPr="00BD215D">
          <w:rPr>
            <w:rFonts w:ascii="Times New Roman" w:hAnsi="Times New Roman" w:cs="Times New Roman"/>
          </w:rPr>
          <w:t xml:space="preserve"> between</w:t>
        </w:r>
      </w:ins>
      <w:ins w:id="255" w:author="Shannon Hedtke" w:date="2022-06-20T13:33:00Z">
        <w:r w:rsidR="009A0BD2" w:rsidRPr="00BD215D">
          <w:rPr>
            <w:rFonts w:ascii="Times New Roman" w:hAnsi="Times New Roman" w:cs="Times New Roman"/>
          </w:rPr>
          <w:t xml:space="preserve"> different assemblers, different individual blackflies, and different species, and </w:t>
        </w:r>
      </w:ins>
      <w:ins w:id="256" w:author="Shannon Hedtke" w:date="2022-06-20T12:50:00Z">
        <w:r w:rsidRPr="00BD215D">
          <w:rPr>
            <w:rFonts w:ascii="Times New Roman" w:hAnsi="Times New Roman" w:cs="Times New Roman"/>
          </w:rPr>
          <w:t>were difficult to align. T</w:t>
        </w:r>
      </w:ins>
      <w:ins w:id="257" w:author="Shannon Hedtke" w:date="2022-06-20T13:34:00Z">
        <w:r w:rsidR="009A0BD2" w:rsidRPr="00BD215D">
          <w:rPr>
            <w:rFonts w:ascii="Times New Roman" w:hAnsi="Times New Roman" w:cs="Times New Roman"/>
          </w:rPr>
          <w:t xml:space="preserve">hus, </w:t>
        </w:r>
      </w:ins>
      <w:ins w:id="258" w:author="Shannon Hedtke" w:date="2022-06-20T12:50:00Z">
        <w:r w:rsidRPr="00BD215D">
          <w:rPr>
            <w:rFonts w:ascii="Times New Roman" w:hAnsi="Times New Roman" w:cs="Times New Roman"/>
          </w:rPr>
          <w:t>th</w:t>
        </w:r>
      </w:ins>
      <w:ins w:id="259" w:author="Shannon Hedtke" w:date="2022-06-20T13:35:00Z">
        <w:r w:rsidR="009A0BD2" w:rsidRPr="00BD215D">
          <w:rPr>
            <w:rFonts w:ascii="Times New Roman" w:hAnsi="Times New Roman" w:cs="Times New Roman"/>
          </w:rPr>
          <w:t>is AT-rich,</w:t>
        </w:r>
      </w:ins>
      <w:ins w:id="260" w:author="Shannon Hedtke" w:date="2022-06-20T12:50:00Z">
        <w:r w:rsidRPr="00BD215D">
          <w:rPr>
            <w:rFonts w:ascii="Times New Roman" w:hAnsi="Times New Roman" w:cs="Times New Roman"/>
          </w:rPr>
          <w:t xml:space="preserve"> variable-length region </w:t>
        </w:r>
      </w:ins>
      <w:ins w:id="261" w:author="Shannon Hedtke" w:date="2022-06-20T13:36:00Z">
        <w:r w:rsidR="009A0BD2" w:rsidRPr="00BD215D">
          <w:rPr>
            <w:rFonts w:ascii="Times New Roman" w:hAnsi="Times New Roman" w:cs="Times New Roman"/>
          </w:rPr>
          <w:t xml:space="preserve">was </w:t>
        </w:r>
      </w:ins>
      <w:ins w:id="262" w:author="Shannon Hedtke" w:date="2022-06-20T13:37:00Z">
        <w:r w:rsidR="009A0BD2" w:rsidRPr="00BD215D">
          <w:rPr>
            <w:rFonts w:ascii="Times New Roman" w:hAnsi="Times New Roman" w:cs="Times New Roman"/>
          </w:rPr>
          <w:t>excluded</w:t>
        </w:r>
      </w:ins>
      <w:commentRangeStart w:id="263"/>
      <w:commentRangeEnd w:id="263"/>
      <w:ins w:id="264" w:author="Shannon Hedtke" w:date="2022-06-20T13:35:00Z">
        <w:r w:rsidR="009A0BD2" w:rsidRPr="00BD215D">
          <w:rPr>
            <w:rStyle w:val="CommentReference"/>
            <w:rFonts w:ascii="Times New Roman" w:hAnsi="Times New Roman" w:cs="Times New Roman"/>
            <w:sz w:val="24"/>
            <w:szCs w:val="24"/>
          </w:rPr>
          <w:commentReference w:id="263"/>
        </w:r>
      </w:ins>
      <w:ins w:id="265" w:author="Shannon Hedtke" w:date="2022-06-20T12:50:00Z">
        <w:r w:rsidRPr="00BD215D">
          <w:rPr>
            <w:rFonts w:ascii="Times New Roman" w:hAnsi="Times New Roman" w:cs="Times New Roman"/>
          </w:rPr>
          <w:t>.</w:t>
        </w:r>
      </w:ins>
      <w:ins w:id="266" w:author="Shannon Hedtke" w:date="2022-06-20T13:36:00Z">
        <w:r w:rsidR="009A0BD2" w:rsidRPr="00BD215D">
          <w:rPr>
            <w:rFonts w:ascii="Times New Roman" w:hAnsi="Times New Roman" w:cs="Times New Roman"/>
          </w:rPr>
          <w:t xml:space="preserve"> Th</w:t>
        </w:r>
      </w:ins>
      <w:ins w:id="267" w:author="Shannon Hedtke" w:date="2022-06-20T13:37:00Z">
        <w:r w:rsidR="009A0BD2" w:rsidRPr="00BD215D">
          <w:rPr>
            <w:rFonts w:ascii="Times New Roman" w:hAnsi="Times New Roman" w:cs="Times New Roman"/>
          </w:rPr>
          <w:t>e resulting</w:t>
        </w:r>
      </w:ins>
      <w:ins w:id="268" w:author="Shannon Hedtke" w:date="2022-06-20T13:36:00Z">
        <w:r w:rsidR="009A0BD2" w:rsidRPr="00BD215D">
          <w:rPr>
            <w:rFonts w:ascii="Times New Roman" w:hAnsi="Times New Roman" w:cs="Times New Roman"/>
          </w:rPr>
          <w:t xml:space="preserve"> partial genome was submitted to NCBI </w:t>
        </w:r>
      </w:ins>
      <w:ins w:id="269" w:author="Shannon Hedtke" w:date="2022-06-20T13:37:00Z">
        <w:r w:rsidR="009A0BD2" w:rsidRPr="00BD215D">
          <w:rPr>
            <w:rFonts w:ascii="Times New Roman" w:hAnsi="Times New Roman" w:cs="Times New Roman"/>
          </w:rPr>
          <w:t xml:space="preserve">under accession number </w:t>
        </w:r>
        <w:r w:rsidR="009A0BD2" w:rsidRPr="00BD215D">
          <w:rPr>
            <w:rFonts w:ascii="Times New Roman" w:hAnsi="Times New Roman" w:cs="Times New Roman"/>
            <w:highlight w:val="yellow"/>
          </w:rPr>
          <w:t>XXXXXXX</w:t>
        </w:r>
        <w:r w:rsidR="009A0BD2" w:rsidRPr="00BD215D">
          <w:rPr>
            <w:rFonts w:ascii="Times New Roman" w:hAnsi="Times New Roman" w:cs="Times New Roman"/>
          </w:rPr>
          <w:t>.</w:t>
        </w:r>
      </w:ins>
    </w:p>
    <w:p w14:paraId="56641146" w14:textId="52628E27" w:rsidR="00EE146F" w:rsidRPr="00BD215D" w:rsidRDefault="00836BFB" w:rsidP="000B6615">
      <w:pPr>
        <w:spacing w:line="480" w:lineRule="auto"/>
        <w:rPr>
          <w:ins w:id="270" w:author="Shannon Hedtke" w:date="2022-06-20T11:03:00Z"/>
          <w:rFonts w:ascii="Times New Roman" w:hAnsi="Times New Roman" w:cs="Times New Roman"/>
        </w:rPr>
      </w:pPr>
      <w:del w:id="271" w:author="Shannon Hedtke" w:date="2022-06-20T13:57:00Z">
        <w:r w:rsidRPr="00BD215D" w:rsidDel="001C563A">
          <w:rPr>
            <w:rFonts w:ascii="Times New Roman" w:hAnsi="Times New Roman" w:cs="Times New Roman"/>
          </w:rPr>
          <w:fldChar w:fldCharType="begin">
            <w:fldData xml:space="preserve">PEVuZE5vdGU+PENpdGU+PEF1dGhvcj5MaTwvQXV0aG9yPjxZZWFyPjIwMTM8L1llYXI+PFJlY051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</w:fldData>
          </w:fldChar>
        </w:r>
      </w:del>
      <w:r w:rsidR="00BD215D">
        <w:rPr>
          <w:rFonts w:ascii="Times New Roman" w:hAnsi="Times New Roman" w:cs="Times New Roman"/>
        </w:rPr>
        <w:instrText xml:space="preserve"> ADDIN EN.CITE </w:instrText>
      </w:r>
      <w:r w:rsidR="00BD215D">
        <w:rPr>
          <w:rFonts w:ascii="Times New Roman" w:hAnsi="Times New Roman" w:cs="Times New Roman"/>
        </w:rPr>
        <w:fldChar w:fldCharType="begin">
          <w:fldData xml:space="preserve">PEVuZE5vdGU+PENpdGU+PEF1dGhvcj5MaTwvQXV0aG9yPjxZZWFyPjIwMTM8L1llYXI+PFJlY051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</w:fldData>
        </w:fldChar>
      </w:r>
      <w:r w:rsidR="00BD215D">
        <w:rPr>
          <w:rFonts w:ascii="Times New Roman" w:hAnsi="Times New Roman" w:cs="Times New Roman"/>
        </w:rPr>
        <w:instrText xml:space="preserve"> ADDIN EN.CITE.DATA </w:instrText>
      </w:r>
      <w:r w:rsidR="00BD215D">
        <w:rPr>
          <w:rFonts w:ascii="Times New Roman" w:hAnsi="Times New Roman" w:cs="Times New Roman"/>
        </w:rPr>
      </w:r>
      <w:r w:rsidR="00BD215D">
        <w:rPr>
          <w:rFonts w:ascii="Times New Roman" w:hAnsi="Times New Roman" w:cs="Times New Roman"/>
        </w:rPr>
        <w:fldChar w:fldCharType="end"/>
      </w:r>
      <w:del w:id="272" w:author="Shannon Hedtke" w:date="2022-06-20T13:57:00Z">
        <w:r w:rsidRPr="00BD215D" w:rsidDel="001C563A">
          <w:rPr>
            <w:rFonts w:ascii="Times New Roman" w:hAnsi="Times New Roman" w:cs="Times New Roman"/>
          </w:rPr>
        </w:r>
        <w:r w:rsidRPr="00BD215D" w:rsidDel="001C563A">
          <w:rPr>
            <w:rFonts w:ascii="Times New Roman" w:hAnsi="Times New Roman" w:cs="Times New Roman"/>
          </w:rPr>
          <w:fldChar w:fldCharType="separate"/>
        </w:r>
      </w:del>
      <w:r w:rsidR="00BD215D">
        <w:rPr>
          <w:rFonts w:ascii="Times New Roman" w:hAnsi="Times New Roman" w:cs="Times New Roman"/>
          <w:noProof/>
        </w:rPr>
        <w:t>[1, 8, 9]</w:t>
      </w:r>
      <w:del w:id="273" w:author="Shannon Hedtke" w:date="2022-06-20T13:57:00Z">
        <w:r w:rsidRPr="00BD215D" w:rsidDel="001C563A">
          <w:rPr>
            <w:rFonts w:ascii="Times New Roman" w:hAnsi="Times New Roman" w:cs="Times New Roman"/>
          </w:rPr>
          <w:fldChar w:fldCharType="end"/>
        </w:r>
      </w:del>
      <w:ins w:id="274" w:author="Shannon Hedtke" w:date="2022-06-20T13:38:00Z">
        <w:r w:rsidRPr="00BD215D">
          <w:rPr>
            <w:rFonts w:ascii="Times New Roman" w:hAnsi="Times New Roman" w:cs="Times New Roman"/>
          </w:rPr>
          <w:t>V</w:t>
        </w:r>
      </w:ins>
      <w:ins w:id="275" w:author="Shannon Hedtke" w:date="2022-06-20T12:50:00Z">
        <w:r w:rsidR="00CB1D39" w:rsidRPr="00BD215D">
          <w:rPr>
            <w:rFonts w:ascii="Times New Roman" w:hAnsi="Times New Roman" w:cs="Times New Roman"/>
          </w:rPr>
          <w:t xml:space="preserve">ariants were filtered to retain only those calls with a </w:t>
        </w:r>
      </w:ins>
      <w:ins w:id="276" w:author="Shannon Hedtke" w:date="2022-06-20T13:38:00Z">
        <w:r w:rsidRPr="00BD215D">
          <w:rPr>
            <w:rFonts w:ascii="Times New Roman" w:hAnsi="Times New Roman" w:cs="Times New Roman"/>
          </w:rPr>
          <w:t xml:space="preserve">minimum </w:t>
        </w:r>
      </w:ins>
      <w:ins w:id="277" w:author="Shannon Hedtke" w:date="2022-06-20T12:50:00Z">
        <w:r w:rsidR="00CB1D39" w:rsidRPr="00BD215D">
          <w:rPr>
            <w:rFonts w:ascii="Times New Roman" w:hAnsi="Times New Roman" w:cs="Times New Roman"/>
          </w:rPr>
          <w:t>quality score of 30 and a minimum depth of 20</w:t>
        </w:r>
      </w:ins>
      <w:ins w:id="278" w:author="Shannon Hedtke" w:date="2022-06-20T13:40:00Z">
        <w:r w:rsidRPr="00BD215D">
          <w:rPr>
            <w:rFonts w:ascii="Times New Roman" w:hAnsi="Times New Roman" w:cs="Times New Roman"/>
          </w:rPr>
          <w:t xml:space="preserve"> using </w:t>
        </w:r>
        <w:r w:rsidRPr="00BD215D">
          <w:rPr>
            <w:rFonts w:ascii="Times New Roman" w:hAnsi="Times New Roman" w:cs="Times New Roman"/>
            <w:i/>
            <w:iCs/>
          </w:rPr>
          <w:t>vcftools</w:t>
        </w:r>
        <w:r w:rsidRPr="00BD215D">
          <w:rPr>
            <w:rFonts w:ascii="Times New Roman" w:hAnsi="Times New Roman" w:cs="Times New Roman"/>
          </w:rPr>
          <w:t xml:space="preserve"> v.01.13 </w:t>
        </w:r>
      </w:ins>
      <w:r w:rsidRPr="00BD215D">
        <w:rPr>
          <w:rFonts w:ascii="Times New Roman" w:hAnsi="Times New Roman" w:cs="Times New Roman"/>
        </w:rPr>
        <w:fldChar w:fldCharType="begin"/>
      </w:r>
      <w:r w:rsidR="00392E05">
        <w:rPr>
          <w:rFonts w:ascii="Times New Roman" w:hAnsi="Times New Roman" w:cs="Times New Roman"/>
        </w:rPr>
        <w:instrText xml:space="preserve"> ADDIN EN.CITE &lt;EndNote&gt;&lt;Cite&gt;&lt;Author&gt;Danecek&lt;/Author&gt;&lt;Year&gt;2011&lt;/Year&gt;&lt;RecNum&gt;180&lt;/RecNum&gt;&lt;DisplayText&gt;[10]&lt;/DisplayText&gt;&lt;record&gt;&lt;rec-number&gt;180&lt;/rec-number&gt;&lt;foreign-keys&gt;&lt;key app="EN" db-id="preprsatqw5zxsexzdk5ssfw2f2adr2vadw0" timestamp="1619664252" guid="1abe5c67-8fdd-47af-99f6-8b6ac633a77f"&gt;180&lt;/key&gt;&lt;/foreign-keys&gt;&lt;ref-type name="Journal Article"&gt;17&lt;/ref-type&gt;&lt;contributors&gt;&lt;authors&gt;&lt;author&gt;Danecek, P.&lt;/author&gt;&lt;author&gt;Auton, A.&lt;/author&gt;&lt;author&gt;Abecasis, G.&lt;/author&gt;&lt;author&gt;Albers, C. A.&lt;/author&gt;&lt;author&gt;Banks, E.&lt;/author&gt;&lt;author&gt;DePristo, M. A.&lt;/author&gt;&lt;author&gt;Handsaker, R. E.&lt;/author&gt;&lt;author&gt;Lunter, G.&lt;/author&gt;&lt;author&gt;Marth, G. T.&lt;/author&gt;&lt;author&gt;Sherry, S. T.&lt;/author&gt;&lt;author&gt;McVean, G.&lt;/author&gt;&lt;author&gt;Durbin, R.&lt;/author&gt;&lt;author&gt;Genomes Project Analysis, Group&lt;/author&gt;&lt;/authors&gt;&lt;/contributors&gt;&lt;auth-address&gt;Wellcome Trust Sanger Institute, Wellcome Trust Genome Campus, Cambridge CB10 1SA, UK.&lt;/auth-address&gt;&lt;titles&gt;&lt;title&gt;The variant call format and VCFtools&lt;/title&gt;&lt;secondary-title&gt;Bioinformatics&lt;/secondary-title&gt;&lt;/titles&gt;&lt;periodical&gt;&lt;full-title&gt;Bioinformatics&lt;/full-title&gt;&lt;/periodical&gt;&lt;pages&gt;2156-8&lt;/pages&gt;&lt;volume&gt;27&lt;/volume&gt;&lt;number&gt;15&lt;/number&gt;&lt;keywords&gt;&lt;keyword&gt;Alleles&lt;/keyword&gt;&lt;keyword&gt;*Genetic Variation&lt;/keyword&gt;&lt;keyword&gt;Genome, Human&lt;/keyword&gt;&lt;keyword&gt;Genomics/*methods&lt;/keyword&gt;&lt;keyword&gt;Genotype&lt;/keyword&gt;&lt;keyword&gt;Humans&lt;/keyword&gt;&lt;keyword&gt;Information Storage and Retrieval/*methods&lt;/keyword&gt;&lt;keyword&gt;*Software&lt;/keyword&gt;&lt;/keywords&gt;&lt;dates&gt;&lt;year&gt;2011&lt;/year&gt;&lt;pub-dates&gt;&lt;date&gt;Aug 1&lt;/date&gt;&lt;/pub-dates&gt;&lt;/dates&gt;&lt;isbn&gt;1367-4811 (Electronic)&amp;#xD;1367-4803 (Linking)&lt;/isbn&gt;&lt;accession-num&gt;21653522&lt;/accession-num&gt;&lt;urls&gt;&lt;related-urls&gt;&lt;url&gt;http://www.ncbi.nlm.nih.gov/pubmed/21653522&lt;/url&gt;&lt;/related-urls&gt;&lt;/urls&gt;&lt;custom2&gt;PMC3137218&lt;/custom2&gt;&lt;electronic-resource-num&gt;10.1093/bioinformatics/btr330&lt;/electronic-resource-num&gt;&lt;/record&gt;&lt;/Cite&gt;&lt;/EndNote&gt;</w:instrText>
      </w:r>
      <w:r w:rsidRPr="00BD215D">
        <w:rPr>
          <w:rFonts w:ascii="Times New Roman" w:hAnsi="Times New Roman" w:cs="Times New Roman"/>
        </w:rPr>
        <w:fldChar w:fldCharType="separate"/>
      </w:r>
      <w:r w:rsidR="00392E05">
        <w:rPr>
          <w:rFonts w:ascii="Times New Roman" w:hAnsi="Times New Roman" w:cs="Times New Roman"/>
          <w:noProof/>
        </w:rPr>
        <w:t>[10]</w:t>
      </w:r>
      <w:r w:rsidRPr="00BD215D">
        <w:rPr>
          <w:rFonts w:ascii="Times New Roman" w:hAnsi="Times New Roman" w:cs="Times New Roman"/>
        </w:rPr>
        <w:fldChar w:fldCharType="end"/>
      </w:r>
      <w:ins w:id="279" w:author="Shannon Hedtke" w:date="2022-06-20T12:50:00Z">
        <w:r w:rsidR="00CB1D39" w:rsidRPr="00BD215D">
          <w:rPr>
            <w:rFonts w:ascii="Times New Roman" w:hAnsi="Times New Roman" w:cs="Times New Roman"/>
          </w:rPr>
          <w:t>. Individuals with more than 75% missing data were excluded from the analysis.</w:t>
        </w:r>
      </w:ins>
      <w:ins w:id="280" w:author="Shannon Hedtke" w:date="2022-06-20T13:39:00Z">
        <w:r w:rsidRPr="00BD215D">
          <w:rPr>
            <w:rFonts w:ascii="Times New Roman" w:hAnsi="Times New Roman" w:cs="Times New Roman"/>
          </w:rPr>
          <w:t xml:space="preserve"> </w:t>
        </w:r>
      </w:ins>
      <w:ins w:id="281" w:author="Shannon Hedtke" w:date="2022-06-20T13:42:00Z">
        <w:r w:rsidRPr="00BD215D">
          <w:rPr>
            <w:rFonts w:ascii="Times New Roman" w:hAnsi="Times New Roman" w:cs="Times New Roman"/>
          </w:rPr>
          <w:t>Variants were normali</w:t>
        </w:r>
      </w:ins>
      <w:ins w:id="282" w:author="Shannon Hedtke" w:date="2022-06-20T14:31:00Z">
        <w:r w:rsidR="00662BFE" w:rsidRPr="00BD215D">
          <w:rPr>
            <w:rFonts w:ascii="Times New Roman" w:hAnsi="Times New Roman" w:cs="Times New Roman"/>
          </w:rPr>
          <w:t>s</w:t>
        </w:r>
      </w:ins>
      <w:ins w:id="283" w:author="Shannon Hedtke" w:date="2022-06-20T13:42:00Z">
        <w:r w:rsidRPr="00BD215D">
          <w:rPr>
            <w:rFonts w:ascii="Times New Roman" w:hAnsi="Times New Roman" w:cs="Times New Roman"/>
          </w:rPr>
          <w:t xml:space="preserve">ed using </w:t>
        </w:r>
        <w:r w:rsidRPr="00BD215D">
          <w:rPr>
            <w:rFonts w:ascii="Times New Roman" w:hAnsi="Times New Roman" w:cs="Times New Roman"/>
            <w:i/>
            <w:iCs/>
          </w:rPr>
          <w:t>bcftools</w:t>
        </w:r>
        <w:r w:rsidRPr="00BD215D">
          <w:rPr>
            <w:rFonts w:ascii="Times New Roman" w:hAnsi="Times New Roman" w:cs="Times New Roman"/>
          </w:rPr>
          <w:t xml:space="preserve"> v.1.2</w:t>
        </w:r>
      </w:ins>
      <w:ins w:id="284" w:author="Shannon Hedtke" w:date="2022-06-20T13:43:00Z">
        <w:r w:rsidRPr="00BD215D">
          <w:rPr>
            <w:rFonts w:ascii="Times New Roman" w:hAnsi="Times New Roman" w:cs="Times New Roman"/>
          </w:rPr>
          <w:t>.</w:t>
        </w:r>
      </w:ins>
      <w:ins w:id="285" w:author="Shannon Hedtke" w:date="2022-06-20T13:42:00Z">
        <w:r w:rsidRPr="00BD215D">
          <w:rPr>
            <w:rFonts w:ascii="Times New Roman" w:hAnsi="Times New Roman" w:cs="Times New Roman"/>
          </w:rPr>
          <w:t xml:space="preserve"> </w:t>
        </w:r>
      </w:ins>
      <w:ins w:id="286" w:author="Shannon Hedtke" w:date="2022-06-20T13:43:00Z">
        <w:r w:rsidRPr="00BD215D">
          <w:rPr>
            <w:rFonts w:ascii="Times New Roman" w:hAnsi="Times New Roman" w:cs="Times New Roman"/>
          </w:rPr>
          <w:t>T</w:t>
        </w:r>
      </w:ins>
      <w:ins w:id="287" w:author="Shannon Hedtke" w:date="2022-06-20T13:42:00Z">
        <w:r w:rsidRPr="00BD215D">
          <w:rPr>
            <w:rFonts w:ascii="Times New Roman" w:hAnsi="Times New Roman" w:cs="Times New Roman"/>
          </w:rPr>
          <w:t xml:space="preserve">o ensure </w:t>
        </w:r>
        <w:r w:rsidRPr="00BD215D">
          <w:rPr>
            <w:rFonts w:ascii="Times New Roman" w:hAnsi="Times New Roman" w:cs="Times New Roman"/>
          </w:rPr>
          <w:lastRenderedPageBreak/>
          <w:t>consistency between vari</w:t>
        </w:r>
      </w:ins>
      <w:ins w:id="288" w:author="Shannon Hedtke" w:date="2022-06-20T13:43:00Z">
        <w:r w:rsidRPr="00BD215D">
          <w:rPr>
            <w:rFonts w:ascii="Times New Roman" w:hAnsi="Times New Roman" w:cs="Times New Roman"/>
          </w:rPr>
          <w:t xml:space="preserve">ant formatting, </w:t>
        </w:r>
      </w:ins>
      <w:ins w:id="289" w:author="Shannon Hedtke" w:date="2022-06-20T13:42:00Z">
        <w:r w:rsidRPr="00BD215D">
          <w:rPr>
            <w:rFonts w:ascii="Times New Roman" w:hAnsi="Times New Roman" w:cs="Times New Roman"/>
          </w:rPr>
          <w:t>a</w:t>
        </w:r>
      </w:ins>
      <w:ins w:id="290" w:author="Shannon Hedtke" w:date="2022-06-20T12:50:00Z">
        <w:r w:rsidR="00CB1D39" w:rsidRPr="00BD215D">
          <w:rPr>
            <w:rFonts w:ascii="Times New Roman" w:hAnsi="Times New Roman" w:cs="Times New Roman"/>
          </w:rPr>
          <w:t>llelic primitives were called using</w:t>
        </w:r>
      </w:ins>
      <w:ins w:id="291" w:author="Shannon Hedtke" w:date="2022-06-20T13:43:00Z">
        <w:r w:rsidRPr="00BD215D">
          <w:rPr>
            <w:rFonts w:ascii="Times New Roman" w:hAnsi="Times New Roman" w:cs="Times New Roman"/>
          </w:rPr>
          <w:t xml:space="preserve"> the function </w:t>
        </w:r>
        <w:r w:rsidRPr="00BD215D">
          <w:rPr>
            <w:rFonts w:ascii="Times New Roman" w:hAnsi="Times New Roman" w:cs="Times New Roman"/>
            <w:i/>
            <w:iCs/>
          </w:rPr>
          <w:t>vcfallelicprimitives</w:t>
        </w:r>
      </w:ins>
      <w:ins w:id="292" w:author="Shannon Hedtke" w:date="2022-06-20T12:50:00Z">
        <w:r w:rsidR="00CB1D39" w:rsidRPr="00BD215D">
          <w:rPr>
            <w:rFonts w:ascii="Times New Roman" w:hAnsi="Times New Roman" w:cs="Times New Roman"/>
          </w:rPr>
          <w:t xml:space="preserve"> </w:t>
        </w:r>
      </w:ins>
      <w:ins w:id="293" w:author="Shannon Hedtke" w:date="2022-06-20T13:43:00Z">
        <w:r w:rsidRPr="00BD215D">
          <w:rPr>
            <w:rFonts w:ascii="Times New Roman" w:hAnsi="Times New Roman" w:cs="Times New Roman"/>
          </w:rPr>
          <w:t>implemented in</w:t>
        </w:r>
      </w:ins>
      <w:ins w:id="294" w:author="Shannon Hedtke" w:date="2022-06-20T13:45:00Z">
        <w:r w:rsidRPr="00BD215D">
          <w:rPr>
            <w:rFonts w:ascii="Times New Roman" w:hAnsi="Times New Roman" w:cs="Times New Roman"/>
          </w:rPr>
          <w:t xml:space="preserve"> </w:t>
        </w:r>
      </w:ins>
      <w:ins w:id="295" w:author="Shannon Hedtke" w:date="2022-06-20T13:43:00Z">
        <w:r w:rsidRPr="00BD215D">
          <w:rPr>
            <w:rFonts w:ascii="Times New Roman" w:hAnsi="Times New Roman" w:cs="Times New Roman"/>
            <w:i/>
            <w:iCs/>
          </w:rPr>
          <w:t>vcflib</w:t>
        </w:r>
        <w:r w:rsidRPr="00BD215D">
          <w:rPr>
            <w:rFonts w:ascii="Times New Roman" w:hAnsi="Times New Roman" w:cs="Times New Roman"/>
          </w:rPr>
          <w:t xml:space="preserve"> </w:t>
        </w:r>
      </w:ins>
      <w:r w:rsidR="001C563A" w:rsidRPr="00BD215D">
        <w:rPr>
          <w:rFonts w:ascii="Times New Roman" w:hAnsi="Times New Roman" w:cs="Times New Roman"/>
        </w:rPr>
        <w:fldChar w:fldCharType="begin"/>
      </w:r>
      <w:r w:rsidR="00392E05">
        <w:rPr>
          <w:rFonts w:ascii="Times New Roman" w:hAnsi="Times New Roman" w:cs="Times New Roman"/>
        </w:rPr>
        <w:instrText xml:space="preserve"> ADDIN EN.CITE &lt;EndNote&gt;&lt;Cite&gt;&lt;Author&gt;Garrison&lt;/Author&gt;&lt;Year&gt;2021&lt;/Year&gt;&lt;RecNum&gt;3011&lt;/RecNum&gt;&lt;DisplayText&gt;[11]&lt;/DisplayText&gt;&lt;record&gt;&lt;rec-number&gt;3011&lt;/rec-number&gt;&lt;foreign-keys&gt;&lt;key app="EN" db-id="preprsatqw5zxsexzdk5ssfw2f2adr2vadw0" timestamp="1655696902" guid="194037eb-98db-491d-9736-36a0b9d932a8"&gt;3011&lt;/key&gt;&lt;/foreign-keys&gt;&lt;ref-type name="Journal Article"&gt;17&lt;/ref-type&gt;&lt;contributors&gt;&lt;authors&gt;&lt;author&gt;Garrison, E&lt;/author&gt;&lt;author&gt;Kronenberg, Z. N.&lt;/author&gt;&lt;author&gt;Dawson, E. T.&lt;/author&gt;&lt;author&gt;Pedersen, B. S.&lt;/author&gt;&lt;author&gt;Prins, P.&lt;/author&gt;&lt;/authors&gt;&lt;/contributors&gt;&lt;titles&gt;&lt;title&gt;Vcflib and tools for processing the VCF variant call format&lt;/title&gt;&lt;secondary-title&gt;bioRxiv&lt;/secondary-title&gt;&lt;/titles&gt;&lt;periodical&gt;&lt;full-title&gt;bioRxiv&lt;/full-title&gt;&lt;/periodical&gt;&lt;volume&gt;2021.05.21.445151&lt;/volume&gt;&lt;dates&gt;&lt;year&gt;2021&lt;/year&gt;&lt;/dates&gt;&lt;urls&gt;&lt;/urls&gt;&lt;electronic-resource-num&gt;https://doi.org/10.1101/2021.05.21.445151&lt;/electronic-resource-num&gt;&lt;/record&gt;&lt;/Cite&gt;&lt;/EndNote&gt;</w:instrText>
      </w:r>
      <w:r w:rsidR="001C563A" w:rsidRPr="00BD215D">
        <w:rPr>
          <w:rFonts w:ascii="Times New Roman" w:hAnsi="Times New Roman" w:cs="Times New Roman"/>
        </w:rPr>
        <w:fldChar w:fldCharType="separate"/>
      </w:r>
      <w:r w:rsidR="00392E05">
        <w:rPr>
          <w:rFonts w:ascii="Times New Roman" w:hAnsi="Times New Roman" w:cs="Times New Roman"/>
          <w:noProof/>
        </w:rPr>
        <w:t>[11]</w:t>
      </w:r>
      <w:r w:rsidR="001C563A" w:rsidRPr="00BD215D">
        <w:rPr>
          <w:rFonts w:ascii="Times New Roman" w:hAnsi="Times New Roman" w:cs="Times New Roman"/>
        </w:rPr>
        <w:fldChar w:fldCharType="end"/>
      </w:r>
      <w:ins w:id="296" w:author="Shannon Hedtke" w:date="2022-06-20T13:48:00Z">
        <w:r w:rsidR="001C563A" w:rsidRPr="00BD215D">
          <w:rPr>
            <w:rFonts w:ascii="Times New Roman" w:hAnsi="Times New Roman" w:cs="Times New Roman"/>
          </w:rPr>
          <w:t>. T</w:t>
        </w:r>
      </w:ins>
      <w:ins w:id="297" w:author="Shannon Hedtke" w:date="2022-06-20T12:50:00Z">
        <w:r w:rsidR="00CB1D39" w:rsidRPr="00BD215D">
          <w:rPr>
            <w:rFonts w:ascii="Times New Roman" w:hAnsi="Times New Roman" w:cs="Times New Roman"/>
          </w:rPr>
          <w:t>he intersection</w:t>
        </w:r>
      </w:ins>
      <w:ins w:id="298" w:author="Shannon Hedtke" w:date="2022-06-20T13:48:00Z">
        <w:r w:rsidR="001C563A" w:rsidRPr="00BD215D">
          <w:rPr>
            <w:rFonts w:ascii="Times New Roman" w:hAnsi="Times New Roman" w:cs="Times New Roman"/>
          </w:rPr>
          <w:t xml:space="preserve"> of the two variant callers was then</w:t>
        </w:r>
      </w:ins>
      <w:ins w:id="299" w:author="Shannon Hedtke" w:date="2022-06-20T12:50:00Z">
        <w:r w:rsidR="00CB1D39" w:rsidRPr="00BD215D">
          <w:rPr>
            <w:rFonts w:ascii="Times New Roman" w:hAnsi="Times New Roman" w:cs="Times New Roman"/>
          </w:rPr>
          <w:t xml:space="preserve"> identified using </w:t>
        </w:r>
        <w:r w:rsidR="00CB1D39" w:rsidRPr="00BD215D">
          <w:rPr>
            <w:rFonts w:ascii="Times New Roman" w:hAnsi="Times New Roman" w:cs="Times New Roman"/>
            <w:i/>
            <w:iCs/>
          </w:rPr>
          <w:t>bcftools</w:t>
        </w:r>
        <w:r w:rsidR="00CB1D39" w:rsidRPr="00BD215D">
          <w:rPr>
            <w:rFonts w:ascii="Times New Roman" w:hAnsi="Times New Roman" w:cs="Times New Roman"/>
          </w:rPr>
          <w:t xml:space="preserve"> v.</w:t>
        </w:r>
      </w:ins>
      <w:ins w:id="300" w:author="Shannon Hedtke" w:date="2022-06-20T13:49:00Z">
        <w:r w:rsidR="001C563A" w:rsidRPr="00BD215D">
          <w:rPr>
            <w:rFonts w:ascii="Times New Roman" w:hAnsi="Times New Roman" w:cs="Times New Roman"/>
          </w:rPr>
          <w:t>1.2</w:t>
        </w:r>
      </w:ins>
      <w:ins w:id="301" w:author="Shannon Hedtke" w:date="2022-06-20T12:50:00Z">
        <w:r w:rsidR="00CB1D39" w:rsidRPr="00BD215D">
          <w:rPr>
            <w:rFonts w:ascii="Times New Roman" w:hAnsi="Times New Roman" w:cs="Times New Roman"/>
          </w:rPr>
          <w:t xml:space="preserve"> </w:t>
        </w:r>
      </w:ins>
      <w:r w:rsidR="001C563A" w:rsidRPr="00BD215D">
        <w:rPr>
          <w:rFonts w:ascii="Times New Roman" w:hAnsi="Times New Roman" w:cs="Times New Roman"/>
        </w:rPr>
        <w:fldChar w:fldCharType="begin">
          <w:fldData xml:space="preserve">PEVuZE5vdGU+PENpdGU+PEF1dGhvcj5EYW5lY2VrPC9BdXRob3I+PFllYXI+MjAyMTwvWWVhcj48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</w:fldData>
        </w:fldChar>
      </w:r>
      <w:r w:rsidR="00392E05">
        <w:rPr>
          <w:rFonts w:ascii="Times New Roman" w:hAnsi="Times New Roman" w:cs="Times New Roman"/>
        </w:rPr>
        <w:instrText xml:space="preserve"> ADDIN EN.CITE </w:instrText>
      </w:r>
      <w:r w:rsidR="00392E05">
        <w:rPr>
          <w:rFonts w:ascii="Times New Roman" w:hAnsi="Times New Roman" w:cs="Times New Roman"/>
        </w:rPr>
        <w:fldChar w:fldCharType="begin">
          <w:fldData xml:space="preserve">PEVuZE5vdGU+PENpdGU+PEF1dGhvcj5EYW5lY2VrPC9BdXRob3I+PFllYXI+MjAyMTwvWWVhcj48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</w:fldData>
        </w:fldChar>
      </w:r>
      <w:r w:rsidR="00392E05">
        <w:rPr>
          <w:rFonts w:ascii="Times New Roman" w:hAnsi="Times New Roman" w:cs="Times New Roman"/>
        </w:rPr>
        <w:instrText xml:space="preserve"> ADDIN EN.CITE.DATA </w:instrText>
      </w:r>
      <w:r w:rsidR="00392E05">
        <w:rPr>
          <w:rFonts w:ascii="Times New Roman" w:hAnsi="Times New Roman" w:cs="Times New Roman"/>
        </w:rPr>
      </w:r>
      <w:r w:rsidR="00392E05">
        <w:rPr>
          <w:rFonts w:ascii="Times New Roman" w:hAnsi="Times New Roman" w:cs="Times New Roman"/>
        </w:rPr>
        <w:fldChar w:fldCharType="end"/>
      </w:r>
      <w:r w:rsidR="001C563A" w:rsidRPr="00BD215D">
        <w:rPr>
          <w:rFonts w:ascii="Times New Roman" w:hAnsi="Times New Roman" w:cs="Times New Roman"/>
        </w:rPr>
      </w:r>
      <w:r w:rsidR="001C563A" w:rsidRPr="00BD215D">
        <w:rPr>
          <w:rFonts w:ascii="Times New Roman" w:hAnsi="Times New Roman" w:cs="Times New Roman"/>
        </w:rPr>
        <w:fldChar w:fldCharType="separate"/>
      </w:r>
      <w:r w:rsidR="00392E05">
        <w:rPr>
          <w:rFonts w:ascii="Times New Roman" w:hAnsi="Times New Roman" w:cs="Times New Roman"/>
          <w:noProof/>
        </w:rPr>
        <w:t>[12]</w:t>
      </w:r>
      <w:r w:rsidR="001C563A" w:rsidRPr="00BD215D">
        <w:rPr>
          <w:rFonts w:ascii="Times New Roman" w:hAnsi="Times New Roman" w:cs="Times New Roman"/>
        </w:rPr>
        <w:fldChar w:fldCharType="end"/>
      </w:r>
      <w:ins w:id="302" w:author="Shannon Hedtke" w:date="2022-06-20T12:50:00Z">
        <w:r w:rsidR="00CB1D39" w:rsidRPr="00BD215D">
          <w:rPr>
            <w:rFonts w:ascii="Times New Roman" w:hAnsi="Times New Roman" w:cs="Times New Roman"/>
          </w:rPr>
          <w:t>.</w:t>
        </w:r>
      </w:ins>
    </w:p>
    <w:p w14:paraId="1155D8BB" w14:textId="2F309FB2" w:rsidR="00FB0CCE" w:rsidRDefault="0075369B" w:rsidP="00C63E9B">
      <w:pPr>
        <w:pStyle w:val="BodyText"/>
        <w:jc w:val="both"/>
      </w:pPr>
      <w:del w:id="303" w:author="Shannon Hedtke" w:date="2022-06-20T13:50:00Z">
        <w:r w:rsidRPr="0075369B" w:rsidDel="001C563A">
          <w:delText>e for the parasite</w:delText>
        </w:r>
        <w:r w:rsidR="00471B39" w:rsidDel="001C563A">
          <w:delText>s</w:delText>
        </w:r>
        <w:r w:rsidRPr="0075369B" w:rsidDel="001C563A">
          <w:delText xml:space="preserve"> and to </w:delText>
        </w:r>
        <w:r w:rsidR="00974B33" w:rsidDel="001C563A">
          <w:delText xml:space="preserve">custom </w:delText>
        </w:r>
        <w:r w:rsidRPr="0075369B" w:rsidDel="001C563A">
          <w:delText xml:space="preserve">the </w:delText>
        </w:r>
        <w:r w:rsidRPr="0075369B" w:rsidDel="001C563A">
          <w:rPr>
            <w:i/>
            <w:iCs/>
          </w:rPr>
          <w:delText>S. damnosum</w:delText>
        </w:r>
        <w:r w:rsidRPr="0075369B" w:rsidDel="001C563A">
          <w:delText xml:space="preserve"> mitochondrial reference genome</w:delText>
        </w:r>
        <w:r w:rsidR="00974B33" w:rsidDel="001C563A">
          <w:delText xml:space="preserve"> (assembled by </w:delText>
        </w:r>
        <w:commentRangeStart w:id="304"/>
        <w:commentRangeStart w:id="305"/>
        <w:r w:rsidR="00974B33" w:rsidDel="001C563A">
          <w:delText>SMH</w:delText>
        </w:r>
        <w:commentRangeEnd w:id="304"/>
        <w:r w:rsidR="00B77274" w:rsidDel="001C563A">
          <w:rPr>
            <w:rStyle w:val="CommentReference"/>
            <w:rFonts w:asciiTheme="minorHAnsi" w:hAnsiTheme="minorHAnsi" w:cstheme="minorBidi"/>
          </w:rPr>
          <w:commentReference w:id="304"/>
        </w:r>
        <w:commentRangeEnd w:id="305"/>
        <w:r w:rsidR="008D7886" w:rsidDel="001C563A">
          <w:rPr>
            <w:rStyle w:val="CommentReference"/>
            <w:rFonts w:asciiTheme="minorHAnsi" w:hAnsiTheme="minorHAnsi" w:cstheme="minorBidi"/>
          </w:rPr>
          <w:commentReference w:id="305"/>
        </w:r>
        <w:r w:rsidR="00974B33" w:rsidDel="001C563A">
          <w:delText>)</w:delText>
        </w:r>
        <w:r w:rsidRPr="0075369B" w:rsidDel="001C563A">
          <w:delText xml:space="preserve"> for the vector</w:delText>
        </w:r>
        <w:r w:rsidR="00471B39" w:rsidDel="001C563A">
          <w:delText>s</w:delText>
        </w:r>
        <w:r w:rsidRPr="0075369B" w:rsidDel="001C563A">
          <w:delText xml:space="preserve"> using </w:delText>
        </w:r>
        <w:r w:rsidRPr="00B072CA" w:rsidDel="001C563A">
          <w:rPr>
            <w:i/>
            <w:iCs/>
          </w:rPr>
          <w:delText>BWA-MEM</w:delText>
        </w:r>
        <w:r w:rsidRPr="0075369B" w:rsidDel="001C563A">
          <w:delText xml:space="preserve"> </w:delText>
        </w:r>
        <w:r w:rsidR="00307730" w:rsidDel="001C563A">
          <w:fldChar w:fldCharType="begin"/>
        </w:r>
        <w:r w:rsidR="00565805" w:rsidDel="001C563A">
          <w:delInstrText xml:space="preserve"> ADDIN ZOTERO_ITEM CSL_CITATION {"citationID":"1mQYYz8m","properties":{"formattedCitation":"(Li, 2013)","plainCitation":"(Li, 2013)","noteIndex":0},"citationItems":[{"id":1610,"uris":["http://zotero.org/users/2873801/items/RZVAHV53"],"itemData":{"id":1610,"type":"article-journal","abstract":"Summary: BWA-MEM is a new alignment algorithm for aligning sequence reads or long query sequences against a large reference genome such as human. It automatically chooses between local and end-to-end alignments, supports paired-end reads and performs chimeric alignment. The algorithm is robust to sequencing errors and applicable to a wide range of sequence lengths from 70bp to a few megabases. For mapping 100bp sequences, BWA-MEM shows better performance than several state-of-art read aligners to date. Availability and implementation: BWA-MEM is implemented as a component of BWA, which is available at http://github.com/lh3/bwa. Contact: hengli@broadinstitute.org","container-title":"arXiv:1303.3997 [q-bio]","note":"arXiv: 1303.3997","source":"arXiv.org","title":"Aligning sequence reads, clone sequences and assembly contigs with BWA-MEM","URL":"http://arxiv.org/abs/1303.3997","author":[{"family":"Li","given":"Heng"}],"accessed":{"date-parts":[["2022",3,20]]},"issued":{"date-parts":[["2013",5,26]]}}}],"schema":"https://github.com/citation-style-language/schema/raw/master/csl-citation.json"} </w:delInstrText>
        </w:r>
        <w:r w:rsidR="00307730" w:rsidDel="001C563A">
          <w:fldChar w:fldCharType="separate"/>
        </w:r>
        <w:r w:rsidR="00307730" w:rsidRPr="00307730" w:rsidDel="001C563A">
          <w:delText>(Li, 2013)</w:delText>
        </w:r>
        <w:r w:rsidR="00307730" w:rsidDel="001C563A">
          <w:fldChar w:fldCharType="end"/>
        </w:r>
        <w:r w:rsidRPr="0075369B" w:rsidDel="001C563A">
          <w:delText xml:space="preserve">. The mapping files were sorted and converted to </w:delText>
        </w:r>
        <w:r w:rsidR="00B072CA" w:rsidRPr="00B072CA" w:rsidDel="001C563A">
          <w:rPr>
            <w:i/>
            <w:iCs/>
          </w:rPr>
          <w:delText>.</w:delText>
        </w:r>
        <w:r w:rsidRPr="00B072CA" w:rsidDel="001C563A">
          <w:rPr>
            <w:i/>
            <w:iCs/>
          </w:rPr>
          <w:delText>bam</w:delText>
        </w:r>
        <w:r w:rsidRPr="0075369B" w:rsidDel="001C563A">
          <w:delText xml:space="preserve"> files using the </w:delText>
        </w:r>
        <w:r w:rsidRPr="00B072CA" w:rsidDel="001C563A">
          <w:rPr>
            <w:i/>
            <w:iCs/>
          </w:rPr>
          <w:delText>SAMtools</w:delText>
        </w:r>
        <w:r w:rsidRPr="0075369B" w:rsidDel="001C563A">
          <w:delText xml:space="preserve"> </w:delText>
        </w:r>
        <w:r w:rsidR="00DC51C9" w:rsidDel="001C563A">
          <w:fldChar w:fldCharType="begin"/>
        </w:r>
        <w:r w:rsidR="00565805" w:rsidDel="001C563A">
          <w:delInstrText xml:space="preserve"> ADDIN ZOTERO_ITEM CSL_CITATION {"citationID":"A1DewfgQ","properties":{"formattedCitation":"(Li et al., 2009)","plainCitation":"(Li et al., 2009)","noteIndex":0},"citationItems":[{"id":1612,"uris":["http://zotero.org/users/2873801/items/RQILUJBM"],"itemData":{"id":1612,"type":"article-journal","abstract":"Summary: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SAMtools implements various utilities for post-processing alignments in the SAM format, such as indexing, variant caller and alignment viewer, and thus provides universal tools for processing read alignments.Availability:http://samtools.sourceforge.netContact:rd@sanger.ac.uk","container-title":"Bioinformatics","DOI":"10.1093/bioinformatics/btp352","ISSN":"1367-4803","issue":"16","journalAbbreviation":"Bioinformatics","page":"2078-2079","source":"Silverchair","title":"The Sequence Alignment/Map format and SAMtools","volume":"25","author":[{"family":"Li","given":"Heng"},{"family":"Handsaker","given":"Bob"},{"family":"Wysoker","given":"Alec"},{"family":"Fennell","given":"Tim"},{"family":"Ruan","given":"Jue"},{"family":"Homer","given":"Nils"},{"family":"Marth","given":"Gabor"},{"family":"Abecasis","given":"Goncalo"},{"family":"Durbin","given":"Richard"},{"literal":"1000 Genome Project Data Processing Subgroup"}],"issued":{"date-parts":[["2009",8,15]]}}}],"schema":"https://github.com/citation-style-language/schema/raw/master/csl-citation.json"} </w:delInstrText>
        </w:r>
        <w:r w:rsidR="00DC51C9" w:rsidDel="001C563A">
          <w:fldChar w:fldCharType="separate"/>
        </w:r>
        <w:r w:rsidR="00DC51C9" w:rsidRPr="00DC51C9" w:rsidDel="001C563A">
          <w:delText>(Li et al., 2009)</w:delText>
        </w:r>
        <w:r w:rsidR="00DC51C9" w:rsidDel="001C563A">
          <w:fldChar w:fldCharType="end"/>
        </w:r>
        <w:r w:rsidR="00676322" w:rsidDel="001C563A">
          <w:delText>,</w:delText>
        </w:r>
        <w:r w:rsidR="0062431E" w:rsidDel="001C563A">
          <w:delText xml:space="preserve"> </w:delText>
        </w:r>
        <w:r w:rsidRPr="0075369B" w:rsidDel="001C563A">
          <w:delText xml:space="preserve">and variants were called using </w:delText>
        </w:r>
      </w:del>
      <w:del w:id="306" w:author="Shannon Hedtke" w:date="2022-06-20T11:03:00Z">
        <w:r w:rsidRPr="00B072CA" w:rsidDel="00EE146F">
          <w:rPr>
            <w:i/>
            <w:iCs/>
          </w:rPr>
          <w:delText>GATK UnifiedGenotyper</w:delText>
        </w:r>
        <w:r w:rsidRPr="0075369B" w:rsidDel="00EE146F">
          <w:delText xml:space="preserve"> </w:delText>
        </w:r>
        <w:r w:rsidR="007829CB" w:rsidDel="00EE146F">
          <w:fldChar w:fldCharType="begin"/>
        </w:r>
        <w:r w:rsidR="00565805" w:rsidDel="00EE146F">
          <w:delInstrText xml:space="preserve"> ADDIN ZOTERO_ITEM CSL_CITATION {"citationID":"B7X0uacN","properties":{"formattedCitation":"(McKenna et al., 2010)","plainCitation":"(McKenna et al., 2010)","noteIndex":0},"citationItems":[{"id":1613,"uris":["http://zotero.org/users/2873801/items/MTK4UXM2"],"itemData":{"id":1613,"type":"article-journal","abstract":"Next-generation DNA sequencing (NGS) projects, such as the 1000 Genomes Project, are already revolutionizing our understanding of genetic variation among individuals. However, the massive data sets generated by NGS—the 1000 Genome pilot alone includes nearly five terabases—make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Atlas.","container-title":"Genome Research","DOI":"10.1101/gr.107524.110","ISSN":"1088-9051, 1549-5469","issue":"9","journalAbbreviation":"Genome Res.","language":"en","note":"Company: Cold Spring Harbor Laboratory Press\nDistributor: Cold Spring Harbor Laboratory Press\nInstitution: Cold Spring Harbor Laboratory Press\nLabel: Cold Spring Harbor Laboratory Press\npublisher: Cold Spring Harbor Lab\nPMID: 20644199","page":"1297-1303","source":"genome.cshlp.org","title":"The Genome Analysis Toolkit: A MapReduce framework for analyzing next-generation DNA sequencing data","title-short":"The Genome Analysis Toolkit","volume":"20","author":[{"family":"McKenna","given":"Aaron"},{"family":"Hanna","given":"Matthew"},{"family":"Banks","given":"Eric"},{"family":"Sivachenko","given":"Andrey"},{"family":"Cibulskis","given":"Kristian"},{"family":"Kernytsky","given":"Andrew"},{"family":"Garimella","given":"Kiran"},{"family":"Altshuler","given":"David"},{"family":"Gabriel","given":"Stacey"},{"family":"Daly","given":"Mark"},{"family":"DePristo","given":"Mark A."}],"issued":{"date-parts":[["2010",1,9]]}}}],"schema":"https://github.com/citation-style-language/schema/raw/master/csl-citation.json"} </w:delInstrText>
        </w:r>
        <w:r w:rsidR="007829CB" w:rsidDel="00EE146F">
          <w:fldChar w:fldCharType="separate"/>
        </w:r>
        <w:r w:rsidR="007829CB" w:rsidRPr="007829CB" w:rsidDel="00EE146F">
          <w:delText>(McKenna et al., 2010)</w:delText>
        </w:r>
        <w:r w:rsidR="007829CB" w:rsidDel="00EE146F">
          <w:fldChar w:fldCharType="end"/>
        </w:r>
        <w:r w:rsidR="00272276" w:rsidDel="00EE146F">
          <w:delText xml:space="preserve"> </w:delText>
        </w:r>
      </w:del>
      <w:del w:id="307" w:author="Shannon Hedtke" w:date="2022-06-20T11:06:00Z">
        <w:r w:rsidR="00BD246C" w:rsidDel="00EE146F">
          <w:delText xml:space="preserve">and </w:delText>
        </w:r>
        <w:r w:rsidR="00CB4ED4" w:rsidDel="00EE146F">
          <w:delText xml:space="preserve">more recent </w:delText>
        </w:r>
      </w:del>
      <w:del w:id="308" w:author="Shannon Hedtke" w:date="2022-06-20T13:50:00Z">
        <w:r w:rsidR="00BD246C" w:rsidRPr="2F826991" w:rsidDel="001C563A">
          <w:rPr>
            <w:i/>
            <w:iCs/>
          </w:rPr>
          <w:delText>GATK HaplotypeCaller</w:delText>
        </w:r>
        <w:r w:rsidR="00BD246C" w:rsidDel="001C563A">
          <w:delText xml:space="preserve"> </w:delText>
        </w:r>
        <w:r w:rsidR="00D20761" w:rsidDel="001C563A">
          <w:fldChar w:fldCharType="begin"/>
        </w:r>
        <w:r w:rsidR="00D20761" w:rsidDel="001C563A">
          <w:delInstrText xml:space="preserve"> ADDIN ZOTERO_ITEM CSL_CITATION {"citationID":"uSG9j3CB","properties":{"formattedCitation":"(Poplin et al., 2017)","plainCitation":"(Poplin et al., 2017)","noteIndex":0},"citationItems":[{"id":1648,"uris":["http://zotero.org/users/2873801/items/5U32IMU7"],"itemData":{"id":1648,"type":"report","abstract":"Abstract\n          Comprehensive disease gene discovery in both common and rare diseases will require the efficient and accurate detection of all classes of genetic variation across tens to hundreds of thousands of human samples. We describe here a novel assembly-based approach to variant calling, the GATK HaplotypeCaller (HC) and Reference Confidence Model (RCM), that determines genotype likelihoods independently per-sample but performs joint calling across all samples within a project simultaneously. We show by calling over 90,000 samples from the Exome Aggregation Consortium (ExAC) that, in contrast to other algorithms, the HC-RCM scales efficiently to very large sample sizes without loss in accuracy; and that the accuracy of indel variant calling is superior in comparison to other algorithms. More importantly, the HC-RCM produces a fully squared-off matrix of genotypes across all samples at every genomic position being investigated. The HC-RCM is a novel, scalable, assembly-based algorithm with abundant applications for population genetics and clinical studies.","genre":"preprint","language":"en","note":"DOI: 10.1101/201178","publisher":"Genomics","source":"DOI.org (Crossref)","title":"Scaling accurate genetic variant discovery to tens of thousands of samples","URL":"http://biorxiv.org/lookup/doi/10.1101/201178","author":[{"family":"Poplin","given":"Ryan"},{"family":"Ruano-Rubio","given":"Valentin"},{"family":"DePristo","given":"Mark A."},{"family":"Fennell","given":"Tim J."},{"family":"Carneiro","given":"Mauricio O."},{"family":"Van der Auwera","given":"Geraldine A."},{"family":"Kling","given":"David E."},{"family":"Gauthier","given":"Laura D."},{"family":"Levy-Moonshine","given":"Ami"},{"family":"Roazen","given":"David"},{"family":"Shakir","given":"Khalid"},{"family":"Thibault","given":"Joel"},{"family":"Chandran","given":"Sheila"},{"family":"Whelan","given":"Chris"},{"family":"Lek","given":"Monkol"},{"family":"Gabriel","given":"Stacey"},{"family":"Daly","given":"Mark J"},{"family":"Neale","given":"Ben"},{"family":"MacArthur","given":"Daniel G."},{"family":"Banks","given":"Eric"}],"accessed":{"date-parts":[["2022",3,22]]},"issued":{"date-parts":[["2017",11,14]]}}}],"schema":"https://github.com/citation-style-language/schema/raw/master/csl-citation.json"} </w:delInstrText>
        </w:r>
        <w:r w:rsidR="00D20761" w:rsidDel="001C563A">
          <w:fldChar w:fldCharType="separate"/>
        </w:r>
        <w:r w:rsidR="0066755D" w:rsidDel="001C563A">
          <w:delText>(Poplin et al., 2017)</w:delText>
        </w:r>
        <w:r w:rsidR="00D20761" w:rsidDel="001C563A">
          <w:fldChar w:fldCharType="end"/>
        </w:r>
        <w:r w:rsidR="00816CF9" w:rsidDel="001C563A">
          <w:delText xml:space="preserve"> </w:delText>
        </w:r>
        <w:r w:rsidR="00BD246C" w:rsidDel="001C563A">
          <w:delText xml:space="preserve">for the parasite and the vector data respectively, </w:delText>
        </w:r>
        <w:r w:rsidDel="001C563A">
          <w:delText>and</w:delText>
        </w:r>
        <w:r w:rsidR="00BD246C" w:rsidDel="001C563A">
          <w:delText xml:space="preserve"> also</w:delText>
        </w:r>
        <w:r w:rsidDel="001C563A">
          <w:delText xml:space="preserve"> </w:delText>
        </w:r>
        <w:r w:rsidR="00BD246C" w:rsidDel="001C563A">
          <w:delText xml:space="preserve">using </w:delText>
        </w:r>
        <w:r w:rsidRPr="2F826991" w:rsidDel="001C563A">
          <w:rPr>
            <w:i/>
            <w:iCs/>
          </w:rPr>
          <w:delText>freebayes</w:delText>
        </w:r>
        <w:r w:rsidDel="001C563A">
          <w:delText xml:space="preserve"> </w:delText>
        </w:r>
        <w:r w:rsidR="00D20761" w:rsidDel="001C563A">
          <w:fldChar w:fldCharType="begin"/>
        </w:r>
        <w:r w:rsidR="00D20761" w:rsidDel="001C563A">
          <w:delInstrText xml:space="preserve"> ADDIN ZOTERO_ITEM CSL_CITATION {"citationID":"AQ6whlfx","properties":{"formattedCitation":"(Garrison &amp; Marth, 2012)","plainCitation":"(Garrison &amp; Marth, 2012)","noteIndex":0},"citationItems":[{"id":1615,"uris":["http://zotero.org/users/2873801/items/SAYRHFUC"],"itemData":{"id":1615,"type":"article-journal","abstract":"The direct detection of haplotypes from short-read DNA sequencing data requires changes to existing small-variant detection methods. Here, we develop a Bayesian statistical framework which is capable of modeling multiallelic loci in sets of individuals with non-uniform copy number. We then describe our implementation of this framework in a haplotype-based variant detector, FreeBayes.","container-title":"arXiv:1207.3907 [q-bio]","note":"arXiv: 1207.3907","source":"arXiv.org","title":"Haplotype-based variant detection from short-read sequencing","URL":"http://arxiv.org/abs/1207.3907","author":[{"family":"Garrison","given":"Erik"},{"family":"Marth","given":"Gabor"}],"accessed":{"date-parts":[["2022",3,20]]},"issued":{"date-parts":[["2012",7,20]]}}}],"schema":"https://github.com/citation-style-language/schema/raw/master/csl-citation.json"} </w:delInstrText>
        </w:r>
        <w:r w:rsidR="00D20761" w:rsidDel="001C563A">
          <w:fldChar w:fldCharType="separate"/>
        </w:r>
        <w:r w:rsidR="00612B29" w:rsidDel="001C563A">
          <w:delText>(Garrison &amp; Marth, 2012)</w:delText>
        </w:r>
        <w:r w:rsidR="00D20761" w:rsidDel="001C563A">
          <w:fldChar w:fldCharType="end"/>
        </w:r>
        <w:r w:rsidDel="001C563A">
          <w:delText xml:space="preserve">. </w:delText>
        </w:r>
      </w:del>
      <w:ins w:id="309" w:author="Shannon Hedtke" w:date="2022-06-20T13:58:00Z">
        <w:r w:rsidR="001C563A">
          <w:t>For both parasite and vector data, w</w:t>
        </w:r>
      </w:ins>
      <w:del w:id="310" w:author="Shannon Hedtke" w:date="2022-06-20T13:58:00Z">
        <w:r w:rsidDel="001C563A">
          <w:delText>W</w:delText>
        </w:r>
      </w:del>
      <w:r>
        <w:t xml:space="preserve">e filtered the variants </w:t>
      </w:r>
      <w:del w:id="311" w:author="Shannon Hedtke" w:date="2022-06-20T13:58:00Z">
        <w:r w:rsidDel="001C563A">
          <w:delText xml:space="preserve">with </w:delText>
        </w:r>
      </w:del>
      <w:ins w:id="312" w:author="Shannon Hedtke" w:date="2022-06-20T13:58:00Z">
        <w:r w:rsidR="001C563A">
          <w:t xml:space="preserve">to remove </w:t>
        </w:r>
      </w:ins>
      <w:r>
        <w:t xml:space="preserve">indels, </w:t>
      </w:r>
      <w:commentRangeStart w:id="313"/>
      <w:r>
        <w:t>missing regions</w:t>
      </w:r>
      <w:commentRangeEnd w:id="313"/>
      <w:r w:rsidR="001C563A">
        <w:rPr>
          <w:rStyle w:val="CommentReference"/>
          <w:rFonts w:asciiTheme="minorHAnsi" w:hAnsiTheme="minorHAnsi" w:cstheme="minorBidi"/>
        </w:rPr>
        <w:commentReference w:id="313"/>
      </w:r>
      <w:r>
        <w:t>, and non</w:t>
      </w:r>
      <w:r w:rsidR="002005D8">
        <w:t>-</w:t>
      </w:r>
      <w:r w:rsidRPr="0075369B">
        <w:t>bi</w:t>
      </w:r>
      <w:del w:id="314" w:author="Shannon Hedtke" w:date="2022-06-20T13:58:00Z">
        <w:r w:rsidRPr="0075369B" w:rsidDel="001C563A">
          <w:delText>-</w:delText>
        </w:r>
      </w:del>
      <w:r w:rsidRPr="0075369B">
        <w:t xml:space="preserve">allelic sites using </w:t>
      </w:r>
      <w:ins w:id="315" w:author="Shannon Hedtke" w:date="2022-06-20T13:58:00Z">
        <w:r w:rsidR="008F5E9E">
          <w:rPr>
            <w:i/>
            <w:iCs/>
          </w:rPr>
          <w:t>vcf</w:t>
        </w:r>
      </w:ins>
      <w:del w:id="316" w:author="Shannon Hedtke" w:date="2022-06-20T13:58:00Z">
        <w:r w:rsidRPr="00B072CA" w:rsidDel="008F5E9E">
          <w:rPr>
            <w:i/>
            <w:iCs/>
          </w:rPr>
          <w:delText>VCF</w:delText>
        </w:r>
      </w:del>
      <w:r w:rsidRPr="00B072CA">
        <w:rPr>
          <w:i/>
          <w:iCs/>
        </w:rPr>
        <w:t>tools</w:t>
      </w:r>
      <w:r w:rsidR="00EA796B">
        <w:t xml:space="preserve"> </w:t>
      </w:r>
      <w:r w:rsidR="00EA796B">
        <w:fldChar w:fldCharType="begin"/>
      </w:r>
      <w:r w:rsidR="00565805">
        <w:instrText xml:space="preserve"> ADDIN ZOTERO_ITEM CSL_CITATION {"citationID":"kzoSQTd7","properties":{"formattedCitation":"(Danecek et al., 2011)","plainCitation":"(Danecek et al., 2011)","noteIndex":0},"citationItems":[{"id":1618,"uris":["http://zotero.org/users/2873801/items/VJB689XH"],"itemData":{"id":1618,"type":"article-journal","container-title":"Bioinformatics","DOI":"10.1093/bioinformatics/btr330","ISSN":"1367-4803, 1460-2059","issue":"15","journalAbbreviation":"Bioinformatics","language":"en","page":"2156-2158","source":"DOI.org (Crossref)","title":"The variant call format and VCFtools","volume":"27","author":[{"family":"Danecek","given":"P."},{"family":"Auton","given":"A."},{"family":"Abecasis","given":"G."},{"family":"Albers","given":"C. A."},{"family":"Banks","given":"E."},{"family":"DePristo","given":"M. A."},{"family":"Handsaker","given":"R. E."},{"family":"Lunter","given":"G."},{"family":"Marth","given":"G. T."},{"family":"Sherry","given":"S. T."},{"family":"McVean","given":"G."},{"family":"Durbin","given":"R."},{"literal":"1000 Genomes Project Analysis Group"}],"issued":{"date-parts":[["2011",8,1]]}}}],"schema":"https://github.com/citation-style-language/schema/raw/master/csl-citation.json"} </w:instrText>
      </w:r>
      <w:r w:rsidR="00EA796B">
        <w:fldChar w:fldCharType="separate"/>
      </w:r>
      <w:r w:rsidR="00EA796B" w:rsidRPr="00EA796B">
        <w:t>(Danecek et al., 2011)</w:t>
      </w:r>
      <w:r w:rsidR="00EA796B">
        <w:fldChar w:fldCharType="end"/>
      </w:r>
      <w:r w:rsidRPr="0075369B">
        <w:t xml:space="preserve">. </w:t>
      </w:r>
      <w:del w:id="317" w:author="Shannon Hedtke" w:date="2022-06-20T13:59:00Z">
        <w:r w:rsidRPr="0075369B" w:rsidDel="008F5E9E">
          <w:delText>Finally,</w:delText>
        </w:r>
      </w:del>
      <w:ins w:id="318" w:author="Shannon Hedtke" w:date="2022-06-20T13:59:00Z">
        <w:r w:rsidR="008F5E9E">
          <w:t>The resulting dataset included</w:t>
        </w:r>
      </w:ins>
      <w:r w:rsidRPr="0075369B">
        <w:t xml:space="preserve"> </w:t>
      </w:r>
      <w:del w:id="319" w:author="Shannon Hedtke" w:date="2022-06-20T13:59:00Z">
        <w:r w:rsidRPr="0075369B" w:rsidDel="008F5E9E">
          <w:delText xml:space="preserve">mitochondrial SNP data </w:delText>
        </w:r>
        <w:r w:rsidR="001F7885" w:rsidDel="008F5E9E">
          <w:delText xml:space="preserve">with </w:delText>
        </w:r>
      </w:del>
      <w:r w:rsidR="001F7885" w:rsidRPr="0075369B">
        <w:t xml:space="preserve">189 SNPs </w:t>
      </w:r>
      <w:del w:id="320" w:author="Shannon Hedtke" w:date="2022-06-20T13:59:00Z">
        <w:r w:rsidR="001F7885" w:rsidRPr="0075369B" w:rsidDel="008F5E9E">
          <w:delText>each</w:delText>
        </w:r>
        <w:r w:rsidR="001F7885" w:rsidDel="008F5E9E">
          <w:delText xml:space="preserve"> </w:delText>
        </w:r>
      </w:del>
      <w:r w:rsidR="001F7885">
        <w:t>f</w:t>
      </w:r>
      <w:ins w:id="321" w:author="Shannon Hedtke" w:date="2022-06-20T13:59:00Z">
        <w:r w:rsidR="008F5E9E">
          <w:t>or</w:t>
        </w:r>
      </w:ins>
      <w:del w:id="322" w:author="Shannon Hedtke" w:date="2022-06-20T13:59:00Z">
        <w:r w:rsidR="001F7885" w:rsidDel="008F5E9E">
          <w:delText>rom</w:delText>
        </w:r>
      </w:del>
      <w:r w:rsidR="001F7885">
        <w:t xml:space="preserve"> </w:t>
      </w:r>
      <w:r w:rsidRPr="0075369B">
        <w:t xml:space="preserve">163 </w:t>
      </w:r>
      <w:r w:rsidRPr="00B072CA">
        <w:rPr>
          <w:i/>
          <w:iCs/>
        </w:rPr>
        <w:t>O. volvulus</w:t>
      </w:r>
      <w:r w:rsidRPr="0075369B">
        <w:t xml:space="preserve"> </w:t>
      </w:r>
      <w:del w:id="323" w:author="Shannon Hedtke" w:date="2022-06-20T14:00:00Z">
        <w:r w:rsidRPr="0075369B" w:rsidDel="008F5E9E">
          <w:delText>sample</w:delText>
        </w:r>
      </w:del>
      <w:del w:id="324" w:author="Shannon Hedtke" w:date="2022-06-20T13:59:00Z">
        <w:r w:rsidRPr="0075369B" w:rsidDel="008F5E9E">
          <w:delText>s</w:delText>
        </w:r>
        <w:r w:rsidR="007C3B80" w:rsidDel="008F5E9E">
          <w:delText xml:space="preserve"> </w:delText>
        </w:r>
      </w:del>
      <w:r w:rsidR="007C3B80">
        <w:t xml:space="preserve">and </w:t>
      </w:r>
      <w:r w:rsidR="007C3B80" w:rsidRPr="0075369B">
        <w:t>632 SNPs</w:t>
      </w:r>
      <w:r w:rsidR="007C3B80">
        <w:t xml:space="preserve"> </w:t>
      </w:r>
      <w:ins w:id="325" w:author="Shannon Hedtke" w:date="2022-06-20T13:59:00Z">
        <w:r w:rsidR="008F5E9E">
          <w:t xml:space="preserve">for </w:t>
        </w:r>
      </w:ins>
      <w:del w:id="326" w:author="Shannon Hedtke" w:date="2022-06-20T13:59:00Z">
        <w:r w:rsidR="007C3B80" w:rsidDel="008F5E9E">
          <w:delText xml:space="preserve">each </w:delText>
        </w:r>
      </w:del>
      <w:r w:rsidR="00D20761" w:rsidRPr="0075369B">
        <w:t xml:space="preserve">93 </w:t>
      </w:r>
      <w:r w:rsidR="00D20761" w:rsidRPr="00B072CA">
        <w:rPr>
          <w:i/>
          <w:iCs/>
        </w:rPr>
        <w:t>S</w:t>
      </w:r>
      <w:r w:rsidR="00D20761">
        <w:rPr>
          <w:i/>
          <w:iCs/>
        </w:rPr>
        <w:t>.</w:t>
      </w:r>
      <w:r w:rsidR="00D20761" w:rsidRPr="00B072CA">
        <w:rPr>
          <w:i/>
          <w:iCs/>
        </w:rPr>
        <w:t xml:space="preserve"> damnosum</w:t>
      </w:r>
      <w:del w:id="327" w:author="Shannon Hedtke" w:date="2022-06-20T13:59:00Z">
        <w:r w:rsidR="00D20761" w:rsidRPr="0075369B" w:rsidDel="008F5E9E">
          <w:delText xml:space="preserve"> </w:delText>
        </w:r>
        <w:r w:rsidRPr="0075369B" w:rsidDel="008F5E9E">
          <w:delText>w</w:delText>
        </w:r>
        <w:r w:rsidR="00D20761" w:rsidDel="008F5E9E">
          <w:delText>ere</w:delText>
        </w:r>
        <w:r w:rsidRPr="0075369B" w:rsidDel="008F5E9E">
          <w:delText xml:space="preserve"> used for the landscape genetics analysis</w:delText>
        </w:r>
      </w:del>
      <w:r w:rsidRPr="0075369B">
        <w:t xml:space="preserve">. </w:t>
      </w:r>
    </w:p>
    <w:p w14:paraId="395CECE6" w14:textId="1F42618B" w:rsidR="00D20761" w:rsidRDefault="00CB2537" w:rsidP="00C63E9B">
      <w:pPr>
        <w:pStyle w:val="Heading3"/>
        <w:spacing w:line="480" w:lineRule="auto"/>
      </w:pPr>
      <w:r w:rsidRPr="00CB2537">
        <w:t>Prevalence data</w:t>
      </w:r>
    </w:p>
    <w:p w14:paraId="045BEB21" w14:textId="3B78AC10" w:rsidR="0029455E" w:rsidRDefault="009350B9" w:rsidP="00C63E9B">
      <w:pPr>
        <w:pStyle w:val="BodyText"/>
        <w:jc w:val="both"/>
      </w:pPr>
      <w:r w:rsidRPr="009350B9">
        <w:t>P</w:t>
      </w:r>
      <w:ins w:id="328" w:author="Shannon Hedtke" w:date="2022-06-20T14:18:00Z">
        <w:r w:rsidR="000072E9">
          <w:t>re-intervention p</w:t>
        </w:r>
      </w:ins>
      <w:r w:rsidRPr="009350B9">
        <w:t>revalence data</w:t>
      </w:r>
      <w:ins w:id="329" w:author="Shannon Hedtke" w:date="2022-06-20T14:19:00Z">
        <w:r w:rsidR="00E35111">
          <w:t xml:space="preserve"> for communities that fell within the study area bounding box</w:t>
        </w:r>
      </w:ins>
      <w:ins w:id="330" w:author="Shannon Hedtke" w:date="2022-06-20T14:20:00Z">
        <w:r w:rsidR="00E35111">
          <w:t xml:space="preserve"> and were</w:t>
        </w:r>
      </w:ins>
      <w:r w:rsidRPr="009350B9">
        <w:t xml:space="preserve"> based on </w:t>
      </w:r>
      <w:ins w:id="331" w:author="Shannon Hedtke" w:date="2022-06-20T14:17:00Z">
        <w:r w:rsidR="000072E9">
          <w:t xml:space="preserve">observation of microfilariae in a </w:t>
        </w:r>
      </w:ins>
      <w:del w:id="332" w:author="Shannon Hedtke" w:date="2022-06-20T14:11:00Z">
        <w:r w:rsidRPr="009350B9" w:rsidDel="000072E9">
          <w:delText xml:space="preserve">the </w:delText>
        </w:r>
      </w:del>
      <w:r w:rsidRPr="009350B9">
        <w:t>skin</w:t>
      </w:r>
      <w:ins w:id="333" w:author="Shannon Hedtke" w:date="2022-06-20T14:16:00Z">
        <w:r w:rsidR="000072E9">
          <w:t xml:space="preserve"> biopsy</w:t>
        </w:r>
      </w:ins>
      <w:r w:rsidRPr="009350B9">
        <w:t xml:space="preserve"> </w:t>
      </w:r>
      <w:ins w:id="334" w:author="Shannon Hedtke" w:date="2022-06-20T14:17:00Z">
        <w:r w:rsidR="000072E9">
          <w:t>via microscopy</w:t>
        </w:r>
      </w:ins>
      <w:del w:id="335" w:author="Shannon Hedtke" w:date="2022-06-20T14:17:00Z">
        <w:r w:rsidRPr="009350B9" w:rsidDel="000072E9">
          <w:delText>microfilarial</w:delText>
        </w:r>
      </w:del>
      <w:del w:id="336" w:author="Shannon Hedtke" w:date="2022-06-20T14:16:00Z">
        <w:r w:rsidRPr="009350B9" w:rsidDel="000072E9">
          <w:delText xml:space="preserve"> test</w:delText>
        </w:r>
      </w:del>
      <w:r w:rsidRPr="009350B9">
        <w:t xml:space="preserve"> were obtained from the </w:t>
      </w:r>
      <w:r w:rsidR="00D02A45" w:rsidRPr="00D02A45">
        <w:t xml:space="preserve">Expanded Special Project for Elimination </w:t>
      </w:r>
      <w:r w:rsidR="00992942">
        <w:t xml:space="preserve">of </w:t>
      </w:r>
      <w:r w:rsidR="00D02A45" w:rsidRPr="00D02A45">
        <w:t>Neglected</w:t>
      </w:r>
      <w:r w:rsidR="00992942">
        <w:t xml:space="preserve"> </w:t>
      </w:r>
      <w:ins w:id="337" w:author="Shannon Hedtke" w:date="2022-06-20T14:12:00Z">
        <w:r w:rsidR="000072E9">
          <w:t>T</w:t>
        </w:r>
      </w:ins>
      <w:del w:id="338" w:author="Shannon Hedtke" w:date="2022-06-20T14:12:00Z">
        <w:r w:rsidR="00992942" w:rsidDel="000072E9">
          <w:delText>t</w:delText>
        </w:r>
      </w:del>
      <w:r w:rsidR="00992942">
        <w:t xml:space="preserve">ropical </w:t>
      </w:r>
      <w:ins w:id="339" w:author="Shannon Hedtke" w:date="2022-06-20T14:12:00Z">
        <w:r w:rsidR="000072E9">
          <w:t>D</w:t>
        </w:r>
      </w:ins>
      <w:del w:id="340" w:author="Shannon Hedtke" w:date="2022-06-20T14:12:00Z">
        <w:r w:rsidR="00992942" w:rsidDel="000072E9">
          <w:delText>d</w:delText>
        </w:r>
      </w:del>
      <w:r w:rsidR="00992942">
        <w:t xml:space="preserve">iseases </w:t>
      </w:r>
      <w:r w:rsidR="00D02A45">
        <w:t>(</w:t>
      </w:r>
      <w:r w:rsidRPr="009350B9">
        <w:t>ESPEN</w:t>
      </w:r>
      <w:r w:rsidR="00D02A45">
        <w:t>)</w:t>
      </w:r>
      <w:r w:rsidRPr="009350B9">
        <w:t xml:space="preserve"> database </w:t>
      </w:r>
      <w:r w:rsidR="00C64062">
        <w:fldChar w:fldCharType="begin"/>
      </w:r>
      <w:r w:rsidR="00565805">
        <w:instrText xml:space="preserve"> ADDIN ZOTERO_ITEM CSL_CITATION {"citationID":"TyPktn2C","properties":{"formattedCitation":"(ESPEN, 2020)","plainCitation":"(ESPEN, 2020)","noteIndex":0},"citationItems":[{"id":1441,"uris":["http://zotero.org/users/2873801/items/JVI8HE74"],"itemData":{"id":1441,"type":"report","genre":"Data","publisher":"ESPEN","title":"Site level onchocerciasis prevalence data","URL":"https://espen.afro.who.int/diseases/onchocerciasis","author":[{"family":"ESPEN","given":""}],"issued":{"date-parts":[["2020"]]}}}],"schema":"https://github.com/citation-style-language/schema/raw/master/csl-citation.json"} </w:instrText>
      </w:r>
      <w:r w:rsidR="00C64062">
        <w:fldChar w:fldCharType="separate"/>
      </w:r>
      <w:r w:rsidR="00C64062" w:rsidRPr="00C64062">
        <w:t>(ESPEN, 2020)</w:t>
      </w:r>
      <w:r w:rsidR="00C64062">
        <w:fldChar w:fldCharType="end"/>
      </w:r>
      <w:r w:rsidRPr="009350B9">
        <w:t xml:space="preserve">. </w:t>
      </w:r>
      <w:del w:id="341" w:author="Shannon Hedtke" w:date="2022-06-20T14:18:00Z">
        <w:r w:rsidRPr="009350B9" w:rsidDel="000072E9">
          <w:delText xml:space="preserve">Prevalence data collected for the </w:delText>
        </w:r>
        <w:r w:rsidR="00294BE2" w:rsidDel="000072E9">
          <w:delText xml:space="preserve">initial </w:delText>
        </w:r>
        <w:r w:rsidRPr="009350B9" w:rsidDel="000072E9">
          <w:delText>mapping of the disease</w:delText>
        </w:r>
        <w:r w:rsidR="00992942" w:rsidDel="000072E9">
          <w:delText>,</w:delText>
        </w:r>
        <w:r w:rsidRPr="009350B9" w:rsidDel="000072E9">
          <w:delText xml:space="preserve"> i.e. before </w:delText>
        </w:r>
        <w:r w:rsidR="00992942" w:rsidDel="000072E9">
          <w:delText>the</w:delText>
        </w:r>
        <w:r w:rsidRPr="009350B9" w:rsidDel="000072E9">
          <w:delText xml:space="preserve"> intervention</w:delText>
        </w:r>
        <w:r w:rsidR="00ED3F65" w:rsidDel="000072E9">
          <w:delText>,</w:delText>
        </w:r>
        <w:r w:rsidRPr="009350B9" w:rsidDel="000072E9">
          <w:delText xml:space="preserve"> were used to create a baseline prevalence map. Most of the</w:delText>
        </w:r>
        <w:r w:rsidR="00C33FD8" w:rsidDel="000072E9">
          <w:delText>m</w:delText>
        </w:r>
        <w:r w:rsidRPr="009350B9" w:rsidDel="000072E9">
          <w:delText xml:space="preserve"> were collected before 2001. </w:delText>
        </w:r>
      </w:del>
      <w:del w:id="342" w:author="Shannon Hedtke" w:date="2022-06-20T14:20:00Z">
        <w:r w:rsidRPr="009350B9" w:rsidDel="00E35111">
          <w:delText xml:space="preserve">Prevalence data that fell within the </w:delText>
        </w:r>
        <w:r w:rsidR="00C33FD8" w:rsidDel="00E35111">
          <w:delText xml:space="preserve">study </w:delText>
        </w:r>
        <w:r w:rsidR="00C253C8" w:rsidDel="00E35111">
          <w:delText xml:space="preserve">area </w:delText>
        </w:r>
        <w:r w:rsidR="00C33FD8" w:rsidDel="00E35111">
          <w:delText xml:space="preserve">bounding box </w:delText>
        </w:r>
        <w:r w:rsidRPr="009350B9" w:rsidDel="00E35111">
          <w:delText>w</w:delText>
        </w:r>
      </w:del>
      <w:del w:id="343" w:author="Shannon Hedtke" w:date="2022-06-20T14:19:00Z">
        <w:r w:rsidRPr="009350B9" w:rsidDel="00E35111">
          <w:delText>as</w:delText>
        </w:r>
      </w:del>
      <w:del w:id="344" w:author="Shannon Hedtke" w:date="2022-06-20T14:20:00Z">
        <w:r w:rsidRPr="009350B9" w:rsidDel="00E35111">
          <w:delText xml:space="preserve"> used </w:delText>
        </w:r>
        <w:r w:rsidR="00294BE2" w:rsidDel="00E35111">
          <w:delText>to analyse</w:delText>
        </w:r>
        <w:r w:rsidRPr="009350B9" w:rsidDel="00E35111">
          <w:delText xml:space="preserve"> and </w:delText>
        </w:r>
        <w:r w:rsidR="00294BE2" w:rsidDel="00E35111">
          <w:delText>interpolate</w:delText>
        </w:r>
        <w:r w:rsidRPr="009350B9" w:rsidDel="00E35111">
          <w:delText xml:space="preserve"> the prevalence values</w:delText>
        </w:r>
        <w:r w:rsidR="00C253C8" w:rsidDel="00E35111">
          <w:delText>, accounting</w:delText>
        </w:r>
        <w:r w:rsidR="00617BE3" w:rsidDel="00E35111">
          <w:delText xml:space="preserve"> for</w:delText>
        </w:r>
        <w:r w:rsidR="00C253C8" w:rsidDel="00E35111">
          <w:delText xml:space="preserve"> spatial</w:delText>
        </w:r>
        <w:r w:rsidR="00473390" w:rsidDel="00E35111">
          <w:delText xml:space="preserve"> correlation and</w:delText>
        </w:r>
        <w:r w:rsidRPr="009350B9" w:rsidDel="00E35111">
          <w:delText xml:space="preserve"> the environmental variables. </w:delText>
        </w:r>
      </w:del>
      <w:r w:rsidRPr="009350B9">
        <w:t>Prevalence data with duplicate observations were removed</w:t>
      </w:r>
      <w:r w:rsidR="00294BE2">
        <w:t>,</w:t>
      </w:r>
      <w:r w:rsidRPr="009350B9">
        <w:t xml:space="preserve"> and</w:t>
      </w:r>
      <w:del w:id="345" w:author="Shannon Hedtke" w:date="2022-06-20T14:20:00Z">
        <w:r w:rsidRPr="009350B9" w:rsidDel="00E35111">
          <w:delText xml:space="preserve"> </w:delText>
        </w:r>
        <w:r w:rsidR="00075C3F" w:rsidRPr="009350B9" w:rsidDel="00E35111">
          <w:lastRenderedPageBreak/>
          <w:delText>those</w:delText>
        </w:r>
      </w:del>
      <w:r w:rsidRPr="009350B9">
        <w:t xml:space="preserve"> </w:t>
      </w:r>
      <w:ins w:id="346" w:author="Shannon Hedtke" w:date="2022-06-20T14:22:00Z">
        <w:r w:rsidR="00E35111">
          <w:t>the average across years was calculated when there were multiple collection time points at the</w:t>
        </w:r>
      </w:ins>
      <w:del w:id="347" w:author="Shannon Hedtke" w:date="2022-06-20T14:21:00Z">
        <w:r w:rsidRPr="009350B9" w:rsidDel="00E35111">
          <w:delText>data</w:delText>
        </w:r>
      </w:del>
      <w:ins w:id="348" w:author="Shannon Hedtke" w:date="2022-06-20T14:20:00Z">
        <w:r w:rsidR="00E35111">
          <w:t xml:space="preserve"> same location</w:t>
        </w:r>
      </w:ins>
      <w:del w:id="349" w:author="Shannon Hedtke" w:date="2022-06-20T14:22:00Z">
        <w:r w:rsidRPr="009350B9" w:rsidDel="00E35111">
          <w:delText xml:space="preserve"> collected at different </w:delText>
        </w:r>
        <w:r w:rsidR="00400BD9" w:rsidDel="00E35111">
          <w:delText>years</w:delText>
        </w:r>
      </w:del>
      <w:del w:id="350" w:author="Shannon Hedtke" w:date="2022-06-20T14:20:00Z">
        <w:r w:rsidR="00816CF9" w:rsidRPr="009350B9" w:rsidDel="00E35111">
          <w:delText>,</w:delText>
        </w:r>
        <w:r w:rsidRPr="009350B9" w:rsidDel="00E35111">
          <w:delText xml:space="preserve"> but the same location w</w:delText>
        </w:r>
        <w:r w:rsidR="00400BD9" w:rsidDel="00E35111">
          <w:delText>as</w:delText>
        </w:r>
      </w:del>
      <w:del w:id="351" w:author="Shannon Hedtke" w:date="2022-06-20T14:22:00Z">
        <w:r w:rsidRPr="009350B9" w:rsidDel="00E35111">
          <w:delText xml:space="preserve"> merged</w:delText>
        </w:r>
        <w:r w:rsidR="00400BD9" w:rsidDel="00E35111">
          <w:delText>,</w:delText>
        </w:r>
        <w:r w:rsidRPr="009350B9" w:rsidDel="00E35111">
          <w:delText xml:space="preserve"> and the average prevalence w</w:delText>
        </w:r>
        <w:r w:rsidR="00400BD9" w:rsidDel="00E35111">
          <w:delText>as</w:delText>
        </w:r>
        <w:r w:rsidRPr="009350B9" w:rsidDel="00E35111">
          <w:delText xml:space="preserve"> used</w:delText>
        </w:r>
      </w:del>
      <w:r w:rsidRPr="009350B9">
        <w:t xml:space="preserve">. There were 47 </w:t>
      </w:r>
      <w:r w:rsidR="00473390">
        <w:t xml:space="preserve">unique </w:t>
      </w:r>
      <w:r w:rsidRPr="009350B9">
        <w:t xml:space="preserve">locations </w:t>
      </w:r>
      <w:r w:rsidR="00473390">
        <w:t xml:space="preserve">with prevalence data </w:t>
      </w:r>
      <w:r w:rsidRPr="009350B9">
        <w:t xml:space="preserve">that fell within the </w:t>
      </w:r>
      <w:ins w:id="352" w:author="Shannon Hedtke" w:date="2022-06-20T14:22:00Z">
        <w:r w:rsidR="00E35111">
          <w:t xml:space="preserve">study </w:t>
        </w:r>
      </w:ins>
      <w:r w:rsidRPr="009350B9">
        <w:t>area</w:t>
      </w:r>
      <w:del w:id="353" w:author="Shannon Hedtke" w:date="2022-06-20T14:22:00Z">
        <w:r w:rsidR="0029455E" w:rsidDel="00E35111">
          <w:delText xml:space="preserve"> and was</w:delText>
        </w:r>
      </w:del>
      <w:r w:rsidR="0029455E">
        <w:t xml:space="preserve"> used for the geospatial mapping of prevalence.</w:t>
      </w:r>
    </w:p>
    <w:p w14:paraId="33579709" w14:textId="23B7CD7A" w:rsidR="00AC5C84" w:rsidRDefault="00AC5C84" w:rsidP="00C63E9B">
      <w:pPr>
        <w:pStyle w:val="Heading3"/>
        <w:spacing w:line="480" w:lineRule="auto"/>
      </w:pPr>
      <w:r w:rsidRPr="00AC5C84">
        <w:t>Environmental data</w:t>
      </w:r>
    </w:p>
    <w:p w14:paraId="5D528AD3" w14:textId="418A539F" w:rsidR="00AC5C84" w:rsidRDefault="00205A1C" w:rsidP="00C63E9B">
      <w:pPr>
        <w:pStyle w:val="BodyText"/>
        <w:jc w:val="both"/>
      </w:pPr>
      <w:commentRangeStart w:id="354"/>
      <w:commentRangeStart w:id="355"/>
      <w:commentRangeStart w:id="356"/>
      <w:r>
        <w:t>There is an inherent subjectivity to the ecological requirements of vector and parasite distribution.</w:t>
      </w:r>
      <w:commentRangeEnd w:id="354"/>
      <w:r w:rsidR="00C319A7">
        <w:rPr>
          <w:rStyle w:val="CommentReference"/>
          <w:rFonts w:asciiTheme="minorHAnsi" w:hAnsiTheme="minorHAnsi" w:cstheme="minorBidi"/>
        </w:rPr>
        <w:commentReference w:id="354"/>
      </w:r>
      <w:commentRangeEnd w:id="355"/>
      <w:r w:rsidR="00C319A7">
        <w:rPr>
          <w:rStyle w:val="CommentReference"/>
          <w:rFonts w:asciiTheme="minorHAnsi" w:hAnsiTheme="minorHAnsi" w:cstheme="minorBidi"/>
        </w:rPr>
        <w:commentReference w:id="355"/>
      </w:r>
      <w:r>
        <w:t xml:space="preserve"> We tried to reduce this by including all the environmental variables relevant to vector breeding sites, parasite distribution</w:t>
      </w:r>
      <w:ins w:id="357" w:author="Shannon Hedtke" w:date="2022-06-16T21:43:00Z">
        <w:r w:rsidR="00B77274">
          <w:t>,</w:t>
        </w:r>
      </w:ins>
      <w:r>
        <w:t xml:space="preserve"> and disease ecology.</w:t>
      </w:r>
      <w:r w:rsidR="00EC3474">
        <w:t xml:space="preserve"> </w:t>
      </w:r>
      <w:r w:rsidR="005C6584" w:rsidRPr="005C6584">
        <w:t>We compiled</w:t>
      </w:r>
      <w:r w:rsidR="00BD30BD">
        <w:t xml:space="preserve"> </w:t>
      </w:r>
      <w:r w:rsidR="00EC3474">
        <w:t xml:space="preserve">different </w:t>
      </w:r>
      <w:r w:rsidR="005C6584" w:rsidRPr="005C6584">
        <w:t>continuous environmental rasters which were ecologically relevant to the onchocerciasis based on the published literature,</w:t>
      </w:r>
      <w:r w:rsidR="00404D0D">
        <w:t xml:space="preserve"> both</w:t>
      </w:r>
      <w:r w:rsidR="005C6584" w:rsidRPr="005C6584">
        <w:t xml:space="preserve"> </w:t>
      </w:r>
      <w:r w:rsidR="005C6584" w:rsidRPr="00DC6A1B">
        <w:t>field experiments</w:t>
      </w:r>
      <w:r w:rsidR="00640414">
        <w:t xml:space="preserve"> </w:t>
      </w:r>
      <w:r w:rsidR="00F50455">
        <w:fldChar w:fldCharType="begin"/>
      </w:r>
      <w:r w:rsidR="00565805">
        <w:instrText xml:space="preserve"> ADDIN ZOTERO_ITEM CSL_CITATION {"citationID":"w7Bq1fki","properties":{"formattedCitation":"(Cheke et al., 2017; Opoku, 2006)","plainCitation":"(Cheke et al., 2017; Opoku, 2006)","noteIndex":0},"citationItems":[{"id":1329,"uris":["http://zotero.org/users/2873801/items/HYNGZF9D"],"itemData":{"id":1329,"type":"article-journal","container-title":"Acta Tropica","DOI":"10.1016/j.actatropica.2016.12.022","ISSN":"0001706X","journalAbbreviation":"Acta Tropica","language":"en","page":"148-156","source":"DOI.org (Crossref)","title":"Ecological characteristics of &lt;i&gt;Simulium&lt;/i&gt; breeding sites in West Africa","volume":"167","author":[{"family":"Cheke","given":"Robert A."},{"family":"Young","given":"Stephen"},{"family":"Garms","given":"Rolf"}],"issued":{"date-parts":[["2017",3]]}}},{"id":1530,"uris":["http://zotero.org/users/2873801/items/28N4NJXU"],"itemData":{"id":1530,"type":"article-journal","abstract":"Field studies on the ecology and biting activity of blackflies (Simuliidae), as well as an assessment of the prevalence status of Onchocerciasis diseases were conducted in a rural forest area of Ghana. It was observed that the blackfly vector Simulium damnosum s.l was the most abundant and widely distributed of the species encountered. The pH and flow rate of the breeding sites were significant factors influencing the distribution of the flies. The pattern of biting exhibited by S. damnosum s.l was bi-modal with morning and late afternoon peak activity. The savanna forms of the S. damnosum s.l were found to occur in the area representing 0.0–0.26% of the catch. The disease is endemic with the prevalence rate ranging between 0.0001 and 12.9% in the district and the frontline communities having infection rates exceeding 60%.","container-title":"West African Journal of Applied Ecology","DOI":"10.4314/wajae.v9i1.45689","ISSN":"0855-4307","issue":"1","language":"en","note":"number: 1","source":"www.ajol.info","title":"The ecology and biting activity of blackflies (Simuliidae) and the prevalence of onchocerciasis in an agricultural community in Ghana","URL":"https://www.ajol.info/index.php/wajae/article/view/45689","volume":"9","author":[{"family":"Opoku","given":"A. A."}],"accessed":{"date-parts":[["2021",9,24]]},"issued":{"date-parts":[["2006"]]}}}],"schema":"https://github.com/citation-style-language/schema/raw/master/csl-citation.json"} </w:instrText>
      </w:r>
      <w:r w:rsidR="00F50455">
        <w:fldChar w:fldCharType="separate"/>
      </w:r>
      <w:r w:rsidR="00F50455" w:rsidRPr="00F50455">
        <w:t>(Cheke et al., 2017; Opoku, 2006)</w:t>
      </w:r>
      <w:r w:rsidR="00F50455">
        <w:fldChar w:fldCharType="end"/>
      </w:r>
      <w:r w:rsidR="005C6584" w:rsidRPr="005C6584">
        <w:t xml:space="preserve"> and geospatial </w:t>
      </w:r>
      <w:r w:rsidR="001976E9">
        <w:t xml:space="preserve">modelling </w:t>
      </w:r>
      <w:r w:rsidR="005C6584" w:rsidRPr="005C6584">
        <w:t xml:space="preserve">studies </w:t>
      </w:r>
      <w:r w:rsidR="00F829DF">
        <w:fldChar w:fldCharType="begin"/>
      </w:r>
      <w:r w:rsidR="00F53D44">
        <w:instrText xml:space="preserve"> ADDIN ZOTERO_ITEM CSL_CITATION {"citationID":"9bL59kor","properties":{"formattedCitation":"(Barro &amp; Oyana, 2012; Cheke et al., 2015; Cromwell et al., 2021; O\\uc0\\u8217{}Hanlon et al., 2016; Shrestha et al., 2022)","plainCitation":"(Barro &amp; Oyana, 2012; Cheke et al., 2015; Cromwell et al., 2021; O’Hanlon et al., 2016; Shrestha et al., 2022)","noteIndex":0},"citationItems":[{"id":1013,"uris":["http://zotero.org/users/2873801/items/MZ75EFL8"],"itemData":{"id":1013,"type":"article-journal","container-title":"Spatial and Spatio-temporal Epidemiology","DOI":"10.1016/j.sste.2012.08.001","ISSN":"18775845","issue":"4","journalAbbreviation":"Spatial and Spatio-temporal Epidemiology","language":"en","page":"273-285","source":"DOI.org (Crossref)","title":"Predictive and epidemiologic modeling of the spatial risk of human onchocerciasis using biophysical factors: A case study of Ghana and Burundi","title-short":"Predictive and epidemiologic modeling of the spatial risk of human onchocerciasis using biophysical factors","volume":"3","author":[{"family":"Barro","given":"Alassane S."},{"family":"Oyana","given":"Tonny J."}],"issued":{"date-parts":[["2012",12]]}}},{"id":1522,"uris":["http://zotero.org/users/2873801/items/JJJC3T28"],"itemData":{"id":1522,"type":"article-journal","abstract":"Development times of eggs, larvae and pupae of vectors of onchocerciasis (\n              Simulium\n              spp.) and of\n              Onchocerca volvulus\n              larvae within the adult females of the vectors decrease with increasing temperature. At and above 25°C, the parasite could reach its infective stage in less than 7 days when vectors could transmit after only two gonotrophic cycles. After incorporating exponential functions for vector development into a novel blackfly population model, it was predicted that fly numbers in Liberia and Ghana would peak at air temperatures of 29°C and 34°C, about 3°C and 7°C above current monthly averages, respectively; parous rates of forest flies (Liberia) would peak at 29°C and of savannah flies (Ghana) at 30°C. Small temperature increases (less than 2°C) might lead to changes in geographical distributions of different vector taxa. When the new model was linked to an existing framework for the population dynamics of onchocerciasis in humans and vectors, transmission rates and worm loads were projected to increase with temperature to at least 33°C. By contrast, analyses of field data on forest flies in Liberia and savannah flies in Ghana, in relation to regional climate change predictions, suggested, on the basis of simple regressions, that 13–41% decreases in fly numbers would be expected between the present and before 2040. Further research is needed to reconcile these conflicting conclusions.","container-title":"Philosophical Transactions of the Royal Society B: Biological Sciences","DOI":"10.1098/rstb.2013.0559","ISSN":"0962-8436, 1471-2970","issue":"1665","journalAbbreviation":"Phil. Trans. R. Soc. B","language":"en","page":"20130559","source":"DOI.org (Crossref)","title":"Potential effects of warmer worms and vectors on onchocerciasis transmission in West Africa","volume":"370","author":[{"family":"Cheke","given":"Robert A."},{"family":"Basáñez","given":"Maria-Gloria"},{"family":"Perry","given":"Malorie"},{"family":"White","given":"Michael T."},{"family":"Garms","given":"Rolf"},{"family":"Obuobie","given":"Emmanuel"},{"family":"Lamberton","given":"Poppy H. L."},{"family":"Young","given":"Stephen"},{"family":"Osei-Atweneboana","given":"Mike Y."},{"family":"Intsiful","given":"Joseph"},{"family":"Shen","given":"Mingwang"},{"family":"Boakye","given":"Daniel A."},{"family":"Wilson","given":"Michael D."}],"issued":{"date-parts":[["2015",4,5]]}}},{"id":1513,"uris":["http://zotero.org/users/2873801/items/CRINFIQL"],"itemData":{"id":1513,"type":"article-journal","abstract":"Recent evidence suggests that, in some foci, elimination of onchocerciasis from Africa may be feasible with mass drug administration (MDA) of ivermectin. To achieve continental elimination of transmission, mapping surveys will need to be conducted across all implementation units (IUs) for which endemicity status is currently unknown. Using boosted regression tree models with optimised hyperparameter selection, we estimated environmental suitability for onchocerciasis at the 5 × 5-km resolution across Africa. In order to classify IUs that include locations that are environmentally suitable, we used receiver operating characteristic (ROC) analysis to identify an optimal threshold for suitability concordant with locations where onchocerciasis has been previously detected. This threshold value was then used to classify IUs (more suitable or less suitable) based on the location within the IU with the largest mean prediction. Mean estimates of environmental suitability suggest large areas across West and Central Africa, as well as focal areas of East Africa, are suitable for onchocerciasis transmission, consistent with the presence of current control and elimination of transmission efforts. The ROC analysis identified a mean environmental suitability index of 0·71 as a threshold to classify based on the location with the largest mean prediction within the IU. Of the IUs considered for mapping surveys, 50·2% exceed this threshold for suitability in at least one 5 × 5-km location. The formidable scale of data collection required to map onchocerciasis endemicity across the African continent presents an opportunity to use spatial data to identify areas likely to be suitable for onchocerciasis transmission. National onchocerciasis elimination programmes may wish to consider prioritising these IUs for mapping surveys as human resources, laboratory capacity, and programmatic schedules may constrain survey implementation, and possibly delaying MDA initiation in areas that would ultimately qualify.","container-title":"PLOS Neglected Tropical Diseases","DOI":"10.1371/journal.pntd.0008824","ISSN":"1935-2735","issue":"7","journalAbbreviation":"PLOS Neglected Tropical Diseases","language":"en","note":"publisher: Public Library of Science","page":"e0008824","source":"PLoS Journals","title":"Predicting the environmental suitability for onchocerciasis in Africa as an aid to elimination planning","volume":"15","author":[{"family":"Cromwell","given":"Elizabeth A."},{"family":"Osborne","given":"Joshua C. P."},{"family":"Unnasch","given":"Thomas R."},{"family":"Basáñez","given":"Maria-Gloria"},{"family":"Gass","given":"Katherine M."},{"family":"Barbre","given":"Kira A."},{"family":"Hill","given":"Elex"},{"family":"Johnson","given":"Kimberly B."},{"family":"Donkers","given":"Katie M."},{"family":"Shirude","given":"Shreya"},{"family":"Schmidt","given":"Chris A."},{"family":"Adekanmbi","given":"Victor"},{"family":"Adetokunboh","given":"Olatunji O."},{"family":"Afarideh","given":"Mohsen"},{"family":"Ahmadpour","given":"Ehsan"},{"family":"Ahmed","given":"Muktar Beshir"},{"family":"Akalu","given":"Temesgen Yihunie"},{"family":"Al-Aly","given":"Ziyad"},{"family":"Alanezi","given":"Fahad Mashhour"},{"family":"Alanzi","given":"Turki M."},{"family":"Alipour","given":"Vahid"},{"family":"Andrei","given":"Catalina Liliana"},{"family":"Ansari","given":"Fereshteh"},{"family":"Ansha","given":"Mustafa Geleto"},{"family":"Anvari","given":"Davood"},{"family":"Appiah","given":"Seth Christopher Yaw"},{"family":"Arabloo","given":"Jalal"},{"family":"Arnold","given":"Benjamin F."},{"family":"Ausloos","given":"Marcel"},{"family":"Ayanore","given":"Martin Amogre"},{"family":"Baig","given":"Atif Amin"},{"family":"Banach","given":"Maciej"},{"family":"Barac","given":"Aleksandra"},{"family":"Bärnighausen","given":"Till Winfried"},{"family":"Bayati","given":"Mohsen"},{"family":"Bhattacharyya","given":"Krittika"},{"family":"Bhutta","given":"Zulfiqar A."},{"family":"Bibi","given":"Sadia"},{"family":"Bijani","given":"Ali"},{"family":"Bohlouli","given":"Somayeh"},{"family":"Bohluli","given":"Mahdi"},{"family":"Brady","given":"Oliver J."},{"family":"Bragazzi","given":"Nicola Luigi"},{"family":"Butt","given":"Zahid A."},{"family":"Carvalho","given":"Felix"},{"family":"Chatterjee","given":"Souranshu"},{"family":"Chattu","given":"Vijay Kumar"},{"family":"Chattu","given":"Soosanna Kumary"},{"family":"Cormier","given":"Natalie Maria"},{"family":"Dahlawi","given":"Saad M. A."},{"family":"Damiani","given":"Giovanni"},{"family":"Daoud","given":"Farah"},{"family":"Darwesh","given":"Aso Mohammad"},{"family":"Daryani","given":"Ahmad"},{"family":"Deribe","given":"Kebede"},{"family":"Dharmaratne","given":"Samath Dhamminda"},{"family":"Diaz","given":"Daniel"},{"family":"Do","given":"Hoa Thi"},{"family":"Zaki","given":"Maysaa El Sayed"},{"family":"Tantawi","given":"Maha El"},{"family":"Elemineh","given":"Demelash Abewa"},{"family":"Faraj","given":"Anwar"},{"family":"Harandi","given":"Majid Fasihi"},{"family":"Fatahi","given":"Yousef"},{"family":"Feigin","given":"Valery L."},{"family":"Fernandes","given":"Eduarda"},{"family":"Foigt","given":"Nataliya A."},{"family":"Foroutan","given":"Masoud"},{"family":"Franklin","given":"Richard Charles"},{"family":"Gubari","given":"Mohammed Ibrahim Mohialdeen"},{"family":"Guido","given":"Davide"},{"family":"Guo","given":"Yuming"},{"family":"Haj-Mirzaian","given":"Arvin"},{"family":"Abdullah","given":"Kanaan Hamagharib"},{"family":"Hamidi","given":"Samer"},{"family":"Herteliu","given":"Claudiu"},{"family":"Hidru","given":"Hagos Degefa","dropping-particle":"de"},{"family":"Higazi","given":"Tarig B."},{"family":"Hossain","given":"Naznin"},{"family":"Hosseinzadeh","given":"Mehdi"},{"family":"Househ","given":"Mowafa"},{"family":"Ilesanmi","given":"Olayinka Stephen"},{"family":"Ilic","given":"Milena D."},{"family":"Ilic","given":"Irena M."},{"family":"Iqbal","given":"Usman"},{"family":"Irvani","given":"Seyed Sina Naghibi"},{"family":"Jha","given":"Ravi Prakash"},{"family":"Joukar","given":"Farahnaz"},{"family":"Jozwiak","given":"Jacek Jerzy"},{"family":"Kabir","given":"Zubair"},{"family":"Kalankesh","given":"Leila R."},{"family":"Kalhor","given":"Rohollah"},{"family":"Matin","given":"Behzad Karami"},{"family":"Karimi","given":"Salah Eddin"},{"family":"Kasaeian","given":"Amir"},{"family":"Kavetskyy","given":"Taras"},{"family":"Kayode","given":"Gbenga A."},{"family":"Karyani","given":"Ali Kazemi"},{"family":"Kelbore","given":"Abraham Getachew"},{"family":"Keramati","given":"Maryam"},{"family":"Khalilov","given":"Rovshan"},{"family":"Khan","given":"Ejaz Ahmad"},{"family":"Khan","given":"Md Nuruzzaman Nuruzzaman"},{"family":"Khatab","given":"Khaled"},{"family":"Khater","given":"Mona M."},{"family":"Kianipour","given":"Neda"},{"family":"Kibret","given":"Kelemu Tilahun"},{"family":"Kim","given":"Yun Jin"},{"family":"Kosen","given":"Soewarta"},{"family":"Krohn","given":"Kris J."},{"family":"Kusuma","given":"Dian"},{"family":"Vecchia","given":"Carlo La"},{"family":"Lansingh","given":"Van Charles"},{"family":"Lee","given":"Paul H."},{"family":"LeGrand","given":"Kate E."},{"family":"Li","given":"Shanshan"},{"family":"Longbottom","given":"Joshua"},{"family":"Razek","given":"Hassan Magdy Abd El"},{"family":"Razek","given":"Muhammed Magdy Abd El"},{"family":"Maleki","given":"Afshin"},{"family":"Mamun","given":"Abdullah A."},{"family":"Manafi","given":"Ali"},{"family":"Manafi","given":"Navid"},{"family":"Mansournia","given":"Mohammad Ali"},{"family":"Martins-Melo","given":"Francisco Rogerlândio"},{"family":"Mazidi","given":"Mohsen"},{"family":"McAlinden","given":"Colm"},{"family":"Meharie","given":"Birhanu Geta"},{"family":"Mendoza","given":"Walter"},{"family":"Mengesha","given":"Endalkachew Worku"},{"family":"Mengistu","given":"Desalegn Tadese"},{"family":"Mereta","given":"Seid Tiku"},{"family":"Mestrovic","given":"Tomislav"},{"family":"Miller","given":"Ted R."},{"family":"Miri","given":"Mohammad"},{"family":"Moghadaszadeh","given":"Masoud"},{"family":"Mohammadian-Hafshejani","given":"Abdollah"},{"family":"Mohammadpourhodki","given":"Reza"},{"family":"Mohammed","given":"Shafiu"},{"family":"Mohammed","given":"Salahuddin"},{"family":"Moradi","given":"Masoud"},{"family":"Moradzadeh","given":"Rahmatollah"},{"family":"Moraga","given":"Paula"},{"family":"Mosser","given":"Jonathan F."},{"family":"Naderi","given":"Mehdi"},{"family":"Nagarajan","given":"Ahamarshan Jayaraman"},{"family":"Naik","given":"Gurudatta"},{"family":"Negoi","given":"Ionut"},{"family":"Nguyen","given":"Cuong Tat"},{"family":"Nguyen","given":"Huong Lan Thi"},{"family":"Nguyen","given":"Trang Huyen"},{"family":"Nikbakhsh","given":"Rajan"},{"family":"Oancea","given":"Bogdan"},{"family":"Olagunju","given":"Tinuke O."},{"family":"Olagunju","given":"Andrew T."},{"family":"Bali","given":"Ahmed Omar"},{"family":"Onwujekwe","given":"Obinna E."},{"family":"Pana","given":"Adrian"},{"family":"Pourjafar","given":"Hadi"},{"family":"Rahim","given":"Fakher"},{"family":"Rahman","given":"Mohammad Hifz Ur"},{"family":"Rathi","given":"Priya"},{"family":"Rawaf","given":"Salman"},{"family":"Rawaf","given":"David Laith"},{"family":"Rawassizadeh","given":"Reza"},{"family":"Resnikoff","given":"Serge"},{"family":"Reta","given":"Melese Abate"},{"family":"Rezapour","given":"Aziz"},{"family":"Rubagotti","given":"Enrico"},{"family":"Rubino","given":"Salvatore"},{"family":"Sadeghi","given":"Ehsan"},{"family":"Saghafipour","given":"Abedin"},{"family":"Sajadi","given":"S. Mohammad"},{"family":"Samy","given":"Abdallah M."},{"family":"Sarmiento-Suárez","given":"Rodrigo"},{"family":"Sawhney","given":"Monika"},{"family":"Schipp","given":"Megan F."},{"family":"Shaheen","given":"Amira A."},{"family":"Shaikh","given":"Masood Ali"},{"family":"Shamsizadeh","given":"Morteza"},{"family":"Sharafi","given":"Kiomars"},{"family":"Sheikh","given":"Aziz"},{"family":"Shetty","given":"B. Suresh Kumar"},{"family":"Shin","given":"Jae Il"},{"family":"Shivakumar","given":"K. M."},{"family":"Simonetti","given":"Biagio"},{"family":"Singh","given":"Jasvinder A."},{"family":"Skiadaresi","given":"Eirini"},{"family":"Soheili","given":"Amin"},{"family":"Soltani","given":"Shahin"},{"family":"Spurlock","given":"Emma Elizabeth"},{"family":"Sufiyan","given":"Mu’awiyyah Babale"},{"family":"Tabuchi","given":"Takahiro"},{"family":"Tapak","given":"Leili"},{"family":"Thompson","given":"Robert L."},{"family":"Thomson","given":"Alan J."},{"family":"Traini","given":"Eugenio"},{"family":"Tran","given":"Bach Xuan"},{"family":"Ullah","given":"Irfan"},{"family":"Ullah","given":"Saif"},{"family":"Uneke","given":"Chigozie Jesse"},{"family":"Unnikrishnan","given":"Bhaskaran"},{"family":"Uthman","given":"Olalekan A."},{"family":"Melchers","given":"Natalie V. S. Vinkeles"},{"family":"Violante","given":"Francesco S."},{"family":"Wolde","given":"Haileab Fekadu"},{"family":"Wonde","given":"Tewodros Eshete"},{"family":"Yamada","given":"Tomohide"},{"family":"Yaya","given":"Sanni"},{"family":"Yazdi-Feyzabadi","given":"Vahid"},{"family":"Yip","given":"Paul"},{"family":"Yonemoto","given":"Naohiro"},{"family":"Yousof","given":"Hebat-Allah Salah A."},{"family":"Yu","given":"Chuanhua"},{"family":"Yu","given":"Yong"},{"family":"Yusefzadeh","given":"Hasan"},{"family":"Zaki","given":"Leila"},{"family":"Zaman","given":"Sojib Bin"},{"family":"Zamanian","given":"Maryam"},{"family":"Zhang","given":"Zhi-Jiang"},{"family":"Zhang","given":"Yunquan"},{"family":"Ziapour","given":"Arash"},{"family":"Hay","given":"Simon I."},{"family":"Pigott","given":"David M."}],"issued":{"date-parts":[["2021",7,28]]}}},{"id":637,"uris":["http://zotero.org/users/2873801/items/4UDZVXCD"],"itemData":{"id":637,"type":"article-journal","container-title":"PLOS Neglected Tropical Diseases","DOI":"10.1371/journal.pntd.0004328","ISSN":"1935-2735","issue":"1","journalAbbreviation":"PLoS Negl Trop Dis","language":"en","page":"e0004328","source":"DOI.org (Crossref)","title":"Model-Based Geostatistical Mapping of the Prevalence of &lt;i&gt;Onchocerca volvulus&lt;/i&gt; in West Africa","volume":"10","author":[{"family":"O’Hanlon","given":"Simon J."},{"family":"Slater","given":"Hannah C."},{"family":"Cheke","given":"Robert A."},{"family":"Boatin","given":"Boakye A."},{"family":"Coffeng","given":"Luc E."},{"family":"Pion","given":"Sébastien D. S."},{"family":"Boussinesq","given":"Michel"},{"family":"Zouré","given":"Honorat G. M."},{"family":"Stolk","given":"Wilma A."},{"family":"Basáñez","given":"María-Gloria"}],"editor":[{"family":"Soares Magalhaes","given":"Ricardo J."}],"issued":{"date-parts":[["2016",1,15]]}}},{"id":1589,"uris":["http://zotero.org/users/2873801/items/XZGURNKQ"],"itemData":{"id":1589,"type":"article","abstract":"Background\nOnchocerciasis is a neglected tropical and filarial disease transmitted by the bites of blackflies, causing blindness and severe skin lesions. The change in focus for onchocerciasis management from control to elimination requires thorough mapping of pre-control endemicity to identify areas requiring interventions and to monitor progress. Onchocerca volvulus infection prevalence in sub-Saharan Africa is spatially continuous and heterogeneous, and highly endemic areas may contribute to transmission in areas of low endemicity or vice-versa. Ethiopia is one such onchocerciasis-endemic country with heterogeneous O. volvulus infection prevalence, and many districts are still unmapped despite their potential for O. volvulus infection transmission. \nMethodology/Principle findings\nA Bayesian geostatistical model was fitted for retrospective pre-intervention nodule prevalence data collected from 916 unique sites and 35,077 people across Ethiopia. We used multiple environmental, socio-demographic, and climate variables to estimate the pre-intervention prevalence of O. volvulus infection across Ethiopia and to explore their relationship with prevalence. Prevalence was high in southern and northwestern Ethiopia and low in Ethiopia's central and eastern parts. Distance to the nearest river (-0.015, 95% BCI: -0.025 - -0.005), precipitation seasonality (-0.017, 95% BCI: -0.032 - -0.001), and flow accumulation (-0.042, 95% BCI: -0.07 - -0.019) were negatively associated with O. volvulus infection prevalence, while soil moisture (0.0216, 95% BCI: 0.014 - 0.03) was positively associated. \nConclusions/Significance\nInfection distribution was correlated with habitat suitability for vector breeding and associated biting behavior. The modeled pre-intervention prevalence can be used as a guide for determining priority for intervention in regions of Ethiopia that are currently unmapped, most of which have comparatively low infection prevalence.","genre":"preprint","language":"en","note":"DOI: 10.1101/2022.01.10.22269016","publisher":"Epidemiology","source":"DOI.org (Crossref)","title":"Geospatial modeling of pre-intervention prevalence of &lt;i&gt;Onchocerca volvulus&lt;/i&gt; infection in Ethiopia as an aid to onchocerciasis elimination","URL":"http://medrxiv.org/lookup/doi/10.1101/2022.01.10.22269016","author":[{"family":"Shrestha","given":"Himal"},{"family":"McCulloch","given":"Karen"},{"family":"Hedtke","given":"Shannon M"},{"family":"Grant","given":"Warwick N"}],"accessed":{"date-parts":[["2022",1,24]]},"issued":{"date-parts":[["2022",1,11]]}}}],"schema":"https://github.com/citation-style-language/schema/raw/master/csl-citation.json"} </w:instrText>
      </w:r>
      <w:r w:rsidR="00F829DF">
        <w:fldChar w:fldCharType="separate"/>
      </w:r>
      <w:r w:rsidR="00F829DF" w:rsidRPr="00F829DF">
        <w:t>(Barro &amp; Oyana, 2012; Cheke et al., 2015; Cromwell et al., 2021; O’Hanlon et al., 2016; Shrestha et al., 2022)</w:t>
      </w:r>
      <w:r w:rsidR="00F829DF">
        <w:fldChar w:fldCharType="end"/>
      </w:r>
      <w:r w:rsidR="005C6584" w:rsidRPr="005C6584">
        <w:t xml:space="preserve">. </w:t>
      </w:r>
      <w:ins w:id="358" w:author="Shannon Hedtke" w:date="2022-06-22T10:36:00Z">
        <w:r w:rsidR="00B613BE">
          <w:t>These e</w:t>
        </w:r>
      </w:ins>
      <w:del w:id="359" w:author="Shannon Hedtke" w:date="2022-06-22T10:36:00Z">
        <w:r w:rsidR="005C6584" w:rsidRPr="005C6584" w:rsidDel="00B613BE">
          <w:delText>E</w:delText>
        </w:r>
      </w:del>
      <w:r w:rsidR="005C6584" w:rsidRPr="005C6584">
        <w:t>nvironmental variables</w:t>
      </w:r>
      <w:ins w:id="360" w:author="Shannon Hedtke" w:date="2022-06-22T10:35:00Z">
        <w:r w:rsidR="00B613BE">
          <w:t xml:space="preserve"> include</w:t>
        </w:r>
      </w:ins>
      <w:ins w:id="361" w:author="Shannon Hedtke" w:date="2022-06-22T10:36:00Z">
        <w:r w:rsidR="00B613BE">
          <w:t>d</w:t>
        </w:r>
      </w:ins>
      <w:r w:rsidR="005C6584" w:rsidRPr="005C6584">
        <w:t xml:space="preserve"> </w:t>
      </w:r>
      <w:del w:id="362" w:author="Shannon Hedtke" w:date="2022-06-22T10:35:00Z">
        <w:r w:rsidR="005C6584" w:rsidRPr="005C6584" w:rsidDel="00B613BE">
          <w:delText xml:space="preserve">like </w:delText>
        </w:r>
      </w:del>
      <w:r w:rsidR="005C6584" w:rsidRPr="005C6584">
        <w:t>distance to the nearest river, soil moisture, elevation, slope, temperature</w:t>
      </w:r>
      <w:r w:rsidR="00332A90">
        <w:t>,</w:t>
      </w:r>
      <w:r w:rsidR="005C6584" w:rsidRPr="005C6584">
        <w:t xml:space="preserve"> and precipitation</w:t>
      </w:r>
      <w:del w:id="363" w:author="Shannon Hedtke" w:date="2022-06-22T10:36:00Z">
        <w:r w:rsidR="00332A90" w:rsidDel="00B613BE">
          <w:delText xml:space="preserve">, </w:delText>
        </w:r>
        <w:r w:rsidR="00DC1006" w:rsidDel="00B613BE">
          <w:delText>essential</w:delText>
        </w:r>
        <w:r w:rsidR="00CA2F47" w:rsidDel="00B613BE">
          <w:delText xml:space="preserve"> </w:delText>
        </w:r>
        <w:r w:rsidR="005C6584" w:rsidRPr="005C6584" w:rsidDel="00B613BE">
          <w:delText>for onchocerciasis disease ecology</w:delText>
        </w:r>
        <w:r w:rsidR="00332A90" w:rsidDel="00B613BE">
          <w:delText>,</w:delText>
        </w:r>
        <w:r w:rsidR="005C6584" w:rsidRPr="005C6584" w:rsidDel="00B613BE">
          <w:delText xml:space="preserve"> were used for the analysis</w:delText>
        </w:r>
      </w:del>
      <w:r w:rsidR="005C6584" w:rsidRPr="005C6584">
        <w:t xml:space="preserve"> </w:t>
      </w:r>
      <w:r w:rsidR="0014725C">
        <w:fldChar w:fldCharType="begin"/>
      </w:r>
      <w:r w:rsidR="00F53D44">
        <w:instrText xml:space="preserve"> ADDIN ZOTERO_ITEM CSL_CITATION {"citationID":"9MWP7ngd","properties":{"formattedCitation":"(Barro &amp; Oyana, 2012; Cromwell et al., 2021; Shrestha et al., 2022)","plainCitation":"(Barro &amp; Oyana, 2012; Cromwell et al., 2021; Shrestha et al., 2022)","noteIndex":0},"citationItems":[{"id":1013,"uris":["http://zotero.org/users/2873801/items/MZ75EFL8"],"itemData":{"id":1013,"type":"article-journal","container-title":"Spatial and Spatio-temporal Epidemiology","DOI":"10.1016/j.sste.2012.08.001","ISSN":"18775845","issue":"4","journalAbbreviation":"Spatial and Spatio-temporal Epidemiology","language":"en","page":"273-285","source":"DOI.org (Crossref)","title":"Predictive and epidemiologic modeling of the spatial risk of human onchocerciasis using biophysical factors: A case study of Ghana and Burundi","title-short":"Predictive and epidemiologic modeling of the spatial risk of human onchocerciasis using biophysical factors","volume":"3","author":[{"family":"Barro","given":"Alassane S."},{"family":"Oyana","given":"Tonny J."}],"issued":{"date-parts":[["2012",12]]}}},{"id":1513,"uris":["http://zotero.org/users/2873801/items/CRINFIQL"],"itemData":{"id":1513,"type":"article-journal","abstract":"Recent evidence suggests that, in some foci, elimination of onchocerciasis from Africa may be feasible with mass drug administration (MDA) of ivermectin. To achieve continental elimination of transmission, mapping surveys will need to be conducted across all implementation units (IUs) for which endemicity status is currently unknown. Using boosted regression tree models with optimised hyperparameter selection, we estimated environmental suitability for onchocerciasis at the 5 × 5-km resolution across Africa. In order to classify IUs that include locations that are environmentally suitable, we used receiver operating characteristic (ROC) analysis to identify an optimal threshold for suitability concordant with locations where onchocerciasis has been previously detected. This threshold value was then used to classify IUs (more suitable or less suitable) based on the location within the IU with the largest mean prediction. Mean estimates of environmental suitability suggest large areas across West and Central Africa, as well as focal areas of East Africa, are suitable for onchocerciasis transmission, consistent with the presence of current control and elimination of transmission efforts. The ROC analysis identified a mean environmental suitability index of 0·71 as a threshold to classify based on the location with the largest mean prediction within the IU. Of the IUs considered for mapping surveys, 50·2% exceed this threshold for suitability in at least one 5 × 5-km location. The formidable scale of data collection required to map onchocerciasis endemicity across the African continent presents an opportunity to use spatial data to identify areas likely to be suitable for onchocerciasis transmission. National onchocerciasis elimination programmes may wish to consider prioritising these IUs for mapping surveys as human resources, laboratory capacity, and programmatic schedules may constrain survey implementation, and possibly delaying MDA initiation in areas that would ultimately qualify.","container-title":"PLOS Neglected Tropical Diseases","DOI":"10.1371/journal.pntd.0008824","ISSN":"1935-2735","issue":"7","journalAbbreviation":"PLOS Neglected Tropical Diseases","language":"en","note":"publisher: Public Library of Science","page":"e0008824","source":"PLoS Journals","title":"Predicting the environmental suitability for onchocerciasis in Africa as an aid to elimination planning","volume":"15","author":[{"family":"Cromwell","given":"Elizabeth A."},{"family":"Osborne","given":"Joshua C. P."},{"family":"Unnasch","given":"Thomas R."},{"family":"Basáñez","given":"Maria-Gloria"},{"family":"Gass","given":"Katherine M."},{"family":"Barbre","given":"Kira A."},{"family":"Hill","given":"Elex"},{"family":"Johnson","given":"Kimberly B."},{"family":"Donkers","given":"Katie M."},{"family":"Shirude","given":"Shreya"},{"family":"Schmidt","given":"Chris A."},{"family":"Adekanmbi","given":"Victor"},{"family":"Adetokunboh","given":"Olatunji O."},{"family":"Afarideh","given":"Mohsen"},{"family":"Ahmadpour","given":"Ehsan"},{"family":"Ahmed","given":"Muktar Beshir"},{"family":"Akalu","given":"Temesgen Yihunie"},{"family":"Al-Aly","given":"Ziyad"},{"family":"Alanezi","given":"Fahad Mashhour"},{"family":"Alanzi","given":"Turki M."},{"family":"Alipour","given":"Vahid"},{"family":"Andrei","given":"Catalina Liliana"},{"family":"Ansari","given":"Fereshteh"},{"family":"Ansha","given":"Mustafa Geleto"},{"family":"Anvari","given":"Davood"},{"family":"Appiah","given":"Seth Christopher Yaw"},{"family":"Arabloo","given":"Jalal"},{"family":"Arnold","given":"Benjamin F."},{"family":"Ausloos","given":"Marcel"},{"family":"Ayanore","given":"Martin Amogre"},{"family":"Baig","given":"Atif Amin"},{"family":"Banach","given":"Maciej"},{"family":"Barac","given":"Aleksandra"},{"family":"Bärnighausen","given":"Till Winfried"},{"family":"Bayati","given":"Mohsen"},{"family":"Bhattacharyya","given":"Krittika"},{"family":"Bhutta","given":"Zulfiqar A."},{"family":"Bibi","given":"Sadia"},{"family":"Bijani","given":"Ali"},{"family":"Bohlouli","given":"Somayeh"},{"family":"Bohluli","given":"Mahdi"},{"family":"Brady","given":"Oliver J."},{"family":"Bragazzi","given":"Nicola Luigi"},{"family":"Butt","given":"Zahid A."},{"family":"Carvalho","given":"Felix"},{"family":"Chatterjee","given":"Souranshu"},{"family":"Chattu","given":"Vijay Kumar"},{"family":"Chattu","given":"Soosanna Kumary"},{"family":"Cormier","given":"Natalie Maria"},{"family":"Dahlawi","given":"Saad M. A."},{"family":"Damiani","given":"Giovanni"},{"family":"Daoud","given":"Farah"},{"family":"Darwesh","given":"Aso Mohammad"},{"family":"Daryani","given":"Ahmad"},{"family":"Deribe","given":"Kebede"},{"family":"Dharmaratne","given":"Samath Dhamminda"},{"family":"Diaz","given":"Daniel"},{"family":"Do","given":"Hoa Thi"},{"family":"Zaki","given":"Maysaa El Sayed"},{"family":"Tantawi","given":"Maha El"},{"family":"Elemineh","given":"Demelash Abewa"},{"family":"Faraj","given":"Anwar"},{"family":"Harandi","given":"Majid Fasihi"},{"family":"Fatahi","given":"Yousef"},{"family":"Feigin","given":"Valery L."},{"family":"Fernandes","given":"Eduarda"},{"family":"Foigt","given":"Nataliya A."},{"family":"Foroutan","given":"Masoud"},{"family":"Franklin","given":"Richard Charles"},{"family":"Gubari","given":"Mohammed Ibrahim Mohialdeen"},{"family":"Guido","given":"Davide"},{"family":"Guo","given":"Yuming"},{"family":"Haj-Mirzaian","given":"Arvin"},{"family":"Abdullah","given":"Kanaan Hamagharib"},{"family":"Hamidi","given":"Samer"},{"family":"Herteliu","given":"Claudiu"},{"family":"Hidru","given":"Hagos Degefa","dropping-particle":"de"},{"family":"Higazi","given":"Tarig B."},{"family":"Hossain","given":"Naznin"},{"family":"Hosseinzadeh","given":"Mehdi"},{"family":"Househ","given":"Mowafa"},{"family":"Ilesanmi","given":"Olayinka Stephen"},{"family":"Ilic","given":"Milena D."},{"family":"Ilic","given":"Irena M."},{"family":"Iqbal","given":"Usman"},{"family":"Irvani","given":"Seyed Sina Naghibi"},{"family":"Jha","given":"Ravi Prakash"},{"family":"Joukar","given":"Farahnaz"},{"family":"Jozwiak","given":"Jacek Jerzy"},{"family":"Kabir","given":"Zubair"},{"family":"Kalankesh","given":"Leila R."},{"family":"Kalhor","given":"Rohollah"},{"family":"Matin","given":"Behzad Karami"},{"family":"Karimi","given":"Salah Eddin"},{"family":"Kasaeian","given":"Amir"},{"family":"Kavetskyy","given":"Taras"},{"family":"Kayode","given":"Gbenga A."},{"family":"Karyani","given":"Ali Kazemi"},{"family":"Kelbore","given":"Abraham Getachew"},{"family":"Keramati","given":"Maryam"},{"family":"Khalilov","given":"Rovshan"},{"family":"Khan","given":"Ejaz Ahmad"},{"family":"Khan","given":"Md Nuruzzaman Nuruzzaman"},{"family":"Khatab","given":"Khaled"},{"family":"Khater","given":"Mona M."},{"family":"Kianipour","given":"Neda"},{"family":"Kibret","given":"Kelemu Tilahun"},{"family":"Kim","given":"Yun Jin"},{"family":"Kosen","given":"Soewarta"},{"family":"Krohn","given":"Kris J."},{"family":"Kusuma","given":"Dian"},{"family":"Vecchia","given":"Carlo La"},{"family":"Lansingh","given":"Van Charles"},{"family":"Lee","given":"Paul H."},{"family":"LeGrand","given":"Kate E."},{"family":"Li","given":"Shanshan"},{"family":"Longbottom","given":"Joshua"},{"family":"Razek","given":"Hassan Magdy Abd El"},{"family":"Razek","given":"Muhammed Magdy Abd El"},{"family":"Maleki","given":"Afshin"},{"family":"Mamun","given":"Abdullah A."},{"family":"Manafi","given":"Ali"},{"family":"Manafi","given":"Navid"},{"family":"Mansournia","given":"Mohammad Ali"},{"family":"Martins-Melo","given":"Francisco Rogerlândio"},{"family":"Mazidi","given":"Mohsen"},{"family":"McAlinden","given":"Colm"},{"family":"Meharie","given":"Birhanu Geta"},{"family":"Mendoza","given":"Walter"},{"family":"Mengesha","given":"Endalkachew Worku"},{"family":"Mengistu","given":"Desalegn Tadese"},{"family":"Mereta","given":"Seid Tiku"},{"family":"Mestrovic","given":"Tomislav"},{"family":"Miller","given":"Ted R."},{"family":"Miri","given":"Mohammad"},{"family":"Moghadaszadeh","given":"Masoud"},{"family":"Mohammadian-Hafshejani","given":"Abdollah"},{"family":"Mohammadpourhodki","given":"Reza"},{"family":"Mohammed","given":"Shafiu"},{"family":"Mohammed","given":"Salahuddin"},{"family":"Moradi","given":"Masoud"},{"family":"Moradzadeh","given":"Rahmatollah"},{"family":"Moraga","given":"Paula"},{"family":"Mosser","given":"Jonathan F."},{"family":"Naderi","given":"Mehdi"},{"family":"Nagarajan","given":"Ahamarshan Jayaraman"},{"family":"Naik","given":"Gurudatta"},{"family":"Negoi","given":"Ionut"},{"family":"Nguyen","given":"Cuong Tat"},{"family":"Nguyen","given":"Huong Lan Thi"},{"family":"Nguyen","given":"Trang Huyen"},{"family":"Nikbakhsh","given":"Rajan"},{"family":"Oancea","given":"Bogdan"},{"family":"Olagunju","given":"Tinuke O."},{"family":"Olagunju","given":"Andrew T."},{"family":"Bali","given":"Ahmed Omar"},{"family":"Onwujekwe","given":"Obinna E."},{"family":"Pana","given":"Adrian"},{"family":"Pourjafar","given":"Hadi"},{"family":"Rahim","given":"Fakher"},{"family":"Rahman","given":"Mohammad Hifz Ur"},{"family":"Rathi","given":"Priya"},{"family":"Rawaf","given":"Salman"},{"family":"Rawaf","given":"David Laith"},{"family":"Rawassizadeh","given":"Reza"},{"family":"Resnikoff","given":"Serge"},{"family":"Reta","given":"Melese Abate"},{"family":"Rezapour","given":"Aziz"},{"family":"Rubagotti","given":"Enrico"},{"family":"Rubino","given":"Salvatore"},{"family":"Sadeghi","given":"Ehsan"},{"family":"Saghafipour","given":"Abedin"},{"family":"Sajadi","given":"S. Mohammad"},{"family":"Samy","given":"Abdallah M."},{"family":"Sarmiento-Suárez","given":"Rodrigo"},{"family":"Sawhney","given":"Monika"},{"family":"Schipp","given":"Megan F."},{"family":"Shaheen","given":"Amira A."},{"family":"Shaikh","given":"Masood Ali"},{"family":"Shamsizadeh","given":"Morteza"},{"family":"Sharafi","given":"Kiomars"},{"family":"Sheikh","given":"Aziz"},{"family":"Shetty","given":"B. Suresh Kumar"},{"family":"Shin","given":"Jae Il"},{"family":"Shivakumar","given":"K. M."},{"family":"Simonetti","given":"Biagio"},{"family":"Singh","given":"Jasvinder A."},{"family":"Skiadaresi","given":"Eirini"},{"family":"Soheili","given":"Amin"},{"family":"Soltani","given":"Shahin"},{"family":"Spurlock","given":"Emma Elizabeth"},{"family":"Sufiyan","given":"Mu’awiyyah Babale"},{"family":"Tabuchi","given":"Takahiro"},{"family":"Tapak","given":"Leili"},{"family":"Thompson","given":"Robert L."},{"family":"Thomson","given":"Alan J."},{"family":"Traini","given":"Eugenio"},{"family":"Tran","given":"Bach Xuan"},{"family":"Ullah","given":"Irfan"},{"family":"Ullah","given":"Saif"},{"family":"Uneke","given":"Chigozie Jesse"},{"family":"Unnikrishnan","given":"Bhaskaran"},{"family":"Uthman","given":"Olalekan A."},{"family":"Melchers","given":"Natalie V. S. Vinkeles"},{"family":"Violante","given":"Francesco S."},{"family":"Wolde","given":"Haileab Fekadu"},{"family":"Wonde","given":"Tewodros Eshete"},{"family":"Yamada","given":"Tomohide"},{"family":"Yaya","given":"Sanni"},{"family":"Yazdi-Feyzabadi","given":"Vahid"},{"family":"Yip","given":"Paul"},{"family":"Yonemoto","given":"Naohiro"},{"family":"Yousof","given":"Hebat-Allah Salah A."},{"family":"Yu","given":"Chuanhua"},{"family":"Yu","given":"Yong"},{"family":"Yusefzadeh","given":"Hasan"},{"family":"Zaki","given":"Leila"},{"family":"Zaman","given":"Sojib Bin"},{"family":"Zamanian","given":"Maryam"},{"family":"Zhang","given":"Zhi-Jiang"},{"family":"Zhang","given":"Yunquan"},{"family":"Ziapour","given":"Arash"},{"family":"Hay","given":"Simon I."},{"family":"Pigott","given":"David M."}],"issued":{"date-parts":[["2021",7,28]]}}},{"id":1589,"uris":["http://zotero.org/users/2873801/items/XZGURNKQ"],"itemData":{"id":1589,"type":"article","abstract":"Background\nOnchocerciasis is a neglected tropical and filarial disease transmitted by the bites of blackflies, causing blindness and severe skin lesions. The change in focus for onchocerciasis management from control to elimination requires thorough mapping of pre-control endemicity to identify areas requiring interventions and to monitor progress. Onchocerca volvulus infection prevalence in sub-Saharan Africa is spatially continuous and heterogeneous, and highly endemic areas may contribute to transmission in areas of low endemicity or vice-versa. Ethiopia is one such onchocerciasis-endemic country with heterogeneous O. volvulus infection prevalence, and many districts are still unmapped despite their potential for O. volvulus infection transmission. \nMethodology/Principle findings\nA Bayesian geostatistical model was fitted for retrospective pre-intervention nodule prevalence data collected from 916 unique sites and 35,077 people across Ethiopia. We used multiple environmental, socio-demographic, and climate variables to estimate the pre-intervention prevalence of O. volvulus infection across Ethiopia and to explore their relationship with prevalence. Prevalence was high in southern and northwestern Ethiopia and low in Ethiopia's central and eastern parts. Distance to the nearest river (-0.015, 95% BCI: -0.025 - -0.005), precipitation seasonality (-0.017, 95% BCI: -0.032 - -0.001), and flow accumulation (-0.042, 95% BCI: -0.07 - -0.019) were negatively associated with O. volvulus infection prevalence, while soil moisture (0.0216, 95% BCI: 0.014 - 0.03) was positively associated. \nConclusions/Significance\nInfection distribution was correlated with habitat suitability for vector breeding and associated biting behavior. The modeled pre-intervention prevalence can be used as a guide for determining priority for intervention in regions of Ethiopia that are currently unmapped, most of which have comparatively low infection prevalence.","genre":"preprint","language":"en","note":"DOI: 10.1101/2022.01.10.22269016","publisher":"Epidemiology","source":"DOI.org (Crossref)","title":"Geospatial modeling of pre-intervention prevalence of &lt;i&gt;Onchocerca volvulus&lt;/i&gt; infection in Ethiopia as an aid to onchocerciasis elimination","URL":"http://medrxiv.org/lookup/doi/10.1101/2022.01.10.22269016","author":[{"family":"Shrestha","given":"Himal"},{"family":"McCulloch","given":"Karen"},{"family":"Hedtke","given":"Shannon M"},{"family":"Grant","given":"Warwick N"}],"accessed":{"date-parts":[["2022",1,24]]},"issued":{"date-parts":[["2022",1,11]]}}}],"schema":"https://github.com/citation-style-language/schema/raw/master/csl-citation.json"} </w:instrText>
      </w:r>
      <w:r w:rsidR="0014725C">
        <w:fldChar w:fldCharType="separate"/>
      </w:r>
      <w:r w:rsidR="0014725C" w:rsidRPr="0014725C">
        <w:t>(Barro &amp; Oyana, 2012; Cromwell et al., 2021; Shrestha et al., 2022)</w:t>
      </w:r>
      <w:r w:rsidR="0014725C">
        <w:fldChar w:fldCharType="end"/>
      </w:r>
      <w:r w:rsidR="005C6584" w:rsidRPr="005C6584">
        <w:t xml:space="preserve">. In addition, the spatial distribution of onchocerciasis is highly contingent </w:t>
      </w:r>
      <w:r w:rsidR="00DC1006">
        <w:t>on</w:t>
      </w:r>
      <w:r w:rsidR="005C6584" w:rsidRPr="005C6584">
        <w:t xml:space="preserve"> the </w:t>
      </w:r>
      <w:commentRangeStart w:id="364"/>
      <w:r w:rsidR="005C6584" w:rsidRPr="005C6584">
        <w:t>vector habitat and the ecological preference for their biting and breeding activities</w:t>
      </w:r>
      <w:commentRangeEnd w:id="364"/>
      <w:r w:rsidR="00B613BE">
        <w:rPr>
          <w:rStyle w:val="CommentReference"/>
          <w:rFonts w:asciiTheme="minorHAnsi" w:hAnsiTheme="minorHAnsi" w:cstheme="minorBidi"/>
        </w:rPr>
        <w:commentReference w:id="364"/>
      </w:r>
      <w:r w:rsidR="005C6584" w:rsidRPr="005C6584">
        <w:t xml:space="preserve">. </w:t>
      </w:r>
      <w:r w:rsidR="00DC1006">
        <w:t>The d</w:t>
      </w:r>
      <w:r w:rsidR="005C6584" w:rsidRPr="005C6584">
        <w:t xml:space="preserve">ispersal capacity of </w:t>
      </w:r>
      <w:r w:rsidR="00DC1006">
        <w:t>the</w:t>
      </w:r>
      <w:r w:rsidR="005C6584" w:rsidRPr="005C6584">
        <w:t xml:space="preserve"> </w:t>
      </w:r>
      <w:r w:rsidR="005C6584" w:rsidRPr="00F17835">
        <w:rPr>
          <w:i/>
          <w:iCs/>
        </w:rPr>
        <w:t>Simulium</w:t>
      </w:r>
      <w:r w:rsidR="005C6584" w:rsidRPr="005C6584">
        <w:t xml:space="preserve"> vector is generally as high as around 27 km and is dependent on the vegetation type and time of the year</w:t>
      </w:r>
      <w:r w:rsidR="00BE06D9">
        <w:t xml:space="preserve"> </w:t>
      </w:r>
      <w:r w:rsidR="00F145DC">
        <w:fldChar w:fldCharType="begin"/>
      </w:r>
      <w:r w:rsidR="00565805">
        <w:instrText xml:space="preserve"> ADDIN ZOTERO_ITEM CSL_CITATION {"citationID":"MuB8g654","properties":{"formattedCitation":"(WHO, 2020)","plainCitation":"(WHO, 2020)","noteIndex":0},"citationItems":[{"id":1518,"uris":["http://zotero.org/users/2873801/items/P82W5Z3G"],"itemData":{"id":1518,"type":"report","abstract":"The third meeting of the Onchocerciasis Technical Advisory Subgroup (OTS) of the World Health Organization (WHO) Department of Control of Neglected Tropical Diseases' Monitoring and Evaluation Working Group w as held at WHO headquarters in Geneva, Switzerland, on 26–28 February 2019. The meeting reviewed new data comparing the available serological platforms for diagnosis of onchocerciasis and new data related to onchocerciasis elimination mapping (OEM). Additionally, it reviewed and provided input to the development of milestones relevant to elimination of onchocerciasis (interruption of transmission) for the achievement of the 2030 Sustainable Development Goals.","language":"en","title":"Report of the Third Meeting of the WHO Onchocerciasis Technical Advisory Subgroup Geneva, Switzerland, 26‒28 February 2019","URL":"https://www.who.int/publications-detail-redirect/9789240006638","author":[{"family":"WHO","given":""}],"accessed":{"date-parts":[["2021",9,24]]},"issued":{"date-parts":[["2020"]]}}}],"schema":"https://github.com/citation-style-language/schema/raw/master/csl-citation.json"} </w:instrText>
      </w:r>
      <w:r w:rsidR="00F145DC">
        <w:fldChar w:fldCharType="separate"/>
      </w:r>
      <w:r w:rsidR="00F145DC" w:rsidRPr="00F145DC">
        <w:t>(WHO, 2020)</w:t>
      </w:r>
      <w:r w:rsidR="00F145DC">
        <w:fldChar w:fldCharType="end"/>
      </w:r>
      <w:r w:rsidR="005C6584" w:rsidRPr="005C6584">
        <w:t>. Therefore, we included vegetation and seasonality related variables into our analysis. In addition to environmental variables, we also included some socio-economic aspects of the study area</w:t>
      </w:r>
      <w:r w:rsidR="00A51034">
        <w:t>—f</w:t>
      </w:r>
      <w:r w:rsidR="005C6584" w:rsidRPr="005C6584">
        <w:t>or example, the human population density to consider the availability of human host</w:t>
      </w:r>
      <w:r w:rsidR="00A51034">
        <w:t>s</w:t>
      </w:r>
      <w:r w:rsidR="005C6584" w:rsidRPr="005C6584">
        <w:t xml:space="preserve"> for disease transmission. </w:t>
      </w:r>
      <w:r w:rsidR="00A51034">
        <w:t>We used the environmental variables from the corresponding year to</w:t>
      </w:r>
      <w:r w:rsidR="005C6584" w:rsidRPr="005C6584">
        <w:t xml:space="preserve"> account for the differences in the time period when the samples or data were collected. For prevalence data, </w:t>
      </w:r>
      <w:r w:rsidR="005C6584" w:rsidRPr="005C6584">
        <w:lastRenderedPageBreak/>
        <w:t>environmental variables before 2001 w</w:t>
      </w:r>
      <w:r w:rsidR="00A51034">
        <w:t>ere</w:t>
      </w:r>
      <w:r w:rsidR="005C6584" w:rsidRPr="005C6584">
        <w:t xml:space="preserve"> used</w:t>
      </w:r>
      <w:r w:rsidR="00A51034">
        <w:t>,</w:t>
      </w:r>
      <w:r w:rsidR="005C6584" w:rsidRPr="005C6584">
        <w:t xml:space="preserve"> and similarly</w:t>
      </w:r>
      <w:r w:rsidR="005A79C1">
        <w:t>,</w:t>
      </w:r>
      <w:r w:rsidR="005C6584" w:rsidRPr="005C6584">
        <w:t xml:space="preserve"> for the </w:t>
      </w:r>
      <w:r w:rsidR="005C6584" w:rsidRPr="003C59B8">
        <w:rPr>
          <w:i/>
          <w:iCs/>
        </w:rPr>
        <w:t>O.</w:t>
      </w:r>
      <w:r w:rsidR="003C59B8">
        <w:rPr>
          <w:i/>
          <w:iCs/>
        </w:rPr>
        <w:t> </w:t>
      </w:r>
      <w:r w:rsidR="005C6584" w:rsidRPr="003C59B8">
        <w:rPr>
          <w:i/>
          <w:iCs/>
        </w:rPr>
        <w:t>volvulus</w:t>
      </w:r>
      <w:r w:rsidR="005C6584" w:rsidRPr="005C6584">
        <w:t xml:space="preserve"> and </w:t>
      </w:r>
      <w:r w:rsidR="005C6584" w:rsidRPr="003C59B8">
        <w:rPr>
          <w:i/>
          <w:iCs/>
        </w:rPr>
        <w:t>S.</w:t>
      </w:r>
      <w:r w:rsidR="003C59B8" w:rsidRPr="003C59B8">
        <w:rPr>
          <w:i/>
          <w:iCs/>
        </w:rPr>
        <w:t> </w:t>
      </w:r>
      <w:r w:rsidR="005C6584" w:rsidRPr="003C59B8">
        <w:rPr>
          <w:i/>
          <w:iCs/>
        </w:rPr>
        <w:t>damnosum</w:t>
      </w:r>
      <w:r w:rsidR="005C6584" w:rsidRPr="005C6584">
        <w:t>, environmental variables from 2010</w:t>
      </w:r>
      <w:r w:rsidR="003C59B8">
        <w:t>–</w:t>
      </w:r>
      <w:r w:rsidR="005C6584" w:rsidRPr="005C6584">
        <w:t>2012 and 2013</w:t>
      </w:r>
      <w:r w:rsidR="003C59B8">
        <w:t>–</w:t>
      </w:r>
      <w:r w:rsidR="005C6584" w:rsidRPr="005C6584">
        <w:t>2015 were used respectively</w:t>
      </w:r>
      <w:r w:rsidR="00476448">
        <w:t xml:space="preserve"> as per the data availability</w:t>
      </w:r>
      <w:r w:rsidR="005C6584" w:rsidRPr="005C6584">
        <w:t>. Our starting set of environmental and socio</w:t>
      </w:r>
      <w:r w:rsidR="005A79C1">
        <w:t>-</w:t>
      </w:r>
      <w:r w:rsidR="005C6584" w:rsidRPr="005C6584">
        <w:t xml:space="preserve">economic </w:t>
      </w:r>
      <w:r w:rsidR="005A79C1">
        <w:t>datasets</w:t>
      </w:r>
      <w:r w:rsidR="005C6584" w:rsidRPr="005C6584">
        <w:t xml:space="preserve"> consisted of 32 continuous </w:t>
      </w:r>
      <w:r w:rsidR="00476448">
        <w:t xml:space="preserve">environmental </w:t>
      </w:r>
      <w:r w:rsidR="005C6584" w:rsidRPr="005C6584">
        <w:t xml:space="preserve">rasters at </w:t>
      </w:r>
      <w:r w:rsidR="00476448">
        <w:t xml:space="preserve">a </w:t>
      </w:r>
      <w:r w:rsidR="001B57DF">
        <w:t xml:space="preserve">spatial </w:t>
      </w:r>
      <w:r w:rsidR="005C6584" w:rsidRPr="005C6584">
        <w:t>resolution of 1 km from publicly available repositories via Earth Engine (Table S</w:t>
      </w:r>
      <w:r w:rsidR="0098083F">
        <w:t>1</w:t>
      </w:r>
      <w:r w:rsidR="005C6584" w:rsidRPr="005C6584">
        <w:t>)</w:t>
      </w:r>
      <w:r w:rsidR="005F0341">
        <w:t xml:space="preserve"> </w:t>
      </w:r>
      <w:r w:rsidR="005F0341">
        <w:fldChar w:fldCharType="begin"/>
      </w:r>
      <w:r w:rsidR="00565805">
        <w:instrText xml:space="preserve"> ADDIN ZOTERO_ITEM CSL_CITATION {"citationID":"NJBvwS32","properties":{"formattedCitation":"(Gorelick et al., 2017)","plainCitation":"(Gorelick et al., 2017)","noteIndex":0},"citationItems":[{"id":1109,"uris":["http://zotero.org/users/2873801/items/GWS7Q9VN"],"itemData":{"id":1109,"type":"article-journal","container-title":"Remote Sensing of Environment","DOI":"10.1016/j.rse.2017.06.031","ISSN":"00344257","journalAbbreviation":"Remote Sensing of Environment","language":"en","page":"18-27","source":"DOI.org (Crossref)","title":"Google Earth Engine: Planetary-scale geospatial analysis for everyone","title-short":"Google Earth Engine","volume":"202","author":[{"family":"Gorelick","given":"Noel"},{"family":"Hancher","given":"Matt"},{"family":"Dixon","given":"Mike"},{"family":"Ilyushchenko","given":"Simon"},{"family":"Thau","given":"David"},{"family":"Moore","given":"Rebecca"}],"issued":{"date-parts":[["2017",12]]}}}],"schema":"https://github.com/citation-style-language/schema/raw/master/csl-citation.json"} </w:instrText>
      </w:r>
      <w:r w:rsidR="005F0341">
        <w:fldChar w:fldCharType="separate"/>
      </w:r>
      <w:r w:rsidR="005F0341" w:rsidRPr="005F0341">
        <w:t>(Gorelick et al., 2017)</w:t>
      </w:r>
      <w:r w:rsidR="005F0341">
        <w:fldChar w:fldCharType="end"/>
      </w:r>
      <w:r w:rsidR="005C6584" w:rsidRPr="005C6584">
        <w:t>.</w:t>
      </w:r>
      <w:commentRangeEnd w:id="356"/>
      <w:r w:rsidR="00347B93">
        <w:rPr>
          <w:rStyle w:val="CommentReference"/>
          <w:rFonts w:asciiTheme="minorHAnsi" w:hAnsiTheme="minorHAnsi" w:cstheme="minorBidi"/>
        </w:rPr>
        <w:commentReference w:id="356"/>
      </w:r>
    </w:p>
    <w:p w14:paraId="66498D7E" w14:textId="54E197D1" w:rsidR="009A79EA" w:rsidRDefault="009A79EA" w:rsidP="00C63E9B">
      <w:pPr>
        <w:pStyle w:val="Heading4"/>
        <w:spacing w:line="480" w:lineRule="auto"/>
      </w:pPr>
      <w:r w:rsidRPr="009A79EA">
        <w:t xml:space="preserve">Selection of the environmental </w:t>
      </w:r>
      <w:r>
        <w:t>variables</w:t>
      </w:r>
    </w:p>
    <w:p w14:paraId="3140FADA" w14:textId="7F17C270" w:rsidR="006A394D" w:rsidRDefault="006A394D" w:rsidP="00C63E9B">
      <w:pPr>
        <w:pStyle w:val="BodyText"/>
        <w:jc w:val="both"/>
      </w:pPr>
      <w:del w:id="365" w:author="Shannon Hedtke" w:date="2022-06-23T09:46:00Z">
        <w:r w:rsidDel="00347B93">
          <w:delText xml:space="preserve">A rigorous variable selection approach was used to select the most pertinent variables for both parasites and the vectors. </w:delText>
        </w:r>
      </w:del>
      <w:del w:id="366" w:author="Shannon Hedtke" w:date="2022-06-23T09:47:00Z">
        <w:r w:rsidDel="00347B93">
          <w:delText>For the analysis of the prevalence data, w</w:delText>
        </w:r>
      </w:del>
      <w:ins w:id="367" w:author="Shannon Hedtke" w:date="2022-06-23T09:47:00Z">
        <w:r w:rsidR="00347B93">
          <w:t>W</w:t>
        </w:r>
      </w:ins>
      <w:r>
        <w:t xml:space="preserve">e extracted the </w:t>
      </w:r>
      <w:ins w:id="368" w:author="Shannon Hedtke" w:date="2022-06-23T09:47:00Z">
        <w:r w:rsidR="00347B93">
          <w:t>environmental and sociodemographic</w:t>
        </w:r>
        <w:r w:rsidR="00347B93" w:rsidDel="00347B93">
          <w:t xml:space="preserve"> </w:t>
        </w:r>
        <w:r w:rsidR="00347B93">
          <w:t>values</w:t>
        </w:r>
      </w:ins>
      <w:del w:id="369" w:author="Shannon Hedtke" w:date="2022-06-23T09:47:00Z">
        <w:r w:rsidDel="00347B93">
          <w:delText>values</w:delText>
        </w:r>
      </w:del>
      <w:r>
        <w:t xml:space="preserve"> for </w:t>
      </w:r>
      <w:ins w:id="370" w:author="Shannon Hedtke" w:date="2022-06-23T09:48:00Z">
        <w:r w:rsidR="00347B93">
          <w:t>each</w:t>
        </w:r>
      </w:ins>
      <w:del w:id="371" w:author="Shannon Hedtke" w:date="2022-06-23T09:48:00Z">
        <w:r w:rsidDel="00347B93">
          <w:delText>the</w:delText>
        </w:r>
      </w:del>
      <w:r>
        <w:t xml:space="preserve"> </w:t>
      </w:r>
      <w:ins w:id="372" w:author="Shannon Hedtke" w:date="2022-06-23T09:47:00Z">
        <w:r w:rsidR="00347B93">
          <w:t xml:space="preserve">prevalence </w:t>
        </w:r>
      </w:ins>
      <w:r>
        <w:t>sample location</w:t>
      </w:r>
      <w:del w:id="373" w:author="Shannon Hedtke" w:date="2022-06-23T09:48:00Z">
        <w:r w:rsidDel="00347B93">
          <w:delText xml:space="preserve">s from the </w:delText>
        </w:r>
      </w:del>
      <w:del w:id="374" w:author="Shannon Hedtke" w:date="2022-06-23T09:47:00Z">
        <w:r w:rsidDel="00347B93">
          <w:delText xml:space="preserve">environmental and sociodemographic </w:delText>
        </w:r>
      </w:del>
      <w:del w:id="375" w:author="Shannon Hedtke" w:date="2022-06-23T09:48:00Z">
        <w:r w:rsidDel="00347B93">
          <w:delText>rasters</w:delText>
        </w:r>
      </w:del>
      <w:r>
        <w:t xml:space="preserve"> using </w:t>
      </w:r>
      <w:r w:rsidR="00142BDC">
        <w:t xml:space="preserve">the </w:t>
      </w:r>
      <w:r w:rsidRPr="007A075C">
        <w:rPr>
          <w:i/>
          <w:iCs/>
        </w:rPr>
        <w:t>raster</w:t>
      </w:r>
      <w:r>
        <w:t xml:space="preserve"> package</w:t>
      </w:r>
      <w:r w:rsidR="00142BDC">
        <w:t xml:space="preserve"> in R </w:t>
      </w:r>
      <w:r w:rsidR="00142BDC" w:rsidRPr="00DC115A">
        <w:t xml:space="preserve">(version </w:t>
      </w:r>
      <w:r w:rsidR="00DC115A" w:rsidRPr="00DC115A">
        <w:t>4.1.0</w:t>
      </w:r>
      <w:r w:rsidR="00142BDC" w:rsidRPr="00DC115A">
        <w:t xml:space="preserve">) </w:t>
      </w:r>
      <w:r w:rsidR="00565805">
        <w:fldChar w:fldCharType="begin"/>
      </w:r>
      <w:r w:rsidR="00565805">
        <w:instrText xml:space="preserve"> ADDIN ZOTERO_ITEM CSL_CITATION {"citationID":"9HrIehuW","properties":{"formattedCitation":"(Hijmans et al., 2015; R Core Team, 2021)","plainCitation":"(Hijmans et al., 2015; R Core Team, 2021)","noteIndex":0},"citationItems":[{"id":1117,"uris":["http://zotero.org/users/2873801/items/59I2QL54"],"itemData":{"id":1117,"type":"article-journal","container-title":"R package","title":"Package ‘raster’","volume":"734","author":[{"family":"Hijmans","given":"Robert J"},{"family":"Van Etten","given":"Jacob"},{"family":"Cheng","given":"Joe"},{"family":"Mattiuzzi","given":"Matteo"},{"family":"Sumner","given":"Michael"},{"family":"Greenberg","given":"Jonathan A"},{"family":"Lamigueiro","given":"Oscar Perpinan"},{"family":"Bevan","given":"Andrew"},{"family":"Racine","given":"Etienne B"},{"family":"Shortridge","given":"Ashton"},{"literal":"others"}],"issued":{"date-parts":[["2015"]]}}},{"id":1463,"uris":["http://zotero.org/users/2873801/items/ZJDUEQX9"],"itemData":{"id":1463,"type":"book","event-place":"Vienna, Austria","publisher":"R Foundation for Statistical Computing","publisher-place":"Vienna, Austria","title":"R: A Language and Environment for Statistical Computing","URL":"https://www.R-project.org/","author":[{"literal":"R Core Team"}],"issued":{"date-parts":[["2021"]]}}}],"schema":"https://github.com/citation-style-language/schema/raw/master/csl-citation.json"} </w:instrText>
      </w:r>
      <w:r w:rsidR="00565805">
        <w:fldChar w:fldCharType="separate"/>
      </w:r>
      <w:r w:rsidR="00565805" w:rsidRPr="00565805">
        <w:t>(Hijmans et al., 2015; R Core Team, 2021)</w:t>
      </w:r>
      <w:r w:rsidR="00565805">
        <w:fldChar w:fldCharType="end"/>
      </w:r>
      <w:r>
        <w:t xml:space="preserve">. </w:t>
      </w:r>
      <w:del w:id="376" w:author="Shannon Hedtke" w:date="2022-06-23T09:48:00Z">
        <w:r w:rsidR="00816FD4" w:rsidDel="00347B93">
          <w:delText>Similarly,</w:delText>
        </w:r>
        <w:r w:rsidDel="00347B93">
          <w:delText xml:space="preserve"> f</w:delText>
        </w:r>
      </w:del>
      <w:ins w:id="377" w:author="Shannon Hedtke" w:date="2022-06-23T09:48:00Z">
        <w:r w:rsidR="00347B93">
          <w:t>F</w:t>
        </w:r>
      </w:ins>
      <w:r>
        <w:t>or testing the association of the landscape factors to the genetic differentiation or gene</w:t>
      </w:r>
      <w:r w:rsidR="0069605B">
        <w:t xml:space="preserve"> </w:t>
      </w:r>
      <w:r>
        <w:t xml:space="preserve">flow between the populations, </w:t>
      </w:r>
      <w:commentRangeStart w:id="378"/>
      <w:r>
        <w:t xml:space="preserve">between site characteristics are crucial </w:t>
      </w:r>
      <w:commentRangeEnd w:id="378"/>
      <w:r w:rsidR="00347B93">
        <w:rPr>
          <w:rStyle w:val="CommentReference"/>
          <w:rFonts w:asciiTheme="minorHAnsi" w:hAnsiTheme="minorHAnsi" w:cstheme="minorBidi"/>
        </w:rPr>
        <w:commentReference w:id="378"/>
      </w:r>
      <w:r w:rsidR="00A944C9">
        <w:fldChar w:fldCharType="begin"/>
      </w:r>
      <w:r w:rsidR="00A944C9">
        <w:instrText xml:space="preserve"> ADDIN ZOTERO_ITEM CSL_CITATION {"citationID":"dSsjQWF8","properties":{"formattedCitation":"(Balkenhol, 2016; Hemming-Schroeder et al., 2020)","plainCitation":"(Balkenhol, 2016; Hemming-Schroeder et al., 2020)","noteIndex":0},"citationItems":[{"id":1259,"uris":["http://zotero.org/users/2873801/items/PCXVRID5"],"itemData":{"id":1259,"type":"book","call-number":"QH456 .L36 2016","event-place":"Chichester, West Sussex, UK ; Hoboken, NJ, USA","ISBN":"978-1-118-52528-9","number-of-pages":"264","publisher":"Wiley Blackwell","publisher-place":"Chichester, West Sussex, UK ; Hoboken, NJ, USA","source":"Library of Congress ISBN","title":"Landscape genetics: concepts, methods, applications","title-short":"Landscape genetics","editor":[{"family":"Balkenhol","given":"Niko"}],"issued":{"date-parts":[["2016"]]}}},{"id":1413,"uris":["http://zotero.org/users/2873801/items/ILLWCH8D"],"itemData":{"id":1413,"type":"article-journal","abstract":"Abstract\n            \n              Anopheles gambiae\n              and\n              An. arabiensis\n              are major malaria vectors in sub-Saharan Africa. Knowledge of how geographical factors drive the dispersal and gene flow of malaria vectors can help in combatting insecticide resistance spread and planning new vector control interventions. Here, we used a landscape genetics approach to investigate population relatedness and genetic connectivity of\n              An. gambiae\n              and\n              An. arabiensis\n              across Kenya and determined the changes in mosquito population genetic diversity after 20 years of intensive malaria control efforts. We found a significant reduction in genetic diversity in\n              An. gambiae\n              , but not in\n              An. arabiensis\n              as compared to prior to the 20-year period in western Kenya. Significant population structure among populations was found for both species. The most important ecological driver for dispersal and gene flow of\n              An. gambiae\n              and\n              An. arabiensis\n              was tree cover and cropland, respectively. These findings highlight that human induced environmental modifications may enhance genetic connectivity of malaria vectors.","container-title":"Scientific Reports","DOI":"10.1038/s41598-020-76248-2","ISSN":"2045-2322","issue":"1","journalAbbreviation":"Sci Rep","language":"en","page":"19946","source":"DOI.org (Crossref)","title":"Ecological drivers of genetic connectivity for African malaria vectors Anopheles gambiae and An. arabiensis","volume":"10","author":[{"family":"Hemming-Schroeder","given":"Elizabeth"},{"family":"Zhong","given":"Daibin"},{"family":"Machani","given":"Maxwell"},{"family":"Nguyen","given":"Hoan"},{"family":"Thong","given":"Sarah"},{"family":"Kahindi","given":"Samuel"},{"family":"Mbogo","given":"Charles"},{"family":"Atieli","given":"Harrysone"},{"family":"Githeko","given":"Andrew"},{"family":"Lehmann","given":"Tovi"},{"family":"Kazura","given":"James W."},{"family":"Yan","given":"Guiyun"}],"issued":{"date-parts":[["2020",12]]}}}],"schema":"https://github.com/citation-style-language/schema/raw/master/csl-citation.json"} </w:instrText>
      </w:r>
      <w:r w:rsidR="00A944C9">
        <w:fldChar w:fldCharType="separate"/>
      </w:r>
      <w:r w:rsidR="00A944C9" w:rsidRPr="00A944C9">
        <w:t>(Balkenhol, 2016; Hemming-Schroeder et al., 2020)</w:t>
      </w:r>
      <w:r w:rsidR="00A944C9">
        <w:fldChar w:fldCharType="end"/>
      </w:r>
      <w:r>
        <w:t xml:space="preserve">. Thus, we estimated the average of the values encountered by a </w:t>
      </w:r>
      <w:commentRangeStart w:id="379"/>
      <w:r>
        <w:t>pairwise straight path between each sampling site</w:t>
      </w:r>
      <w:commentRangeEnd w:id="379"/>
      <w:r w:rsidR="00347B93">
        <w:rPr>
          <w:rStyle w:val="CommentReference"/>
          <w:rFonts w:asciiTheme="minorHAnsi" w:hAnsiTheme="minorHAnsi" w:cstheme="minorBidi"/>
        </w:rPr>
        <w:commentReference w:id="379"/>
      </w:r>
      <w:r>
        <w:t xml:space="preserve"> for </w:t>
      </w:r>
      <w:r w:rsidR="002016CF">
        <w:t>all</w:t>
      </w:r>
      <w:r>
        <w:t xml:space="preserve"> the environmental and sociodemographic variables.</w:t>
      </w:r>
    </w:p>
    <w:p w14:paraId="654DD890" w14:textId="1777FA16" w:rsidR="006A394D" w:rsidRDefault="006A394D" w:rsidP="00C63E9B">
      <w:pPr>
        <w:pStyle w:val="BodyText"/>
        <w:jc w:val="both"/>
      </w:pPr>
      <w:r>
        <w:t xml:space="preserve">We used </w:t>
      </w:r>
      <w:r w:rsidR="001125E5">
        <w:t>principal</w:t>
      </w:r>
      <w:r>
        <w:t xml:space="preserve"> component analysis</w:t>
      </w:r>
      <w:ins w:id="380" w:author="Shannon Hedtke" w:date="2022-06-23T09:48:00Z">
        <w:r w:rsidR="00347B93">
          <w:t xml:space="preserve"> (</w:t>
        </w:r>
      </w:ins>
      <w:ins w:id="381" w:author="Shannon Hedtke" w:date="2022-06-23T09:49:00Z">
        <w:r w:rsidR="00347B93">
          <w:t>PCA)</w:t>
        </w:r>
      </w:ins>
      <w:r>
        <w:t xml:space="preserve"> </w:t>
      </w:r>
      <w:del w:id="382" w:author="Shannon Hedtke" w:date="2022-06-23T09:49:00Z">
        <w:r w:rsidDel="00347B93">
          <w:delText xml:space="preserve">for the variable selection from a multidimensional dataset </w:delText>
        </w:r>
      </w:del>
      <w:r>
        <w:t>to identify</w:t>
      </w:r>
      <w:del w:id="383" w:author="Shannon Hedtke" w:date="2022-06-23T09:49:00Z">
        <w:r w:rsidDel="00347B93">
          <w:delText xml:space="preserve"> the</w:delText>
        </w:r>
      </w:del>
      <w:r>
        <w:t xml:space="preserve"> variables that contributed most to the </w:t>
      </w:r>
      <w:ins w:id="384" w:author="Shannon Hedtke" w:date="2022-06-24T14:19:00Z">
        <w:r w:rsidR="00E81844">
          <w:t xml:space="preserve">genetic </w:t>
        </w:r>
      </w:ins>
      <w:r>
        <w:t>variance</w:t>
      </w:r>
      <w:ins w:id="385" w:author="Shannon Hedtke" w:date="2022-06-24T14:19:00Z">
        <w:r w:rsidR="00E81844">
          <w:t xml:space="preserve"> (f</w:t>
        </w:r>
      </w:ins>
      <w:ins w:id="386" w:author="Shannon Hedtke" w:date="2022-06-24T14:20:00Z">
        <w:r w:rsidR="00E81844">
          <w:t>or landscape genetics)</w:t>
        </w:r>
      </w:ins>
      <w:ins w:id="387" w:author="Shannon Hedtke" w:date="2022-06-24T14:19:00Z">
        <w:r w:rsidR="00E81844">
          <w:t xml:space="preserve"> or to variance in prevalence</w:t>
        </w:r>
      </w:ins>
      <w:ins w:id="388" w:author="Shannon Hedtke" w:date="2022-06-24T14:20:00Z">
        <w:r w:rsidR="00E81844">
          <w:t xml:space="preserve"> (for prevalence interpolation)</w:t>
        </w:r>
      </w:ins>
      <w:r>
        <w:t xml:space="preserve"> </w:t>
      </w:r>
      <w:commentRangeStart w:id="389"/>
      <w:r>
        <w:t>in the</w:t>
      </w:r>
      <w:commentRangeEnd w:id="389"/>
      <w:r w:rsidR="00347B93">
        <w:rPr>
          <w:rStyle w:val="CommentReference"/>
          <w:rFonts w:asciiTheme="minorHAnsi" w:hAnsiTheme="minorHAnsi" w:cstheme="minorBidi"/>
        </w:rPr>
        <w:commentReference w:id="389"/>
      </w:r>
      <w:r>
        <w:t xml:space="preserve"> sampling sites (</w:t>
      </w:r>
      <w:r w:rsidRPr="00312260">
        <w:t>Figure S1</w:t>
      </w:r>
      <w:r w:rsidR="00312260" w:rsidRPr="00312260">
        <w:t>, S3</w:t>
      </w:r>
      <w:r>
        <w:t>).</w:t>
      </w:r>
      <w:ins w:id="390" w:author="Shannon Hedtke" w:date="2022-06-24T14:22:00Z">
        <w:r w:rsidR="00E81844">
          <w:t xml:space="preserve"> </w:t>
        </w:r>
        <w:commentRangeStart w:id="391"/>
        <w:commentRangeStart w:id="392"/>
        <w:r w:rsidR="00E81844">
          <w:t xml:space="preserve">For the </w:t>
        </w:r>
        <w:r w:rsidR="00E81844">
          <w:rPr>
            <w:i/>
            <w:iCs/>
          </w:rPr>
          <w:t>S</w:t>
        </w:r>
        <w:r w:rsidR="00E81844" w:rsidRPr="00E10FF2">
          <w:rPr>
            <w:i/>
            <w:iCs/>
          </w:rPr>
          <w:t>imulium</w:t>
        </w:r>
        <w:r w:rsidR="00E81844">
          <w:t xml:space="preserve"> landscape genetics, three out of four locations were also present in parasite sampling locations. Thus, we did not carry a separate variable selection step for the </w:t>
        </w:r>
        <w:r w:rsidR="00E81844" w:rsidRPr="00CF3ED0">
          <w:rPr>
            <w:i/>
            <w:iCs/>
          </w:rPr>
          <w:t>Simulium</w:t>
        </w:r>
        <w:r w:rsidR="00E81844">
          <w:t xml:space="preserve"> data. </w:t>
        </w:r>
        <w:commentRangeEnd w:id="391"/>
        <w:r w:rsidR="00E81844">
          <w:rPr>
            <w:rStyle w:val="CommentReference"/>
            <w:rFonts w:asciiTheme="minorHAnsi" w:hAnsiTheme="minorHAnsi" w:cstheme="minorBidi"/>
          </w:rPr>
          <w:commentReference w:id="391"/>
        </w:r>
      </w:ins>
      <w:commentRangeEnd w:id="392"/>
      <w:r w:rsidR="001D294C">
        <w:rPr>
          <w:rStyle w:val="CommentReference"/>
          <w:rFonts w:asciiTheme="minorHAnsi" w:hAnsiTheme="minorHAnsi" w:cstheme="minorBidi"/>
        </w:rPr>
        <w:commentReference w:id="392"/>
      </w:r>
      <w:ins w:id="393" w:author="Shannon Hedtke" w:date="2022-06-24T14:22:00Z">
        <w:r w:rsidR="00E81844">
          <w:t xml:space="preserve">The environmental variables selected for the parasite sampling locations were also used for the vector landscape genetics for easier comparison between the vector and the </w:t>
        </w:r>
        <w:r w:rsidR="00E81844">
          <w:lastRenderedPageBreak/>
          <w:t>parasite landscape genetics.</w:t>
        </w:r>
      </w:ins>
      <w:r w:rsidR="00751CBB">
        <w:t xml:space="preserve"> </w:t>
      </w:r>
      <w:commentRangeStart w:id="394"/>
      <w:r w:rsidR="002F43DC">
        <w:t xml:space="preserve">For different </w:t>
      </w:r>
      <w:r w:rsidR="00FE2B21">
        <w:t>categories</w:t>
      </w:r>
      <w:r w:rsidR="002F43DC">
        <w:t xml:space="preserve"> of environmental </w:t>
      </w:r>
      <w:r w:rsidR="00FE2B21">
        <w:t>variables</w:t>
      </w:r>
      <w:r>
        <w:t xml:space="preserve">, we generated the </w:t>
      </w:r>
      <w:r w:rsidR="00D53C77">
        <w:t xml:space="preserve">pairwise </w:t>
      </w:r>
      <w:r>
        <w:t xml:space="preserve">correlation matrix to identify the correlated variables. </w:t>
      </w:r>
      <w:commentRangeEnd w:id="394"/>
      <w:r w:rsidR="00E81844">
        <w:rPr>
          <w:rStyle w:val="CommentReference"/>
          <w:rFonts w:asciiTheme="minorHAnsi" w:hAnsiTheme="minorHAnsi" w:cstheme="minorBidi"/>
        </w:rPr>
        <w:commentReference w:id="394"/>
      </w:r>
      <w:r>
        <w:t xml:space="preserve">We included only those variables where Pearson's correlation coefficient was less than </w:t>
      </w:r>
      <m:oMath>
        <m:r>
          <w:rPr>
            <w:rFonts w:ascii="Cambria Math" w:hAnsi="Cambria Math"/>
          </w:rPr>
          <m:t>&lt;|0.6</m:t>
        </m:r>
        <m:r>
          <w:rPr>
            <w:rFonts w:ascii="Cambria Math" w:eastAsiaTheme="minorEastAsia" w:hAnsi="Cambria Math"/>
          </w:rPr>
          <m:t>|</m:t>
        </m:r>
      </m:oMath>
      <w:r w:rsidR="00513458">
        <w:rPr>
          <w:rFonts w:eastAsiaTheme="minorEastAsia"/>
        </w:rPr>
        <w:t xml:space="preserve"> </w:t>
      </w:r>
      <w:r w:rsidR="00513458">
        <w:rPr>
          <w:rFonts w:eastAsiaTheme="minorEastAsia"/>
        </w:rPr>
        <w:fldChar w:fldCharType="begin"/>
      </w:r>
      <w:r w:rsidR="00513458">
        <w:rPr>
          <w:rFonts w:eastAsiaTheme="minorEastAsia"/>
        </w:rPr>
        <w:instrText xml:space="preserve"> ADDIN ZOTERO_ITEM CSL_CITATION {"citationID":"d08AKyT7","properties":{"formattedCitation":"(Hemming-Schroeder et al., 2020)","plainCitation":"(Hemming-Schroeder et al., 2020)","noteIndex":0},"citationItems":[{"id":1413,"uris":["http://zotero.org/users/2873801/items/ILLWCH8D"],"itemData":{"id":1413,"type":"article-journal","abstract":"Abstract\n            \n              Anopheles gambiae\n              and\n              An. arabiensis\n              are major malaria vectors in sub-Saharan Africa. Knowledge of how geographical factors drive the dispersal and gene flow of malaria vectors can help in combatting insecticide resistance spread and planning new vector control interventions. Here, we used a landscape genetics approach to investigate population relatedness and genetic connectivity of\n              An. gambiae\n              and\n              An. arabiensis\n              across Kenya and determined the changes in mosquito population genetic diversity after 20 years of intensive malaria control efforts. We found a significant reduction in genetic diversity in\n              An. gambiae\n              , but not in\n              An. arabiensis\n              as compared to prior to the 20-year period in western Kenya. Significant population structure among populations was found for both species. The most important ecological driver for dispersal and gene flow of\n              An. gambiae\n              and\n              An. arabiensis\n              was tree cover and cropland, respectively. These findings highlight that human induced environmental modifications may enhance genetic connectivity of malaria vectors.","container-title":"Scientific Reports","DOI":"10.1038/s41598-020-76248-2","ISSN":"2045-2322","issue":"1","journalAbbreviation":"Sci Rep","language":"en","page":"19946","source":"DOI.org (Crossref)","title":"Ecological drivers of genetic connectivity for African malaria vectors Anopheles gambiae and An. arabiensis","volume":"10","author":[{"family":"Hemming-Schroeder","given":"Elizabeth"},{"family":"Zhong","given":"Daibin"},{"family":"Machani","given":"Maxwell"},{"family":"Nguyen","given":"Hoan"},{"family":"Thong","given":"Sarah"},{"family":"Kahindi","given":"Samuel"},{"family":"Mbogo","given":"Charles"},{"family":"Atieli","given":"Harrysone"},{"family":"Githeko","given":"Andrew"},{"family":"Lehmann","given":"Tovi"},{"family":"Kazura","given":"James W."},{"family":"Yan","given":"Guiyun"}],"issued":{"date-parts":[["2020",12]]}}}],"schema":"https://github.com/citation-style-language/schema/raw/master/csl-citation.json"} </w:instrText>
      </w:r>
      <w:r w:rsidR="00513458">
        <w:rPr>
          <w:rFonts w:eastAsiaTheme="minorEastAsia"/>
        </w:rPr>
        <w:fldChar w:fldCharType="separate"/>
      </w:r>
      <w:r w:rsidR="00513458" w:rsidRPr="00513458">
        <w:t>(Hemming-Schroeder et al., 2020)</w:t>
      </w:r>
      <w:r w:rsidR="00513458">
        <w:rPr>
          <w:rFonts w:eastAsiaTheme="minorEastAsia"/>
        </w:rPr>
        <w:fldChar w:fldCharType="end"/>
      </w:r>
      <w:r>
        <w:t xml:space="preserve">. </w:t>
      </w:r>
      <w:commentRangeStart w:id="395"/>
      <w:r>
        <w:t xml:space="preserve">For </w:t>
      </w:r>
      <w:ins w:id="396" w:author="Shannon Hedtke" w:date="2022-06-24T14:13:00Z">
        <w:r w:rsidR="00E81844">
          <w:t>any given</w:t>
        </w:r>
      </w:ins>
      <w:del w:id="397" w:author="Shannon Hedtke" w:date="2022-06-24T14:13:00Z">
        <w:r w:rsidDel="00E81844">
          <w:delText>the</w:delText>
        </w:r>
      </w:del>
      <w:r>
        <w:t xml:space="preserve"> group of correlated variables, we selected </w:t>
      </w:r>
      <w:del w:id="398" w:author="Shannon Hedtke" w:date="2022-06-24T14:14:00Z">
        <w:r w:rsidDel="00E81844">
          <w:delText xml:space="preserve">only </w:delText>
        </w:r>
      </w:del>
      <w:ins w:id="399" w:author="Shannon Hedtke" w:date="2022-06-24T14:14:00Z">
        <w:r w:rsidR="00E81844">
          <w:t xml:space="preserve">the </w:t>
        </w:r>
      </w:ins>
      <w:del w:id="400" w:author="Shannon Hedtke" w:date="2022-06-24T14:14:00Z">
        <w:r w:rsidDel="00E81844">
          <w:delText xml:space="preserve">one </w:delText>
        </w:r>
      </w:del>
      <w:r>
        <w:t xml:space="preserve">variable </w:t>
      </w:r>
      <w:del w:id="401" w:author="Shannon Hedtke" w:date="2022-06-24T14:14:00Z">
        <w:r w:rsidDel="00E81844">
          <w:delText>based on the</w:delText>
        </w:r>
      </w:del>
      <w:ins w:id="402" w:author="Shannon Hedtke" w:date="2022-06-24T14:14:00Z">
        <w:r w:rsidR="00E81844">
          <w:t>with the highest?</w:t>
        </w:r>
      </w:ins>
      <w:r>
        <w:t xml:space="preserve"> contribution score of each environmental variable </w:t>
      </w:r>
      <w:r w:rsidR="00D53C77">
        <w:t xml:space="preserve">for total variance in PCA analysis </w:t>
      </w:r>
      <w:r w:rsidR="00C80392">
        <w:t xml:space="preserve">and </w:t>
      </w:r>
      <w:r>
        <w:t>considering the ease of interpretability of the variables.</w:t>
      </w:r>
      <w:commentRangeEnd w:id="395"/>
      <w:r w:rsidR="00E81844">
        <w:rPr>
          <w:rStyle w:val="CommentReference"/>
          <w:rFonts w:asciiTheme="minorHAnsi" w:hAnsiTheme="minorHAnsi" w:cstheme="minorBidi"/>
        </w:rPr>
        <w:commentReference w:id="395"/>
      </w:r>
      <w:r>
        <w:t xml:space="preserve"> </w:t>
      </w:r>
      <w:commentRangeStart w:id="403"/>
      <w:r>
        <w:t xml:space="preserve">After carrying out </w:t>
      </w:r>
      <w:r w:rsidR="00391FD8">
        <w:t xml:space="preserve">the </w:t>
      </w:r>
      <w:r>
        <w:t xml:space="preserve">initial selection of variables from each </w:t>
      </w:r>
      <w:r w:rsidR="00C80392">
        <w:t>category</w:t>
      </w:r>
      <w:r>
        <w:t xml:space="preserve">, </w:t>
      </w:r>
      <w:r w:rsidR="00391FD8">
        <w:t xml:space="preserve">a </w:t>
      </w:r>
      <w:r>
        <w:t xml:space="preserve">similar correlation analysis </w:t>
      </w:r>
      <w:r w:rsidR="00A675FF">
        <w:t xml:space="preserve">was </w:t>
      </w:r>
      <w:r>
        <w:t>done for the selected variables from all the categories combined.</w:t>
      </w:r>
      <w:commentRangeEnd w:id="403"/>
      <w:r w:rsidR="00E81844">
        <w:rPr>
          <w:rStyle w:val="CommentReference"/>
          <w:rFonts w:asciiTheme="minorHAnsi" w:hAnsiTheme="minorHAnsi" w:cstheme="minorBidi"/>
        </w:rPr>
        <w:commentReference w:id="403"/>
      </w:r>
      <w:r>
        <w:t xml:space="preserve"> </w:t>
      </w:r>
    </w:p>
    <w:p w14:paraId="6D8A033E" w14:textId="5D0BA4B1" w:rsidR="009A79EA" w:rsidDel="00E81844" w:rsidRDefault="006A394D" w:rsidP="00C63E9B">
      <w:pPr>
        <w:pStyle w:val="BodyText"/>
        <w:jc w:val="both"/>
        <w:rPr>
          <w:del w:id="404" w:author="Shannon Hedtke" w:date="2022-06-24T14:22:00Z"/>
        </w:rPr>
      </w:pPr>
      <w:del w:id="405" w:author="Shannon Hedtke" w:date="2022-06-24T14:22:00Z">
        <w:r w:rsidDel="00E81844">
          <w:delText>A suite of five environmental variables w</w:delText>
        </w:r>
        <w:r w:rsidR="008E37DB" w:rsidDel="00E81844">
          <w:delText>as</w:delText>
        </w:r>
        <w:r w:rsidDel="00E81844">
          <w:delText xml:space="preserve"> selected for the landscape genetics analysis</w:delText>
        </w:r>
        <w:r w:rsidR="008E37DB" w:rsidDel="00E81844">
          <w:delText>,</w:delText>
        </w:r>
        <w:r w:rsidDel="00E81844">
          <w:delText xml:space="preserve"> and a group of eight environmental variables </w:delText>
        </w:r>
        <w:r w:rsidR="008E37DB" w:rsidDel="00E81844">
          <w:delText>was</w:delText>
        </w:r>
        <w:r w:rsidDel="00E81844">
          <w:delText xml:space="preserve"> selected for the analysis and interpolation of the prevalence data. For the </w:delText>
        </w:r>
        <w:r w:rsidR="00E10FF2" w:rsidDel="00E81844">
          <w:rPr>
            <w:i/>
            <w:iCs/>
          </w:rPr>
          <w:delText>S</w:delText>
        </w:r>
        <w:r w:rsidRPr="00E10FF2" w:rsidDel="00E81844">
          <w:rPr>
            <w:i/>
            <w:iCs/>
          </w:rPr>
          <w:delText>imulium</w:delText>
        </w:r>
        <w:r w:rsidDel="00E81844">
          <w:delText xml:space="preserve"> </w:delText>
        </w:r>
        <w:r w:rsidR="00CF3ED0" w:rsidDel="00E81844">
          <w:delText>landscape genetics</w:delText>
        </w:r>
        <w:r w:rsidDel="00E81844">
          <w:delText xml:space="preserve">, three out of four locations were also present in parasite sampling locations. Thus, we did not carry a separate variable selection </w:delText>
        </w:r>
        <w:r w:rsidR="00A83B1C" w:rsidDel="00E81844">
          <w:delText>step</w:delText>
        </w:r>
        <w:r w:rsidDel="00E81844">
          <w:delText xml:space="preserve"> for the </w:delText>
        </w:r>
        <w:r w:rsidR="00CF3ED0" w:rsidRPr="00CF3ED0" w:rsidDel="00E81844">
          <w:rPr>
            <w:i/>
            <w:iCs/>
          </w:rPr>
          <w:delText>S</w:delText>
        </w:r>
        <w:r w:rsidRPr="00CF3ED0" w:rsidDel="00E81844">
          <w:rPr>
            <w:i/>
            <w:iCs/>
          </w:rPr>
          <w:delText>imulium</w:delText>
        </w:r>
        <w:r w:rsidDel="00E81844">
          <w:delText xml:space="preserve"> data. </w:delText>
        </w:r>
        <w:r w:rsidR="005175F9" w:rsidDel="00E81844">
          <w:delText>T</w:delText>
        </w:r>
        <w:r w:rsidR="000F4C89" w:rsidDel="00E81844">
          <w:delText xml:space="preserve">he </w:delText>
        </w:r>
        <w:r w:rsidDel="00E81844">
          <w:delText xml:space="preserve">environmental variables selected for the parasite sampling locations were also used for the vector landscape genetics for </w:delText>
        </w:r>
        <w:r w:rsidR="00A0109A" w:rsidDel="00E81844">
          <w:delText xml:space="preserve">easier </w:delText>
        </w:r>
        <w:r w:rsidDel="00E81844">
          <w:delText>comparison</w:delText>
        </w:r>
        <w:r w:rsidR="00A0109A" w:rsidDel="00E81844">
          <w:delText xml:space="preserve"> between the vector and the parasite landscape genetics</w:delText>
        </w:r>
        <w:r w:rsidDel="00E81844">
          <w:delText xml:space="preserve">. The </w:delText>
        </w:r>
        <w:r w:rsidR="00D74142" w:rsidDel="00E81844">
          <w:delText xml:space="preserve">five </w:delText>
        </w:r>
        <w:r w:rsidDel="00E81844">
          <w:delText>environmental variables</w:delText>
        </w:r>
        <w:r w:rsidR="00D74142" w:rsidDel="00E81844">
          <w:delText xml:space="preserve"> selected for the landscape genetic analysis </w:delText>
        </w:r>
        <w:r w:rsidDel="00E81844">
          <w:delText xml:space="preserve">were elevation, isothermality, soil moisture, flow accumulation and annual precipitation. Similarly, for the analysis of the prevalence data, </w:delText>
        </w:r>
        <w:r w:rsidR="00B06245" w:rsidDel="00E81844">
          <w:delText xml:space="preserve">the </w:delText>
        </w:r>
        <w:r w:rsidDel="00E81844">
          <w:delText>land surface temperature at night, temperature seasonality, minimum temperature of the coldest month, soil moisture, annual precipitation, slope, distance to the nearest river and prevalence of improved housing were selected.</w:delText>
        </w:r>
      </w:del>
    </w:p>
    <w:p w14:paraId="064DF272" w14:textId="11BF54BD" w:rsidR="009E13BB" w:rsidRDefault="00EE4058" w:rsidP="00C63E9B">
      <w:pPr>
        <w:pStyle w:val="Heading3"/>
        <w:spacing w:line="480" w:lineRule="auto"/>
      </w:pPr>
      <w:r w:rsidRPr="00EE4058">
        <w:lastRenderedPageBreak/>
        <w:t>Population genetic analysis</w:t>
      </w:r>
    </w:p>
    <w:p w14:paraId="584B07CF" w14:textId="44E485B6" w:rsidR="0091769A" w:rsidRDefault="00E86D3C" w:rsidP="00C63E9B">
      <w:pPr>
        <w:pStyle w:val="FirstParagraph"/>
        <w:jc w:val="both"/>
      </w:pPr>
      <w:ins w:id="406" w:author="Shannon Hedtke" w:date="2022-06-24T14:27:00Z">
        <w:r>
          <w:t>F</w:t>
        </w:r>
        <w:r w:rsidRPr="0091769A">
          <w:t>or the parasite and the vector samples</w:t>
        </w:r>
        <w:r>
          <w:t>, w</w:t>
        </w:r>
      </w:ins>
      <w:del w:id="407" w:author="Shannon Hedtke" w:date="2022-06-24T14:27:00Z">
        <w:r w:rsidR="0091769A" w:rsidRPr="0091769A" w:rsidDel="00E86D3C">
          <w:delText>W</w:delText>
        </w:r>
      </w:del>
      <w:r w:rsidR="0091769A" w:rsidRPr="0091769A">
        <w:t xml:space="preserve">e </w:t>
      </w:r>
      <w:r w:rsidR="0091769A">
        <w:t xml:space="preserve">carried out </w:t>
      </w:r>
      <w:r w:rsidR="0091769A" w:rsidRPr="0091769A">
        <w:t xml:space="preserve">unsupervised </w:t>
      </w:r>
      <m:oMath>
        <m:r>
          <w:rPr>
            <w:rFonts w:ascii="Cambria Math" w:hAnsi="Cambria Math"/>
          </w:rPr>
          <m:t>k</m:t>
        </m:r>
      </m:oMath>
      <w:r w:rsidR="0091769A" w:rsidRPr="0091769A">
        <w:t xml:space="preserve">-means clustering analysis </w:t>
      </w:r>
      <w:ins w:id="408" w:author="Shannon Hedtke" w:date="2022-06-24T14:27:00Z">
        <w:r w:rsidRPr="0091769A">
          <w:t>using</w:t>
        </w:r>
        <w:r>
          <w:t xml:space="preserve"> the</w:t>
        </w:r>
        <w:r w:rsidRPr="0091769A">
          <w:t xml:space="preserve"> </w:t>
        </w:r>
        <w:r w:rsidRPr="00163EA0">
          <w:rPr>
            <w:i/>
            <w:iCs/>
          </w:rPr>
          <w:t>adegenet</w:t>
        </w:r>
        <w:r w:rsidRPr="0091769A">
          <w:t xml:space="preserve"> </w:t>
        </w:r>
        <w:commentRangeStart w:id="409"/>
        <w:r w:rsidRPr="0091769A">
          <w:t>package</w:t>
        </w:r>
        <w:commentRangeEnd w:id="409"/>
        <w:r>
          <w:rPr>
            <w:rStyle w:val="CommentReference"/>
            <w:rFonts w:asciiTheme="minorHAnsi" w:hAnsiTheme="minorHAnsi" w:cstheme="minorBidi"/>
          </w:rPr>
          <w:commentReference w:id="409"/>
        </w:r>
        <w:r>
          <w:t xml:space="preserve"> </w:t>
        </w:r>
        <w:r>
          <w:fldChar w:fldCharType="begin"/>
        </w:r>
        <w:r>
          <w:instrText xml:space="preserve"> ADDIN ZOTERO_ITEM CSL_CITATION {"citationID":"pqA6ZqsZ","properties":{"formattedCitation":"(Jombart, 2008)","plainCitation":"(Jombart, 2008)","noteIndex":0},"citationItems":[{"id":1621,"uris":["http://zotero.org/users/2873801/items/4Y7HNL4C"],"itemData":{"id":1621,"type":"article-journal","container-title":"Bioinformatics","DOI":"10.1093/bioinformatics/btn129","ISSN":"1460-2059, 1367-4803","issue":"11","language":"en","page":"1403-1405","source":"DOI.org (Crossref)","title":"adegenet: a R package for the multivariate analysis of genetic markers","title-short":"adegenet","volume":"24","author":[{"family":"Jombart","given":"Thibaut"}],"issued":{"date-parts":[["2008",6,1]]}}}],"schema":"https://github.com/citation-style-language/schema/raw/master/csl-citation.json"} </w:instrText>
        </w:r>
        <w:r>
          <w:fldChar w:fldCharType="separate"/>
        </w:r>
        <w:r w:rsidRPr="003D5CEE">
          <w:t>(Jombart, 2008)</w:t>
        </w:r>
        <w:r>
          <w:fldChar w:fldCharType="end"/>
        </w:r>
      </w:ins>
      <w:del w:id="410" w:author="Shannon Hedtke" w:date="2022-06-24T14:29:00Z">
        <w:r w:rsidR="0091769A" w:rsidRPr="0091769A" w:rsidDel="00E86D3C">
          <w:delText xml:space="preserve">and </w:delText>
        </w:r>
        <w:r w:rsidR="0091769A" w:rsidRPr="00725199" w:rsidDel="00E86D3C">
          <w:delText xml:space="preserve">haplotype network </w:delText>
        </w:r>
        <w:r w:rsidR="000A6AB2" w:rsidRPr="00725199" w:rsidDel="00E86D3C">
          <w:delText>analysis</w:delText>
        </w:r>
        <w:r w:rsidR="0091769A" w:rsidRPr="0091769A" w:rsidDel="00E86D3C">
          <w:delText xml:space="preserve"> </w:delText>
        </w:r>
      </w:del>
      <w:del w:id="411" w:author="Shannon Hedtke" w:date="2022-06-24T14:27:00Z">
        <w:r w:rsidR="0091769A" w:rsidRPr="0091769A" w:rsidDel="00E86D3C">
          <w:delText>for the parasite and the vector samples</w:delText>
        </w:r>
        <w:r w:rsidR="00163EA0" w:rsidDel="00E86D3C">
          <w:delText xml:space="preserve"> </w:delText>
        </w:r>
        <w:r w:rsidR="00163EA0" w:rsidRPr="0091769A" w:rsidDel="00E86D3C">
          <w:delText xml:space="preserve">using </w:delText>
        </w:r>
        <w:r w:rsidR="00163EA0" w:rsidRPr="00163EA0" w:rsidDel="00E86D3C">
          <w:rPr>
            <w:i/>
            <w:iCs/>
          </w:rPr>
          <w:delText>adegenet</w:delText>
        </w:r>
        <w:r w:rsidR="00163EA0" w:rsidRPr="0091769A" w:rsidDel="00E86D3C">
          <w:delText xml:space="preserve"> package</w:delText>
        </w:r>
        <w:r w:rsidR="00163EA0" w:rsidDel="00E86D3C">
          <w:delText xml:space="preserve"> </w:delText>
        </w:r>
        <w:r w:rsidR="003D5CEE" w:rsidDel="00E86D3C">
          <w:fldChar w:fldCharType="begin"/>
        </w:r>
        <w:r w:rsidR="003D5CEE" w:rsidDel="00E86D3C">
          <w:delInstrText xml:space="preserve"> ADDIN ZOTERO_ITEM CSL_CITATION {"citationID":"pqA6ZqsZ","properties":{"formattedCitation":"(Jombart, 2008)","plainCitation":"(Jombart, 2008)","noteIndex":0},"citationItems":[{"id":1621,"uris":["http://zotero.org/users/2873801/items/4Y7HNL4C"],"itemData":{"id":1621,"type":"article-journal","container-title":"Bioinformatics","DOI":"10.1093/bioinformatics/btn129","ISSN":"1460-2059, 1367-4803","issue":"11","language":"en","page":"1403-1405","source":"DOI.org (Crossref)","title":"adegenet: a R package for the multivariate analysis of genetic markers","title-short":"adegenet","volume":"24","author":[{"family":"Jombart","given":"Thibaut"}],"issued":{"date-parts":[["2008",6,1]]}}}],"schema":"https://github.com/citation-style-language/schema/raw/master/csl-citation.json"} </w:delInstrText>
        </w:r>
        <w:r w:rsidR="003D5CEE" w:rsidDel="00E86D3C">
          <w:fldChar w:fldCharType="separate"/>
        </w:r>
        <w:r w:rsidR="003D5CEE" w:rsidRPr="003D5CEE" w:rsidDel="00E86D3C">
          <w:delText>(Jombart, 2008)</w:delText>
        </w:r>
        <w:r w:rsidR="003D5CEE" w:rsidDel="00E86D3C">
          <w:fldChar w:fldCharType="end"/>
        </w:r>
        <w:r w:rsidR="005275C8" w:rsidDel="00E86D3C">
          <w:delText xml:space="preserve"> and</w:delText>
        </w:r>
      </w:del>
      <w:del w:id="412" w:author="Shannon Hedtke" w:date="2022-06-24T14:29:00Z">
        <w:r w:rsidR="005275C8" w:rsidDel="00E86D3C">
          <w:delText xml:space="preserve"> </w:delText>
        </w:r>
        <w:r w:rsidR="00725199" w:rsidRPr="00401C4A" w:rsidDel="00E86D3C">
          <w:rPr>
            <w:i/>
            <w:iCs/>
            <w:rPrChange w:id="413" w:author="Shannon Hedtke" w:date="2022-06-16T21:44:00Z">
              <w:rPr/>
            </w:rPrChange>
          </w:rPr>
          <w:delText>PopART</w:delText>
        </w:r>
        <w:r w:rsidR="00E40F71" w:rsidDel="00E86D3C">
          <w:delText xml:space="preserve"> </w:delText>
        </w:r>
        <w:r w:rsidR="00E40F71" w:rsidDel="00E86D3C">
          <w:fldChar w:fldCharType="begin"/>
        </w:r>
        <w:r w:rsidR="00E40F71" w:rsidDel="00E86D3C">
          <w:delInstrText xml:space="preserve"> ADDIN ZOTERO_ITEM CSL_CITATION {"citationID":"n4RCkMgL","properties":{"formattedCitation":"(Leigh &amp; Bryant, 2015)","plainCitation":"(Leigh &amp; Bryant, 2015)","noteIndex":0},"citationItems":[{"id":1642,"uris":["http://zotero.org/users/2873801/items/BGFCP59V"],"itemData":{"id":1642,"type":"article-journal","abstract":"Haplotype networks are an intuitive method for visualising relationships between individual genotypes at the population level. Here, we present popart, an integrated software package that provides a comprehensive implementation of haplotype network methods, phylogeographic visualisation tools and standard statistical tests, together with publication-ready figure production. popart also provides a platform for the implementation and distribution of new network-based methods – we describe one such new method, integer neighbour-joining. The software is open source and freely available for all major operating systems.","container-title":"Methods in Ecology and Evolution","DOI":"10.1111/2041-210X.12410","ISSN":"2041-210X","issue":"9","language":"en","note":"_eprint: https://onlinelibrary.wiley.com/doi/pdf/10.1111/2041-210X.12410","page":"1110-1116","source":"Wiley Online Library","title":"popart: full-feature software for haplotype network construction","title-short":"popart","volume":"6","author":[{"family":"Leigh","given":"Jessica W."},{"family":"Bryant","given":"David"}],"issued":{"date-parts":[["2015"]]}}}],"schema":"https://github.com/citation-style-language/schema/raw/master/csl-citation.json"} </w:delInstrText>
        </w:r>
        <w:r w:rsidR="00E40F71" w:rsidDel="00E86D3C">
          <w:fldChar w:fldCharType="separate"/>
        </w:r>
        <w:r w:rsidR="00E40F71" w:rsidRPr="00E40F71" w:rsidDel="00E86D3C">
          <w:delText>(Leigh &amp; Bryant, 2015)</w:delText>
        </w:r>
        <w:r w:rsidR="00E40F71" w:rsidDel="00E86D3C">
          <w:fldChar w:fldCharType="end"/>
        </w:r>
      </w:del>
      <w:del w:id="414" w:author="Shannon Hedtke" w:date="2022-06-24T14:26:00Z">
        <w:r w:rsidR="00B06245" w:rsidDel="00E86D3C">
          <w:delText>,</w:delText>
        </w:r>
        <w:r w:rsidR="00725199" w:rsidDel="00E86D3C">
          <w:delText xml:space="preserve"> respectively</w:delText>
        </w:r>
      </w:del>
      <w:r w:rsidR="00163EA0">
        <w:t>.</w:t>
      </w:r>
      <w:del w:id="415" w:author="Shannon Hedtke" w:date="2022-06-16T21:45:00Z">
        <w:r w:rsidR="00163EA0" w:rsidDel="00401C4A">
          <w:delText xml:space="preserve"> </w:delText>
        </w:r>
      </w:del>
      <w:r w:rsidR="0091769A" w:rsidRPr="0091769A">
        <w:t xml:space="preserve"> </w:t>
      </w:r>
      <w:del w:id="416" w:author="Shannon Hedtke" w:date="2022-06-24T14:28:00Z">
        <w:r w:rsidR="00250B54" w:rsidDel="00E86D3C">
          <w:delText>We used this to</w:delText>
        </w:r>
        <w:r w:rsidR="0091769A" w:rsidRPr="0091769A" w:rsidDel="00E86D3C">
          <w:delText xml:space="preserve"> </w:delText>
        </w:r>
        <w:r w:rsidR="000A6AB2" w:rsidDel="00E86D3C">
          <w:delText>explore</w:delText>
        </w:r>
        <w:r w:rsidR="0091769A" w:rsidDel="00E86D3C">
          <w:delText xml:space="preserve"> </w:delText>
        </w:r>
        <w:r w:rsidR="0091769A" w:rsidRPr="0091769A" w:rsidDel="00E86D3C">
          <w:delText>the clustering pattern of the samples</w:delText>
        </w:r>
        <w:r w:rsidR="00250B54" w:rsidDel="00E86D3C">
          <w:delText xml:space="preserve"> and </w:delText>
        </w:r>
        <w:r w:rsidR="0091769A" w:rsidRPr="0091769A" w:rsidDel="00E86D3C">
          <w:delText xml:space="preserve">identify any outliers. </w:delText>
        </w:r>
      </w:del>
      <w:r w:rsidR="0091769A" w:rsidRPr="0091769A">
        <w:t>We</w:t>
      </w:r>
      <w:del w:id="417" w:author="Shannon Hedtke" w:date="2022-06-24T14:28:00Z">
        <w:r w:rsidR="0091769A" w:rsidRPr="0091769A" w:rsidDel="00E86D3C">
          <w:delText xml:space="preserve"> tried to</w:delText>
        </w:r>
      </w:del>
      <w:r w:rsidR="0091769A" w:rsidRPr="0091769A">
        <w:t xml:space="preserve"> infer</w:t>
      </w:r>
      <w:ins w:id="418" w:author="Shannon Hedtke" w:date="2022-06-24T14:28:00Z">
        <w:r>
          <w:t>red</w:t>
        </w:r>
      </w:ins>
      <w:r w:rsidR="0091769A" w:rsidRPr="0091769A">
        <w:t xml:space="preserve"> the optimal number of </w:t>
      </w:r>
      <m:oMath>
        <m:r>
          <w:rPr>
            <w:rFonts w:ascii="Cambria Math" w:hAnsi="Cambria Math"/>
          </w:rPr>
          <m:t>k</m:t>
        </m:r>
      </m:oMath>
      <w:r w:rsidR="0091769A" w:rsidRPr="0091769A">
        <w:t xml:space="preserve"> (groups) for the population</w:t>
      </w:r>
      <w:ins w:id="419" w:author="Shannon Hedtke" w:date="2022-06-24T14:29:00Z">
        <w:r>
          <w:t xml:space="preserve"> using unsupervised </w:t>
        </w:r>
        <w:r>
          <w:rPr>
            <w:i/>
            <w:iCs/>
          </w:rPr>
          <w:t>k-</w:t>
        </w:r>
        <w:r>
          <w:t>means clustering</w:t>
        </w:r>
      </w:ins>
      <w:r w:rsidR="0091769A" w:rsidRPr="0091769A">
        <w:t xml:space="preserve"> </w:t>
      </w:r>
      <w:del w:id="420" w:author="Shannon Hedtke" w:date="2022-06-24T14:29:00Z">
        <w:r w:rsidR="0091769A" w:rsidRPr="0091769A" w:rsidDel="00E86D3C">
          <w:delText>by looking at the</w:delText>
        </w:r>
      </w:del>
      <w:ins w:id="421" w:author="Shannon Hedtke" w:date="2022-06-24T14:29:00Z">
        <w:r>
          <w:t>using the</w:t>
        </w:r>
      </w:ins>
      <w:r w:rsidR="00EC3FCB">
        <w:t xml:space="preserve"> </w:t>
      </w:r>
      <w:r w:rsidR="0091769A" w:rsidRPr="0091769A">
        <w:t>Bayesian Information Criterion</w:t>
      </w:r>
      <w:r w:rsidR="00EC3FCB">
        <w:t xml:space="preserve"> (</w:t>
      </w:r>
      <w:r w:rsidR="00EC3FCB" w:rsidRPr="0091769A">
        <w:t>BIC</w:t>
      </w:r>
      <w:r w:rsidR="00EC3FCB">
        <w:t>)</w:t>
      </w:r>
      <w:r w:rsidR="0091769A" w:rsidRPr="0091769A">
        <w:t xml:space="preserve"> </w:t>
      </w:r>
      <w:del w:id="422" w:author="Shannon Hedtke" w:date="2022-06-24T14:29:00Z">
        <w:r w:rsidR="0091769A" w:rsidRPr="0091769A" w:rsidDel="00E86D3C">
          <w:delText>values</w:delText>
        </w:r>
      </w:del>
      <w:ins w:id="423" w:author="Shannon Hedtke" w:date="2022-06-24T14:29:00Z">
        <w:r>
          <w:t xml:space="preserve">using the </w:t>
        </w:r>
        <w:r>
          <w:rPr>
            <w:i/>
            <w:iCs/>
          </w:rPr>
          <w:t xml:space="preserve">R </w:t>
        </w:r>
        <w:r>
          <w:t xml:space="preserve">package </w:t>
        </w:r>
        <w:r>
          <w:rPr>
            <w:i/>
            <w:iCs/>
          </w:rPr>
          <w:t>adegenet</w:t>
        </w:r>
        <w:r>
          <w:t xml:space="preserve"> v.XX (Jombart, 2008)</w:t>
        </w:r>
      </w:ins>
      <w:r w:rsidR="0091769A" w:rsidRPr="0091769A">
        <w:t xml:space="preserve">. </w:t>
      </w:r>
      <w:del w:id="424" w:author="Shannon Hedtke" w:date="2022-06-24T14:30:00Z">
        <w:r w:rsidR="0091769A" w:rsidRPr="0091769A" w:rsidDel="00E86D3C">
          <w:delText>We filtered some of the</w:delText>
        </w:r>
      </w:del>
      <w:ins w:id="425" w:author="Shannon Hedtke" w:date="2022-06-24T14:30:00Z">
        <w:r>
          <w:t xml:space="preserve">The vector results were consistent with the results of a </w:t>
        </w:r>
        <w:r w:rsidRPr="00725199">
          <w:t>haplotype network analysis</w:t>
        </w:r>
        <w:r w:rsidRPr="0091769A">
          <w:t xml:space="preserve"> </w:t>
        </w:r>
        <w:r>
          <w:t xml:space="preserve">using </w:t>
        </w:r>
        <w:r w:rsidRPr="008407E3">
          <w:rPr>
            <w:i/>
            <w:iCs/>
          </w:rPr>
          <w:t>PopART</w:t>
        </w:r>
        <w:r>
          <w:t xml:space="preserve"> </w:t>
        </w:r>
        <w:r>
          <w:fldChar w:fldCharType="begin"/>
        </w:r>
        <w:r>
          <w:instrText xml:space="preserve"> ADDIN ZOTERO_ITEM CSL_CITATION {"citationID":"n4RCkMgL","properties":{"formattedCitation":"(Leigh &amp; Bryant, 2015)","plainCitation":"(Leigh &amp; Bryant, 2015)","noteIndex":0},"citationItems":[{"id":1642,"uris":["http://zotero.org/users/2873801/items/BGFCP59V"],"itemData":{"id":1642,"type":"article-journal","abstract":"Haplotype networks are an intuitive method for visualising relationships between individual genotypes at the population level. Here, we present popart, an integrated software package that provides a comprehensive implementation of haplotype network methods, phylogeographic visualisation tools and standard statistical tests, together with publication-ready figure production. popart also provides a platform for the implementation and distribution of new network-based methods – we describe one such new method, integer neighbour-joining. The software is open source and freely available for all major operating systems.","container-title":"Methods in Ecology and Evolution","DOI":"10.1111/2041-210X.12410","ISSN":"2041-210X","issue":"9","language":"en","note":"_eprint: https://onlinelibrary.wiley.com/doi/pdf/10.1111/2041-210X.12410","page":"1110-1116","source":"Wiley Online Library","title":"popart: full-feature software for haplotype network construction","title-short":"popart","volume":"6","author":[{"family":"Leigh","given":"Jessica W."},{"family":"Bryant","given":"David"}],"issued":{"date-parts":[["2015"]]}}}],"schema":"https://github.com/citation-style-language/schema/raw/master/csl-citation.json"} </w:instrText>
        </w:r>
        <w:r>
          <w:fldChar w:fldCharType="separate"/>
        </w:r>
        <w:r w:rsidRPr="00E40F71">
          <w:t>(Leigh &amp; Bryant, 2015)</w:t>
        </w:r>
        <w:r>
          <w:fldChar w:fldCharType="end"/>
        </w:r>
      </w:ins>
      <w:r w:rsidR="0091769A" w:rsidRPr="0091769A">
        <w:t xml:space="preserve"> </w:t>
      </w:r>
      <w:ins w:id="426" w:author="Shannon Hedtke" w:date="2022-06-24T14:31:00Z">
        <w:r>
          <w:t xml:space="preserve">that identified </w:t>
        </w:r>
      </w:ins>
      <w:r w:rsidR="00E94DEB">
        <w:t xml:space="preserve">outlier </w:t>
      </w:r>
      <w:r w:rsidR="0091769A" w:rsidRPr="0091769A">
        <w:t>vector samples separated largely from the cluster of other samples.</w:t>
      </w:r>
      <w:ins w:id="427" w:author="Shannon Hedtke" w:date="2022-06-24T14:31:00Z">
        <w:r>
          <w:t xml:space="preserve"> These outliers were removed from do</w:t>
        </w:r>
      </w:ins>
      <w:ins w:id="428" w:author="Shannon Hedtke" w:date="2022-06-24T14:32:00Z">
        <w:r>
          <w:t xml:space="preserve">wnstream analysis as they may represent different species within the </w:t>
        </w:r>
        <w:r>
          <w:rPr>
            <w:i/>
            <w:iCs/>
          </w:rPr>
          <w:t>S. damnosum s.l.</w:t>
        </w:r>
        <w:r>
          <w:t xml:space="preserve"> species complex.</w:t>
        </w:r>
      </w:ins>
      <w:r w:rsidR="0091769A" w:rsidRPr="0091769A">
        <w:t xml:space="preserve"> Then, </w:t>
      </w:r>
      <w:r w:rsidR="00012757" w:rsidRPr="0091769A">
        <w:t>we carried</w:t>
      </w:r>
      <w:r w:rsidR="0091769A" w:rsidRPr="0091769A">
        <w:t xml:space="preserve"> out</w:t>
      </w:r>
      <w:del w:id="429" w:author="Shannon Hedtke" w:date="2022-06-24T14:28:00Z">
        <w:r w:rsidR="0091769A" w:rsidRPr="0091769A" w:rsidDel="00E86D3C">
          <w:delText xml:space="preserve"> </w:delText>
        </w:r>
        <w:r w:rsidR="004D7C20" w:rsidDel="00E86D3C">
          <w:delText>the</w:delText>
        </w:r>
      </w:del>
      <w:r w:rsidR="0091769A" w:rsidRPr="0091769A">
        <w:t xml:space="preserve"> Discriminant Analysis of the </w:t>
      </w:r>
      <w:r w:rsidR="00975D8E" w:rsidRPr="0091769A">
        <w:t>Principal</w:t>
      </w:r>
      <w:r w:rsidR="0091769A" w:rsidRPr="0091769A">
        <w:t xml:space="preserve"> Components (DAPC) </w:t>
      </w:r>
      <w:commentRangeStart w:id="430"/>
      <w:r w:rsidR="0091769A" w:rsidRPr="0091769A">
        <w:t>by assigning samples to their respective communities</w:t>
      </w:r>
      <w:commentRangeEnd w:id="430"/>
      <w:r>
        <w:rPr>
          <w:rStyle w:val="CommentReference"/>
          <w:rFonts w:asciiTheme="minorHAnsi" w:hAnsiTheme="minorHAnsi" w:cstheme="minorBidi"/>
        </w:rPr>
        <w:commentReference w:id="430"/>
      </w:r>
      <w:r w:rsidR="0091769A" w:rsidRPr="0091769A">
        <w:t xml:space="preserve">. </w:t>
      </w:r>
      <w:r w:rsidR="007634B9">
        <w:t>DAPC is sensitive to the number of principal components retained. Therefore, we performed stratified cross</w:t>
      </w:r>
      <w:del w:id="431" w:author="Shannon Hedtke" w:date="2022-06-24T14:33:00Z">
        <w:r w:rsidR="007634B9" w:rsidDel="00E86D3C">
          <w:delText xml:space="preserve"> </w:delText>
        </w:r>
      </w:del>
      <w:r w:rsidR="007634B9">
        <w:t xml:space="preserve">validated DAPC by varying the number of principal components using </w:t>
      </w:r>
      <w:r w:rsidR="007634B9" w:rsidRPr="00EC092F">
        <w:rPr>
          <w:i/>
          <w:iCs/>
        </w:rPr>
        <w:t>xvalDapc</w:t>
      </w:r>
      <w:r w:rsidR="007634B9">
        <w:t xml:space="preserve"> function in</w:t>
      </w:r>
      <w:r w:rsidR="00627930">
        <w:t xml:space="preserve"> the</w:t>
      </w:r>
      <w:r w:rsidR="007634B9">
        <w:t xml:space="preserve"> </w:t>
      </w:r>
      <w:r w:rsidR="007634B9" w:rsidRPr="00EC092F">
        <w:rPr>
          <w:i/>
          <w:iCs/>
        </w:rPr>
        <w:t>adegenet</w:t>
      </w:r>
      <w:r w:rsidR="007634B9">
        <w:t xml:space="preserve"> package</w:t>
      </w:r>
      <w:r w:rsidR="0091769A" w:rsidRPr="0091769A">
        <w:t xml:space="preserve">. We calculated the membership probability of each </w:t>
      </w:r>
      <w:r w:rsidR="00975D8E" w:rsidRPr="0091769A">
        <w:t>sample</w:t>
      </w:r>
      <w:r w:rsidR="0091769A" w:rsidRPr="0091769A">
        <w:t xml:space="preserve">, </w:t>
      </w:r>
      <w:r w:rsidR="00975D8E" w:rsidRPr="0091769A">
        <w:t>communities,</w:t>
      </w:r>
      <w:r w:rsidR="0091769A" w:rsidRPr="0091769A">
        <w:t xml:space="preserve"> and the posterior correct assignment probability for the communities.</w:t>
      </w:r>
    </w:p>
    <w:p w14:paraId="7A27D792" w14:textId="41C5DC24" w:rsidR="009C58A9" w:rsidRDefault="009C58A9" w:rsidP="00C63E9B">
      <w:pPr>
        <w:pStyle w:val="FirstParagraph"/>
        <w:jc w:val="both"/>
      </w:pPr>
      <w:r>
        <w:t xml:space="preserve">We calculated </w:t>
      </w:r>
      <w:del w:id="432" w:author="Shannon Hedtke" w:date="2022-06-26T11:08:00Z">
        <w:r w:rsidDel="00DB4B71">
          <w:delText xml:space="preserve">the </w:delText>
        </w:r>
      </w:del>
      <w:r>
        <w:t>summary statistics for the genetic data</w:t>
      </w:r>
      <w:del w:id="433" w:author="Shannon Hedtke" w:date="2022-06-26T11:08:00Z">
        <w:r w:rsidDel="00DB4B71">
          <w:delText xml:space="preserve"> like as</w:delText>
        </w:r>
      </w:del>
      <w:ins w:id="434" w:author="Shannon Hedtke" w:date="2022-06-26T11:09:00Z">
        <w:r w:rsidR="00DB4B71">
          <w:t>==</w:t>
        </w:r>
      </w:ins>
      <w:del w:id="435" w:author="Shannon Hedtke" w:date="2022-06-26T11:09:00Z">
        <w:r w:rsidDel="00DB4B71">
          <w:delText xml:space="preserve"> </w:delText>
        </w:r>
      </w:del>
      <w:r>
        <w:t>number of alleles</w:t>
      </w:r>
      <w:ins w:id="436" w:author="Shannon Hedtke" w:date="2022-06-26T11:08:00Z">
        <w:r w:rsidR="00DB4B71">
          <w:t>,</w:t>
        </w:r>
      </w:ins>
      <w:del w:id="437" w:author="Shannon Hedtke" w:date="2022-06-26T11:08:00Z">
        <w:r w:rsidDel="00DB4B71">
          <w:delText xml:space="preserve"> and</w:delText>
        </w:r>
      </w:del>
      <w:r>
        <w:t xml:space="preserve"> observed gene diversity</w:t>
      </w:r>
      <w:ins w:id="438" w:author="Shannon Hedtke" w:date="2022-06-26T11:08:00Z">
        <w:r w:rsidR="00DB4B71">
          <w:t>,</w:t>
        </w:r>
      </w:ins>
      <w:r>
        <w:t xml:space="preserve"> </w:t>
      </w:r>
      <w:r w:rsidR="00975D8E">
        <w:t>and</w:t>
      </w:r>
      <w:r>
        <w:t xml:space="preserve"> the pairwise measure of genetic differentiation (</w:t>
      </w:r>
      <m:oMath>
        <m:sSub>
          <m:sSubPr>
            <m:ctrlPr>
              <w:rPr>
                <w:rFonts w:ascii="Cambria Math" w:hAnsi="Cambria Math"/>
              </w:rPr>
            </m:ctrlPr>
          </m:sSubPr>
          <m:e>
            <m:r>
              <w:rPr>
                <w:rFonts w:ascii="Cambria Math" w:hAnsi="Cambria Math"/>
              </w:rPr>
              <m:t>F</m:t>
            </m:r>
          </m:e>
          <m:sub>
            <m:r>
              <w:rPr>
                <w:rFonts w:ascii="Cambria Math" w:hAnsi="Cambria Math"/>
              </w:rPr>
              <m:t>st</m:t>
            </m:r>
          </m:sub>
        </m:sSub>
      </m:oMath>
      <w:r>
        <w:t>)</w:t>
      </w:r>
      <w:ins w:id="439" w:author="Shannon Hedtke" w:date="2022-08-17T16:35:00Z">
        <w:r w:rsidR="000B6615">
          <w:t xml:space="preserve"> between sampling locations</w:t>
        </w:r>
      </w:ins>
      <w:r>
        <w:t xml:space="preserve"> using the </w:t>
      </w:r>
      <w:r>
        <w:rPr>
          <w:i/>
          <w:iCs/>
        </w:rPr>
        <w:t>Hierfstat</w:t>
      </w:r>
      <w:r>
        <w:t xml:space="preserve"> package </w:t>
      </w:r>
      <w:r w:rsidR="00BC0B84">
        <w:fldChar w:fldCharType="begin"/>
      </w:r>
      <w:r w:rsidR="00BC0B84">
        <w:instrText xml:space="preserve"> ADDIN ZOTERO_ITEM CSL_CITATION {"citationID":"3UJBSzws","properties":{"formattedCitation":"(Goudet, 2005)","plainCitation":"(Goudet, 2005)","noteIndex":0},"citationItems":[{"id":1622,"uris":["http://zotero.org/users/2873801/items/Y2GFYQYY"],"itemData":{"id":1622,"type":"article-journal","container-title":"Molecular Ecology Notes","DOI":"10.1111/j.1471-8286.2004.00828.x","ISSN":"1471-8278, 1471-8286","issue":"1","journalAbbreviation":"Mol Ecol Notes","language":"en","page":"184-186","source":"DOI.org (Crossref)","title":"hierfstat, a package for r to compute and test hierarchical F-statistics","volume":"5","author":[{"family":"Goudet","given":"Jerome"}],"issued":{"date-parts":[["2005",3]]}}}],"schema":"https://github.com/citation-style-language/schema/raw/master/csl-citation.json"} </w:instrText>
      </w:r>
      <w:r w:rsidR="00BC0B84">
        <w:fldChar w:fldCharType="separate"/>
      </w:r>
      <w:r w:rsidR="00BC0B84" w:rsidRPr="00BC0B84">
        <w:t>(Goudet, 2005)</w:t>
      </w:r>
      <w:r w:rsidR="00BC0B84">
        <w:fldChar w:fldCharType="end"/>
      </w:r>
      <w:r>
        <w:t xml:space="preserve">. </w:t>
      </w:r>
      <w:commentRangeStart w:id="440"/>
      <w:r>
        <w:t xml:space="preserve">Similarly, mean allelic richness and number of </w:t>
      </w:r>
      <w:r w:rsidR="00F46978">
        <w:t>h</w:t>
      </w:r>
      <w:r>
        <w:t>aplotypes w</w:t>
      </w:r>
      <w:r w:rsidR="007257D1">
        <w:t>ere</w:t>
      </w:r>
      <w:r>
        <w:t xml:space="preserve"> calculated using </w:t>
      </w:r>
      <w:r>
        <w:rPr>
          <w:i/>
          <w:iCs/>
        </w:rPr>
        <w:t>Pop</w:t>
      </w:r>
      <w:r w:rsidR="00ED5694">
        <w:rPr>
          <w:i/>
          <w:iCs/>
        </w:rPr>
        <w:t>G</w:t>
      </w:r>
      <w:r>
        <w:rPr>
          <w:i/>
          <w:iCs/>
        </w:rPr>
        <w:t>en</w:t>
      </w:r>
      <w:r w:rsidR="00ED5694">
        <w:rPr>
          <w:i/>
          <w:iCs/>
        </w:rPr>
        <w:t>R</w:t>
      </w:r>
      <w:r>
        <w:rPr>
          <w:i/>
          <w:iCs/>
        </w:rPr>
        <w:t>eport</w:t>
      </w:r>
      <w:r>
        <w:t xml:space="preserve"> and </w:t>
      </w:r>
      <w:r>
        <w:rPr>
          <w:i/>
          <w:iCs/>
        </w:rPr>
        <w:t>haplotype</w:t>
      </w:r>
      <w:r w:rsidR="00B147E3">
        <w:rPr>
          <w:i/>
          <w:iCs/>
        </w:rPr>
        <w:t>s</w:t>
      </w:r>
      <w:r>
        <w:t xml:space="preserve"> package</w:t>
      </w:r>
      <w:r w:rsidR="007257D1">
        <w:t>,</w:t>
      </w:r>
      <w:r>
        <w:t xml:space="preserve"> respectively</w:t>
      </w:r>
      <w:r w:rsidR="00ED5694">
        <w:t xml:space="preserve"> </w:t>
      </w:r>
      <w:r w:rsidR="000236E3">
        <w:fldChar w:fldCharType="begin"/>
      </w:r>
      <w:r w:rsidR="000236E3">
        <w:instrText xml:space="preserve"> ADDIN ZOTERO_ITEM CSL_CITATION {"citationID":"ymkzxG00","properties":{"formattedCitation":"(Adamack &amp; Gruber, 2014; Aktas, 2020)","plainCitation":"(Adamack &amp; Gruber, 2014; Aktas, 2020)","noteIndex":0},"citationItems":[{"id":1623,"uris":["http://zotero.org/users/2873801/items/ER4B8X9K"],"itemData":{"id":1623,"type":"article-journal","container-title":"Methods in Ecology and Evolution","DOI":"10.1111/2041-210X.12158","ISSN":"2041210X","issue":"4","journalAbbreviation":"Methods Ecol Evol","language":"en","page":"384-387","source":"DOI.org (Crossref)","title":"P &lt;span style=\"font-variant:small-caps;\"&gt;op&lt;/span&gt; G &lt;span style=\"font-variant:small-caps;\"&gt;en&lt;/span&gt; R &lt;span style=\"font-variant:small-caps;\"&gt;eport&lt;/span&gt; : simplifying basic population genetic analyses in R","title-short":"P &lt;span style=\"font-variant","volume":"5","author":[{"family":"Adamack","given":"Aaron T."},{"family":"Gruber","given":"Bernd"}],"editor":[{"family":"Dray","given":"Stephane"}],"issued":{"date-parts":[["2014",4]]}}},{"id":1624,"uris":["http://zotero.org/users/2873801/items/FS25FKNE"],"itemData":{"id":1624,"type":"book","abstract":"Provides S4 classes and methods for reading and manipulating aligned DNA sequences, supporting an indel coding methods (only simple indel coding method is available in the current version), showing base substitutions and indels, calculating absolute pairwise distances between DNA sequences, and collapses identical DNA sequences into haplotypes or inferring haplotypes using user provided absolute pairwise character difference matrix. This package also includes S4 classes and methods for estimating genealogical relationships among haplotypes using statistical parsimony and plotting parsimony networks.","source":"R-Packages","title":"haplotypes: Manipulating DNA Sequences and Estimating Unambiguous Haplotype Network with Statistical Parsimony","title-short":"haplotypes","URL":"https://CRAN.R-project.org/package=haplotypes","version":"1.1.2","author":[{"family":"Aktas","given":"Caner"}],"accessed":{"date-parts":[["2022",3,21]]},"issued":{"date-parts":[["2020",2,28]]}}}],"schema":"https://github.com/citation-style-language/schema/raw/master/csl-citation.json"} </w:instrText>
      </w:r>
      <w:r w:rsidR="000236E3">
        <w:fldChar w:fldCharType="separate"/>
      </w:r>
      <w:r w:rsidR="000236E3" w:rsidRPr="000236E3">
        <w:t>(Adamack &amp; Gruber, 2014; Aktas, 2020)</w:t>
      </w:r>
      <w:r w:rsidR="000236E3">
        <w:fldChar w:fldCharType="end"/>
      </w:r>
      <w:r>
        <w:t>.</w:t>
      </w:r>
      <w:commentRangeEnd w:id="440"/>
      <w:r w:rsidR="00C4281A">
        <w:rPr>
          <w:rStyle w:val="CommentReference"/>
          <w:rFonts w:asciiTheme="minorHAnsi" w:hAnsiTheme="minorHAnsi" w:cstheme="minorBidi"/>
        </w:rPr>
        <w:commentReference w:id="440"/>
      </w:r>
      <w:r>
        <w:t xml:space="preserve"> Pairwise</w:t>
      </w:r>
      <w:r w:rsidR="008B6388">
        <w:t xml:space="preserve"> </w:t>
      </w:r>
      <m:oMath>
        <m:sSub>
          <m:sSubPr>
            <m:ctrlPr>
              <w:rPr>
                <w:rFonts w:ascii="Cambria Math" w:hAnsi="Cambria Math"/>
              </w:rPr>
            </m:ctrlPr>
          </m:sSubPr>
          <m:e>
            <m:r>
              <w:rPr>
                <w:rFonts w:ascii="Cambria Math" w:hAnsi="Cambria Math"/>
              </w:rPr>
              <m:t>F</m:t>
            </m:r>
          </m:e>
          <m:sub>
            <m:r>
              <w:rPr>
                <w:rFonts w:ascii="Cambria Math" w:hAnsi="Cambria Math"/>
              </w:rPr>
              <m:t>st</m:t>
            </m:r>
          </m:sub>
        </m:sSub>
      </m:oMath>
      <w:r w:rsidR="008B6388">
        <w:t xml:space="preserve"> </w:t>
      </w:r>
      <w:r>
        <w:t xml:space="preserve">matrix was adjusted for finite </w:t>
      </w:r>
      <w:r>
        <w:lastRenderedPageBreak/>
        <w:t xml:space="preserve">populations by linearising it with the equation </w:t>
      </w:r>
      <m:oMath>
        <m:sSub>
          <m:sSubPr>
            <m:ctrlPr>
              <w:rPr>
                <w:rFonts w:ascii="Cambria Math" w:hAnsi="Cambria Math"/>
              </w:rPr>
            </m:ctrlPr>
          </m:sSubPr>
          <m:e>
            <m:r>
              <w:rPr>
                <w:rFonts w:ascii="Cambria Math" w:hAnsi="Cambria Math"/>
              </w:rPr>
              <m:t>F</m:t>
            </m:r>
          </m:e>
          <m:sub>
            <m:r>
              <w:rPr>
                <w:rFonts w:ascii="Cambria Math" w:hAnsi="Cambria Math"/>
              </w:rPr>
              <m:t>st</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st</m:t>
            </m:r>
          </m:sub>
        </m:sSub>
      </m:oMath>
      <w:r>
        <w:t xml:space="preserve"> as suggested by </w:t>
      </w:r>
      <w:r w:rsidR="0039777A">
        <w:fldChar w:fldCharType="begin"/>
      </w:r>
      <w:r w:rsidR="005733CD">
        <w:instrText xml:space="preserve"> ADDIN ZOTERO_ITEM CSL_CITATION {"citationID":"QCryIWAG","properties":{"formattedCitation":"(Rousset, 1997; Saarman et al., 2018; Slatkin, 1995)","plainCitation":"(Rousset, 1997; Saarman et al., 2018; Slatkin, 1995)","noteIndex":0},"citationItems":[{"id":1625,"uris":["http://zotero.org/users/2873801/items/GX9ABGFU"],"itemData":{"id":1625,"type":"article-journal","abstract":"I reexamine the use of isolation by distance models as a basis for the estimation of demographic parameters from measures of population subdivision. To that aim, I first provide results for values of F-statistics in one-dimensional models and coalescence times in two-dimensional models, and make more precise earlier results for F-statistics in two-dimensional models and coalescence times in one-dimensional models. Based on these results, I propose a method of data analysis involving the regression of FST/ (1 – FST) estimates for pairs of subpopulations on geographic distance for populations along linear habitats or logarithm of distance for populations in two-dimensional habitats. This regression provides in principle an estimate of the product of population density and second moment of parental axial distance. In two cases where comparison to direct estimates is possible, the method proposed here is more satisfactory than previous indirect methods.","container-title":"Genetics","DOI":"10.1093/genetics/145.4.1219","ISSN":"1943-2631","issue":"4","language":"en","page":"1219-1228","source":"DOI.org (Crossref)","title":"Genetic Differentiation and Estimation of Gene Flow from &lt;i&gt;F&lt;/i&gt; -Statistics Under Isolation by Distance","volume":"145","author":[{"family":"Rousset","given":"François"}],"issued":{"date-parts":[["1997",4,1]]}}},{"id":1137,"uris":["http://zotero.org/users/2873801/items/VBFDX844"],"itemData":{"id":1137,"type":"article-journal","container-title":"Ecology and Evolution","DOI":"10.1002/ece3.4050","ISSN":"20457758","issue":"11","journalAbbreviation":"Ecol Evol","language":"en","page":"5336-5354","source":"DOI.org (Crossref)","title":"A spatial genetics approach to inform vector control of tsetse flies ( &lt;i&gt;Glossina fuscipes fuscipes&lt;/i&gt; ) in Northern Uganda","volume":"8","author":[{"family":"Saarman","given":"Norah"},{"family":"Burak","given":"Mary"},{"family":"Opiro","given":"Robert"},{"family":"Hyseni","given":"Chaz"},{"family":"Echodu","given":"Richard"},{"family":"Dion","given":"Kirstin"},{"family":"Opiyo","given":"Elizabeth A."},{"family":"Dunn","given":"Augustine W."},{"family":"Amatulli","given":"Giuseppe"},{"family":"Aksoy","given":"Serap"},{"family":"Caccone","given":"Adalgisa"}],"issued":{"date-parts":[["2018",6]]}}},{"id":1626,"uris":["http://zotero.org/users/2873801/items/A9Z2ZJ28"],"itemData":{"id":1626,"type":"article-journal","abstract":"A new measure of the extent of population subdivision as inferred from allele frequencies at microsatellite loci is proposed and tested with computer simulations. This measure, called R(ST), is analogous to Wright's F(ST) in representing the proportion of variation between populations. It differs in taking explicit account of the mutation process at microsatellite loci, for which a generalized stepwise mutation model appears appropriate. Simulations of subdivided populations were carried out to test the performance of R(ST) and F(ST). It was found that, under the generalized stepwise mutation model, R(ST) provides relatively unbiased estimates of migration rates and times of population divergence while F(ST) tends to show too much population similarity, particularly when migration rates are low or divergence times are long [corrected].","container-title":"Genetics","DOI":"10.1093/genetics/139.1.457","ISSN":"0016-6731","issue":"1","journalAbbreviation":"Genetics","language":"eng","note":"PMID: 7705646\nPMCID: PMC1206343","page":"457-462","source":"PubMed","title":"A measure of population subdivision based on microsatellite allele frequencies","volume":"139","author":[{"family":"Slatkin","given":"M."}],"issued":{"date-parts":[["1995",1]]}}}],"schema":"https://github.com/citation-style-language/schema/raw/master/csl-citation.json"} </w:instrText>
      </w:r>
      <w:r w:rsidR="0039777A">
        <w:fldChar w:fldCharType="separate"/>
      </w:r>
      <w:r w:rsidR="005733CD" w:rsidRPr="005733CD">
        <w:t>(Rousset, 1997; Saarman et al., 2018; Slatkin, 1995)</w:t>
      </w:r>
      <w:r w:rsidR="0039777A">
        <w:fldChar w:fldCharType="end"/>
      </w:r>
      <w:r w:rsidR="005733CD">
        <w:t>.</w:t>
      </w:r>
    </w:p>
    <w:p w14:paraId="37084C3B" w14:textId="6B2E093D" w:rsidR="00913C32" w:rsidDel="00C4281A" w:rsidRDefault="00913C32" w:rsidP="00C63E9B">
      <w:pPr>
        <w:pStyle w:val="Heading3"/>
        <w:spacing w:line="480" w:lineRule="auto"/>
        <w:rPr>
          <w:del w:id="441" w:author="Shannon Hedtke" w:date="2022-06-26T11:16:00Z"/>
        </w:rPr>
      </w:pPr>
      <w:del w:id="442" w:author="Shannon Hedtke" w:date="2022-06-26T11:16:00Z">
        <w:r w:rsidRPr="00913C32" w:rsidDel="00C4281A">
          <w:delText>Landscape genetic analysis</w:delText>
        </w:r>
      </w:del>
    </w:p>
    <w:p w14:paraId="597E4F22" w14:textId="34D8D867" w:rsidR="00913C32" w:rsidDel="00C4281A" w:rsidRDefault="001D0A3E" w:rsidP="00C63E9B">
      <w:pPr>
        <w:pStyle w:val="BodyText"/>
        <w:jc w:val="both"/>
        <w:rPr>
          <w:del w:id="443" w:author="Shannon Hedtke" w:date="2022-06-26T11:16:00Z"/>
        </w:rPr>
      </w:pPr>
      <w:del w:id="444" w:author="Shannon Hedtke" w:date="2022-06-26T11:16:00Z">
        <w:r w:rsidRPr="001D0A3E" w:rsidDel="00C4281A">
          <w:delText xml:space="preserve">Landscape genetics analysis helps us understand how landscape features </w:delText>
        </w:r>
        <w:r w:rsidR="00702D64" w:rsidDel="00C4281A">
          <w:delText>influenc</w:delText>
        </w:r>
        <w:r w:rsidRPr="001D0A3E" w:rsidDel="00C4281A">
          <w:delText>e spatial genetic variation. The simplest starting model is the isolation by distance model</w:delText>
        </w:r>
        <w:r w:rsidR="00702D64" w:rsidDel="00C4281A">
          <w:delText>,</w:delText>
        </w:r>
        <w:r w:rsidRPr="001D0A3E" w:rsidDel="00C4281A">
          <w:delText xml:space="preserve"> where we test if there is </w:delText>
        </w:r>
        <w:r w:rsidR="00702D64" w:rsidDel="00C4281A">
          <w:delText>a</w:delText>
        </w:r>
        <w:r w:rsidRPr="001D0A3E" w:rsidDel="00C4281A">
          <w:delText xml:space="preserve"> correlation between the pairwise genetic distance and the pairwise straight path geographic distance between the sampling sites </w:delText>
        </w:r>
        <w:commentRangeStart w:id="445"/>
        <w:r w:rsidR="00C815CA" w:rsidDel="00C4281A">
          <w:fldChar w:fldCharType="begin"/>
        </w:r>
        <w:r w:rsidR="00FC4466" w:rsidDel="00C4281A">
          <w:delInstrText xml:space="preserve"> ADDIN ZOTERO_ITEM CSL_CITATION {"citationID":"AO4MSIYd","properties":{"formattedCitation":"(Manel &amp; Holderegger, 2013; Schwabl et al., 2017)","plainCitation":"(Manel &amp; Holderegger, 2013; Schwabl et al., 2017)","noteIndex":0},"citationItems":[{"id":1628,"uris":["http://zotero.org/users/2873801/items/83SY9XS8"],"itemData":{"id":1628,"type":"article-journal","container-title":"Trends in Ecology &amp; Evolution","DOI":"10.1016/j.tree.2013.05.012","ISSN":"01695347","issue":"10","journalAbbreviation":"Trends in Ecology &amp; Evolution","language":"en","page":"614-621","source":"DOI.org (Crossref)","title":"Ten years of landscape genetics","volume":"28","author":[{"family":"Manel","given":"Stéphanie"},{"family":"Holderegger","given":"Rolf"}],"issued":{"date-parts":[["2013",10]]}}},{"id":731,"uris":["http://zotero.org/users/2873801/items/F52KGSHZ"],"itemData":{"id":731,"type":"article-journal","container-title":"Trends in Parasitology","DOI":"10.1016/j.pt.2016.10.008","ISSN":"14714922","issue":"4","journalAbbreviation":"Trends in Parasitology","language":"en","page":"264-275","source":"DOI.org (Crossref)","title":"Prediction and Prevention of Parasitic Diseases Using a Landscape Genomics Framework","volume":"33","author":[{"family":"Schwabl","given":"Philipp"},{"family":"Llewellyn","given":"Martin S."},{"family":"Landguth","given":"Erin L."},{"family":"Andersson","given":"Björn"},{"family":"Kitron","given":"Uriel"},{"family":"Costales","given":"Jaime A."},{"family":"Ocaña","given":"Sofía"},{"family":"Grijalva","given":"Mario J."}],"issued":{"date-parts":[["2017",4]]}}}],"schema":"https://github.com/citation-style-language/schema/raw/master/csl-citation.json"} </w:delInstrText>
        </w:r>
        <w:r w:rsidR="00C815CA" w:rsidDel="00C4281A">
          <w:fldChar w:fldCharType="separate"/>
        </w:r>
        <w:r w:rsidR="00FC4466" w:rsidRPr="00FC4466" w:rsidDel="00C4281A">
          <w:delText>(Manel &amp; Holderegger, 2013; Schwabl et al., 2017)</w:delText>
        </w:r>
        <w:r w:rsidR="00C815CA" w:rsidDel="00C4281A">
          <w:fldChar w:fldCharType="end"/>
        </w:r>
        <w:commentRangeEnd w:id="445"/>
        <w:r w:rsidR="00C4281A" w:rsidDel="00C4281A">
          <w:rPr>
            <w:rStyle w:val="CommentReference"/>
            <w:rFonts w:asciiTheme="minorHAnsi" w:hAnsiTheme="minorHAnsi" w:cstheme="minorBidi"/>
          </w:rPr>
          <w:commentReference w:id="445"/>
        </w:r>
        <w:r w:rsidRPr="001D0A3E" w:rsidDel="00C4281A">
          <w:delText>.</w:delText>
        </w:r>
      </w:del>
    </w:p>
    <w:p w14:paraId="0C5011C4" w14:textId="241BC637" w:rsidR="0046537D" w:rsidRDefault="0046537D" w:rsidP="00C63E9B">
      <w:pPr>
        <w:pStyle w:val="Heading4"/>
        <w:spacing w:line="480" w:lineRule="auto"/>
      </w:pPr>
      <w:r w:rsidRPr="0046537D">
        <w:t>Isolation</w:t>
      </w:r>
      <w:ins w:id="446" w:author="Shannon Hedtke" w:date="2022-08-17T16:35:00Z">
        <w:r w:rsidR="000B6615">
          <w:t>-</w:t>
        </w:r>
      </w:ins>
      <w:del w:id="447" w:author="Shannon Hedtke" w:date="2022-08-17T16:35:00Z">
        <w:r w:rsidRPr="0046537D" w:rsidDel="000B6615">
          <w:delText xml:space="preserve"> </w:delText>
        </w:r>
      </w:del>
      <w:r w:rsidRPr="0046537D">
        <w:t>by</w:t>
      </w:r>
      <w:ins w:id="448" w:author="Shannon Hedtke" w:date="2022-08-17T16:35:00Z">
        <w:r w:rsidR="000B6615">
          <w:t>-</w:t>
        </w:r>
      </w:ins>
      <w:del w:id="449" w:author="Shannon Hedtke" w:date="2022-08-17T16:35:00Z">
        <w:r w:rsidRPr="0046537D" w:rsidDel="000B6615">
          <w:delText xml:space="preserve"> </w:delText>
        </w:r>
      </w:del>
      <w:r w:rsidRPr="0046537D">
        <w:t>distance</w:t>
      </w:r>
    </w:p>
    <w:p w14:paraId="5E2FE5CA" w14:textId="7ED451BB" w:rsidR="0046537D" w:rsidRPr="0046537D" w:rsidRDefault="00C4281A" w:rsidP="00C63E9B">
      <w:pPr>
        <w:pStyle w:val="BodyText"/>
        <w:jc w:val="both"/>
      </w:pPr>
      <w:ins w:id="450" w:author="Shannon Hedtke" w:date="2022-06-26T11:17:00Z">
        <w:r>
          <w:t>To test whether the data fit an isolation-by-distance model, the correlation between genetic differentiation and geographic distance</w:t>
        </w:r>
      </w:ins>
      <w:del w:id="451" w:author="Shannon Hedtke" w:date="2022-06-26T11:18:00Z">
        <w:r w:rsidR="0001622F" w:rsidRPr="0001622F" w:rsidDel="00C4281A">
          <w:delText>Isolation by distance</w:delText>
        </w:r>
      </w:del>
      <w:del w:id="452" w:author="Shannon Hedtke" w:date="2022-06-26T11:16:00Z">
        <w:r w:rsidR="0001622F" w:rsidRPr="0001622F" w:rsidDel="00C4281A">
          <w:delText xml:space="preserve"> test</w:delText>
        </w:r>
      </w:del>
      <w:r w:rsidR="0001622F" w:rsidRPr="0001622F">
        <w:t xml:space="preserve"> was </w:t>
      </w:r>
      <w:del w:id="453" w:author="Shannon Hedtke" w:date="2022-06-26T11:18:00Z">
        <w:r w:rsidR="0001622F" w:rsidRPr="0001622F" w:rsidDel="00C4281A">
          <w:delText xml:space="preserve">done by </w:delText>
        </w:r>
      </w:del>
      <w:r w:rsidR="0001622F" w:rsidRPr="0001622F">
        <w:t>calculat</w:t>
      </w:r>
      <w:ins w:id="454" w:author="Shannon Hedtke" w:date="2022-06-26T11:18:00Z">
        <w:r>
          <w:t>ed using</w:t>
        </w:r>
      </w:ins>
      <w:del w:id="455" w:author="Shannon Hedtke" w:date="2022-06-26T11:18:00Z">
        <w:r w:rsidR="0001622F" w:rsidRPr="0001622F" w:rsidDel="00C4281A">
          <w:delText>ing</w:delText>
        </w:r>
      </w:del>
      <w:r w:rsidR="0001622F" w:rsidRPr="0001622F">
        <w:t xml:space="preserve"> the pairwise </w:t>
      </w:r>
      <w:r w:rsidR="00453DC1">
        <w:t>E</w:t>
      </w:r>
      <w:r w:rsidR="00453DC1" w:rsidRPr="0001622F">
        <w:t>uclidean</w:t>
      </w:r>
      <w:r w:rsidR="0001622F" w:rsidRPr="0001622F">
        <w:t xml:space="preserve"> distance between the geographic coordinates of the sampling sites </w:t>
      </w:r>
      <w:del w:id="456" w:author="Shannon Hedtke" w:date="2022-06-26T11:19:00Z">
        <w:r w:rsidR="0001622F" w:rsidRPr="0001622F" w:rsidDel="00C4281A">
          <w:delText>using</w:delText>
        </w:r>
        <w:r w:rsidR="0001622F" w:rsidDel="00C4281A">
          <w:delText xml:space="preserve"> the</w:delText>
        </w:r>
        <w:r w:rsidR="0001622F" w:rsidRPr="0001622F" w:rsidDel="00C4281A">
          <w:delText xml:space="preserve"> </w:delText>
        </w:r>
        <w:r w:rsidR="0001622F" w:rsidRPr="0001622F" w:rsidDel="00C4281A">
          <w:rPr>
            <w:i/>
            <w:iCs/>
          </w:rPr>
          <w:delText>graph4lg</w:delText>
        </w:r>
        <w:r w:rsidR="0001622F" w:rsidRPr="0001622F" w:rsidDel="00C4281A">
          <w:delText xml:space="preserve"> package</w:delText>
        </w:r>
      </w:del>
      <w:del w:id="457" w:author="Shannon Hedtke" w:date="2022-06-26T11:18:00Z">
        <w:r w:rsidR="0001622F" w:rsidRPr="0001622F" w:rsidDel="00C4281A">
          <w:delText xml:space="preserve"> </w:delText>
        </w:r>
      </w:del>
      <w:r w:rsidR="0001622F" w:rsidRPr="0001622F">
        <w:t xml:space="preserve">and </w:t>
      </w:r>
      <w:del w:id="458" w:author="Shannon Hedtke" w:date="2022-06-26T11:19:00Z">
        <w:r w:rsidR="0001622F" w:rsidRPr="0001622F" w:rsidDel="00C4281A">
          <w:delText>compar</w:delText>
        </w:r>
        <w:r w:rsidR="00F167AC" w:rsidDel="00C4281A">
          <w:delText>ing it</w:delText>
        </w:r>
        <w:r w:rsidR="0001622F" w:rsidRPr="0001622F" w:rsidDel="00C4281A">
          <w:delText xml:space="preserve"> with </w:delText>
        </w:r>
      </w:del>
      <w:r w:rsidR="00F167AC">
        <w:t xml:space="preserve">the </w:t>
      </w:r>
      <w:r w:rsidR="0001622F" w:rsidRPr="0001622F">
        <w:t>pairwise lineari</w:t>
      </w:r>
      <w:ins w:id="459" w:author="Shannon Hedtke" w:date="2022-06-20T14:31:00Z">
        <w:r w:rsidR="00662BFE">
          <w:t>s</w:t>
        </w:r>
      </w:ins>
      <w:del w:id="460" w:author="Shannon Hedtke" w:date="2022-06-20T14:31:00Z">
        <w:r w:rsidR="0001622F" w:rsidRPr="0001622F" w:rsidDel="00662BFE">
          <w:delText>z</w:delText>
        </w:r>
      </w:del>
      <w:r w:rsidR="0001622F" w:rsidRPr="0001622F">
        <w:t xml:space="preserve">ed genetic differentiation between sites </w:t>
      </w:r>
      <w:r w:rsidR="007536C9">
        <w:fldChar w:fldCharType="begin"/>
      </w:r>
      <w:r w:rsidR="007536C9">
        <w:instrText xml:space="preserve"> ADDIN ZOTERO_ITEM CSL_CITATION {"citationID":"2nkAuuQC","properties":{"formattedCitation":"(Savary et al., 2021)","plainCitation":"(Savary et al., 2021)","noteIndex":0},"citationItems":[{"id":1629,"uris":["http://zotero.org/users/2873801/items/63IXCZJG"],"itemData":{"id":1629,"type":"article-journal","container-title":"Methods in Ecology and Evolution","DOI":"10.1111/2041-210X.13530","ISSN":"2041-210X, 2041-210X","issue":"3","journalAbbreviation":"Methods Ecol Evol","language":"en","page":"539-547","source":"DOI.org (Crossref)","title":"graph4lg: A package for constructing and analysing graphs for landscape genetics in R","title-short":"graph4lg","volume":"12","author":[{"family":"Savary","given":"Paul"},{"family":"Foltête","given":"Jean‐Christophe"},{"family":"Moal","given":"Hervé"},{"family":"Vuidel","given":"Gilles"},{"family":"Garnier","given":"Stéphane"}],"editor":[{"family":"Gaggiotti","given":"Oscar"}],"issued":{"date-parts":[["2021",3]]}}}],"schema":"https://github.com/citation-style-language/schema/raw/master/csl-citation.json"} </w:instrText>
      </w:r>
      <w:r w:rsidR="007536C9">
        <w:fldChar w:fldCharType="separate"/>
      </w:r>
      <w:r w:rsidR="007536C9" w:rsidRPr="007536C9">
        <w:t>(Savary et al., 2021)</w:t>
      </w:r>
      <w:r w:rsidR="007536C9">
        <w:fldChar w:fldCharType="end"/>
      </w:r>
      <w:r w:rsidR="0001622F" w:rsidRPr="0001622F">
        <w:t>. Geographic coordinates were converted</w:t>
      </w:r>
      <w:ins w:id="461" w:author="Shannon Hedtke" w:date="2022-06-26T11:19:00Z">
        <w:r>
          <w:t xml:space="preserve"> </w:t>
        </w:r>
        <w:r w:rsidRPr="0001622F">
          <w:t>using</w:t>
        </w:r>
        <w:r>
          <w:t xml:space="preserve"> the</w:t>
        </w:r>
        <w:r w:rsidRPr="0001622F">
          <w:t xml:space="preserve"> </w:t>
        </w:r>
        <w:r w:rsidRPr="0001622F">
          <w:rPr>
            <w:i/>
            <w:iCs/>
          </w:rPr>
          <w:t>graph4lg</w:t>
        </w:r>
        <w:r w:rsidRPr="0001622F">
          <w:t xml:space="preserve"> package</w:t>
        </w:r>
      </w:ins>
      <w:r w:rsidR="0001622F" w:rsidRPr="0001622F">
        <w:t xml:space="preserve"> to </w:t>
      </w:r>
      <w:ins w:id="462" w:author="Shannon Hedtke" w:date="2022-06-26T11:20:00Z">
        <w:r>
          <w:t xml:space="preserve">the </w:t>
        </w:r>
      </w:ins>
      <w:r w:rsidR="00016664" w:rsidRPr="00016664">
        <w:t>Universal Transverse Mercator</w:t>
      </w:r>
      <w:del w:id="463" w:author="Shannon Hedtke" w:date="2022-06-26T11:22:00Z">
        <w:r w:rsidR="00016664" w:rsidRPr="00016664" w:rsidDel="00C776CF">
          <w:delText xml:space="preserve"> </w:delText>
        </w:r>
        <w:r w:rsidR="00F167AC" w:rsidDel="00C776CF">
          <w:delText>(</w:delText>
        </w:r>
        <w:r w:rsidR="0001622F" w:rsidRPr="0001622F" w:rsidDel="00C776CF">
          <w:delText>UTM</w:delText>
        </w:r>
        <w:r w:rsidR="00F167AC" w:rsidDel="00C776CF">
          <w:delText>)</w:delText>
        </w:r>
      </w:del>
      <w:r w:rsidR="0001622F" w:rsidRPr="0001622F">
        <w:t xml:space="preserve"> projection, a </w:t>
      </w:r>
      <w:r w:rsidR="008D654C" w:rsidRPr="0001622F">
        <w:t>two-dimensional</w:t>
      </w:r>
      <w:r w:rsidR="0001622F" w:rsidRPr="0001622F">
        <w:t xml:space="preserve"> cartesian coordinate referencing system</w:t>
      </w:r>
      <w:r w:rsidR="008D654C">
        <w:t xml:space="preserve"> </w:t>
      </w:r>
      <w:del w:id="464" w:author="Shannon Hedtke" w:date="2022-06-26T11:23:00Z">
        <w:r w:rsidR="008D654C" w:rsidDel="00C776CF">
          <w:delText>(CRS)</w:delText>
        </w:r>
        <w:r w:rsidR="0001622F" w:rsidRPr="0001622F" w:rsidDel="00C776CF">
          <w:delText xml:space="preserve"> </w:delText>
        </w:r>
      </w:del>
      <w:r w:rsidR="0001622F" w:rsidRPr="0001622F">
        <w:t>which is accurate wh</w:t>
      </w:r>
      <w:ins w:id="465" w:author="Shannon Hedtke" w:date="2022-06-26T11:21:00Z">
        <w:r w:rsidR="00C776CF">
          <w:t>en</w:t>
        </w:r>
      </w:ins>
      <w:del w:id="466" w:author="Shannon Hedtke" w:date="2022-06-26T11:20:00Z">
        <w:r w:rsidR="0001622F" w:rsidRPr="0001622F" w:rsidDel="00C4281A">
          <w:delText>ile</w:delText>
        </w:r>
      </w:del>
      <w:r w:rsidR="0001622F" w:rsidRPr="0001622F">
        <w:t xml:space="preserve"> performing distance</w:t>
      </w:r>
      <w:r w:rsidR="00702D64">
        <w:t>-</w:t>
      </w:r>
      <w:r w:rsidR="0001622F" w:rsidRPr="0001622F">
        <w:t xml:space="preserve">related operations on spatial objects </w:t>
      </w:r>
      <w:r w:rsidR="008D654C">
        <w:fldChar w:fldCharType="begin"/>
      </w:r>
      <w:r w:rsidR="008D654C">
        <w:instrText xml:space="preserve"> ADDIN ZOTERO_ITEM CSL_CITATION {"citationID":"UiN3KGyk","properties":{"formattedCitation":"(Diggle, 2019)","plainCitation":"(Diggle, 2019)","noteIndex":0},"citationItems":[{"id":1127,"uris":["http://zotero.org/users/2873801/items/PJ9CLL28"],"itemData":{"id":1127,"type":"book","call-number":"RA440.85 .D54 2019","event-place":"Boca Raton","ISBN":"978-1-138-73235-3","number-of-pages":"247","publisher":"Taylor &amp; Francis","publisher-place":"Boca Raton","source":"Library of Congress ISBN","title":"Model-based geostatistics for global public health: methods and applications","title-short":"Model-based geostatistics for global public health","author":[{"family":"Diggle","given":"Peter"}],"issued":{"date-parts":[["2019"]]}}}],"schema":"https://github.com/citation-style-language/schema/raw/master/csl-citation.json"} </w:instrText>
      </w:r>
      <w:r w:rsidR="008D654C">
        <w:fldChar w:fldCharType="separate"/>
      </w:r>
      <w:r w:rsidR="008D654C" w:rsidRPr="008D654C">
        <w:t>(Diggle, 2019)</w:t>
      </w:r>
      <w:r w:rsidR="008D654C">
        <w:fldChar w:fldCharType="end"/>
      </w:r>
      <w:r w:rsidR="0001622F" w:rsidRPr="0001622F">
        <w:t xml:space="preserve">. The </w:t>
      </w:r>
      <w:ins w:id="467" w:author="Shannon Hedtke" w:date="2022-06-26T11:23:00Z">
        <w:r w:rsidR="00C776CF">
          <w:t>coordinate referencing system</w:t>
        </w:r>
      </w:ins>
      <w:del w:id="468" w:author="Shannon Hedtke" w:date="2022-06-26T11:23:00Z">
        <w:r w:rsidR="0001622F" w:rsidRPr="0001622F" w:rsidDel="00C776CF">
          <w:delText>CRS</w:delText>
        </w:r>
      </w:del>
      <w:r w:rsidR="0001622F" w:rsidRPr="0001622F">
        <w:t xml:space="preserve"> used in our analysis for all the spatial objects was: epsg-32630 (</w:t>
      </w:r>
      <w:r w:rsidR="0001622F" w:rsidRPr="00171344">
        <w:rPr>
          <w:rFonts w:ascii="Courier New" w:hAnsi="Courier New" w:cs="Courier New"/>
        </w:rPr>
        <w:t>+proj=utm +zone=30 +datum=WGS84 +units=m +no_defs</w:t>
      </w:r>
      <w:r w:rsidR="0001622F" w:rsidRPr="0001622F">
        <w:t xml:space="preserve">). We performed </w:t>
      </w:r>
      <w:del w:id="469" w:author="Shannon Hedtke" w:date="2022-06-26T11:22:00Z">
        <w:r w:rsidR="0001622F" w:rsidRPr="0001622F" w:rsidDel="00C776CF">
          <w:delText xml:space="preserve">the </w:delText>
        </w:r>
      </w:del>
      <w:r w:rsidR="0001622F" w:rsidRPr="0001622F">
        <w:t xml:space="preserve">Mantel tests between the geographic distance and the genetic distance matrix with </w:t>
      </w:r>
      <w:commentRangeStart w:id="470"/>
      <w:r w:rsidR="0001622F" w:rsidRPr="00CC286E">
        <w:rPr>
          <w:i/>
          <w:iCs/>
        </w:rPr>
        <w:t>vegan</w:t>
      </w:r>
      <w:r w:rsidR="0001622F" w:rsidRPr="0001622F">
        <w:t xml:space="preserve"> package</w:t>
      </w:r>
      <w:commentRangeEnd w:id="470"/>
      <w:r w:rsidR="00C776CF">
        <w:rPr>
          <w:rStyle w:val="CommentReference"/>
          <w:rFonts w:asciiTheme="minorHAnsi" w:hAnsiTheme="minorHAnsi" w:cstheme="minorBidi"/>
        </w:rPr>
        <w:commentReference w:id="470"/>
      </w:r>
      <w:r w:rsidR="00702D64">
        <w:t>,</w:t>
      </w:r>
      <w:r w:rsidR="0001622F" w:rsidRPr="0001622F">
        <w:t xml:space="preserve"> </w:t>
      </w:r>
      <w:r w:rsidR="00FB6671">
        <w:t>and</w:t>
      </w:r>
      <w:r w:rsidR="0001622F" w:rsidRPr="0001622F">
        <w:t xml:space="preserve"> the significance </w:t>
      </w:r>
      <w:r w:rsidR="00FB6671">
        <w:t xml:space="preserve">of the correlation was </w:t>
      </w:r>
      <w:r w:rsidR="0001622F" w:rsidRPr="0001622F">
        <w:t>calculated based on 10000 permutations</w:t>
      </w:r>
      <w:r w:rsidR="00CC286E">
        <w:t xml:space="preserve"> </w:t>
      </w:r>
      <w:r w:rsidR="005026A0">
        <w:fldChar w:fldCharType="begin"/>
      </w:r>
      <w:r w:rsidR="005026A0">
        <w:instrText xml:space="preserve"> ADDIN ZOTERO_ITEM CSL_CITATION {"citationID":"m9wRBXyz","properties":{"formattedCitation":"(Oksanen et al., 2013)","plainCitation":"(Oksanen et al., 2013)","noteIndex":0},"citationItems":[{"id":1630,"uris":["http://zotero.org/users/2873801/items/ZK3IQ8XE"],"itemData":{"id":1630,"type":"article-journal","container-title":"Community ecology package, version","issue":"9","page":"1–295","title":"Package ‘vegan’","volume":"2","author":[{"family":"Oksanen","given":"Jari"},{"family":"Blanchet","given":"F Guillaume"},{"family":"Kindt","given":"Roeland"},{"family":"Legendre","given":"Pierre"},{"family":"Minchin","given":"Peter R"},{"family":"O’hara","given":"RB"},{"family":"Simpson","given":"Gavin L"},{"family":"Solymos","given":"Peter"},{"family":"Stevens","given":"M Henry H"},{"family":"Wagner","given":"Helene"},{"literal":"others"}],"issued":{"date-parts":[["2013"]]}}}],"schema":"https://github.com/citation-style-language/schema/raw/master/csl-citation.json"} </w:instrText>
      </w:r>
      <w:r w:rsidR="005026A0">
        <w:fldChar w:fldCharType="separate"/>
      </w:r>
      <w:r w:rsidR="005026A0" w:rsidRPr="005026A0">
        <w:t>(Oksanen et al., 2013)</w:t>
      </w:r>
      <w:r w:rsidR="005026A0">
        <w:fldChar w:fldCharType="end"/>
      </w:r>
      <w:r w:rsidR="0001622F" w:rsidRPr="0001622F">
        <w:t>.</w:t>
      </w:r>
    </w:p>
    <w:p w14:paraId="74228231" w14:textId="68F6E1D7" w:rsidR="009C58A9" w:rsidRDefault="00416067" w:rsidP="00C63E9B">
      <w:pPr>
        <w:pStyle w:val="Heading4"/>
        <w:spacing w:line="480" w:lineRule="auto"/>
      </w:pPr>
      <w:r w:rsidRPr="00416067">
        <w:lastRenderedPageBreak/>
        <w:t>Cost distances</w:t>
      </w:r>
    </w:p>
    <w:p w14:paraId="4FBFA85B" w14:textId="5257ABD0" w:rsidR="001E59DE" w:rsidDel="005F55C9" w:rsidRDefault="001E59DE" w:rsidP="005F55C9">
      <w:pPr>
        <w:pStyle w:val="BodyText"/>
        <w:jc w:val="both"/>
        <w:rPr>
          <w:del w:id="471" w:author="Shannon Hedtke" w:date="2022-08-17T16:41:00Z"/>
        </w:rPr>
      </w:pPr>
      <w:del w:id="472" w:author="Shannon Hedtke" w:date="2022-08-17T16:42:00Z">
        <w:r w:rsidDel="005F55C9">
          <w:delText xml:space="preserve">We generally calculate cost distances to see the effect of landscapes on genetic differentiation. </w:delText>
        </w:r>
      </w:del>
      <w:r>
        <w:t xml:space="preserve">Cost distances </w:t>
      </w:r>
      <w:r w:rsidR="00D9577C">
        <w:t>reflect</w:t>
      </w:r>
      <w:r>
        <w:t xml:space="preserve"> both the geographic distance a</w:t>
      </w:r>
      <w:r w:rsidR="00CB640C">
        <w:t>nd</w:t>
      </w:r>
      <w:r>
        <w:t xml:space="preserve"> the hypothesi</w:t>
      </w:r>
      <w:ins w:id="473" w:author="Shannon Hedtke" w:date="2022-06-20T14:31:00Z">
        <w:r w:rsidR="00662BFE">
          <w:t>s</w:t>
        </w:r>
      </w:ins>
      <w:del w:id="474" w:author="Shannon Hedtke" w:date="2022-06-20T14:31:00Z">
        <w:r w:rsidDel="00662BFE">
          <w:delText>z</w:delText>
        </w:r>
      </w:del>
      <w:r>
        <w:t xml:space="preserve">ed effect of the intervening landscape features between the sampling sites on the dispersal of the organism of interest </w:t>
      </w:r>
      <w:r w:rsidR="004029AE">
        <w:fldChar w:fldCharType="begin"/>
      </w:r>
      <w:r w:rsidR="004F234E">
        <w:instrText xml:space="preserve"> ADDIN ZOTERO_ITEM CSL_CITATION {"citationID":"QMMdil1o","properties":{"formattedCitation":"(B. H. McRae, 2006; Schwabl et al., 2017)","plainCitation":"(B. H. McRae, 2006; Schwabl et al., 2017)","noteIndex":0},"citationItems":[{"id":1459,"uris":["http://zotero.org/users/2873801/items/EUYH2TBC"],"itemData":{"id":1459,"type":"article-journal","container-title":"Evolution","DOI":"10.1111/j.0014-3820.2006.tb00500.x","ISSN":"0014-3820, 1558-5646","issue":"8","journalAbbreviation":"Evolution","language":"en","page":"1551-1561","source":"DOI.org (Crossref)","title":"ISOLATION BY RESISTANCE","volume":"60","author":[{"family":"McRae","given":"Brad H."}],"issued":{"date-parts":[["2006",8]]}}},{"id":731,"uris":["http://zotero.org/users/2873801/items/F52KGSHZ"],"itemData":{"id":731,"type":"article-journal","container-title":"Trends in Parasitology","DOI":"10.1016/j.pt.2016.10.008","ISSN":"14714922","issue":"4","journalAbbreviation":"Trends in Parasitology","language":"en","page":"264-275","source":"DOI.org (Crossref)","title":"Prediction and Prevention of Parasitic Diseases Using a Landscape Genomics Framework","volume":"33","author":[{"family":"Schwabl","given":"Philipp"},{"family":"Llewellyn","given":"Martin S."},{"family":"Landguth","given":"Erin L."},{"family":"Andersson","given":"Björn"},{"family":"Kitron","given":"Uriel"},{"family":"Costales","given":"Jaime A."},{"family":"Ocaña","given":"Sofía"},{"family":"Grijalva","given":"Mario J."}],"issued":{"date-parts":[["2017",4]]}}}],"schema":"https://github.com/citation-style-language/schema/raw/master/csl-citation.json"} </w:instrText>
      </w:r>
      <w:r w:rsidR="004029AE">
        <w:fldChar w:fldCharType="separate"/>
      </w:r>
      <w:r w:rsidR="004F234E" w:rsidRPr="004F234E">
        <w:t>(B. H. McRae, 2006; Schwabl et al., 2017)</w:t>
      </w:r>
      <w:r w:rsidR="004029AE">
        <w:fldChar w:fldCharType="end"/>
      </w:r>
      <w:r>
        <w:t xml:space="preserve">. Cost distances are calculated based on </w:t>
      </w:r>
      <w:ins w:id="475" w:author="Shannon Hedtke" w:date="2022-08-17T16:42:00Z">
        <w:r w:rsidR="005F55C9">
          <w:t>“</w:t>
        </w:r>
      </w:ins>
      <w:del w:id="476" w:author="Shannon Hedtke" w:date="2022-08-17T16:42:00Z">
        <w:r w:rsidDel="005F55C9">
          <w:delText xml:space="preserve">the </w:delText>
        </w:r>
      </w:del>
      <w:r>
        <w:t>resistance surface</w:t>
      </w:r>
      <w:ins w:id="477" w:author="Shannon Hedtke" w:date="2022-08-17T16:42:00Z">
        <w:r w:rsidR="005F55C9">
          <w:t>”</w:t>
        </w:r>
      </w:ins>
      <w:r>
        <w:t xml:space="preserve"> maps. Each pixel in </w:t>
      </w:r>
      <w:ins w:id="478" w:author="Shannon Hedtke" w:date="2022-08-17T16:42:00Z">
        <w:r w:rsidR="005F55C9">
          <w:t xml:space="preserve">a </w:t>
        </w:r>
      </w:ins>
      <w:r>
        <w:t>resistance surface map</w:t>
      </w:r>
      <w:del w:id="479" w:author="Shannon Hedtke" w:date="2022-08-17T16:42:00Z">
        <w:r w:rsidDel="005F55C9">
          <w:delText>s</w:delText>
        </w:r>
      </w:del>
      <w:r>
        <w:t xml:space="preserve"> is assigned a value </w:t>
      </w:r>
      <w:del w:id="480" w:author="Shannon Hedtke" w:date="2022-08-17T16:42:00Z">
        <w:r w:rsidDel="005F55C9">
          <w:delText xml:space="preserve">of resistance </w:delText>
        </w:r>
      </w:del>
      <w:r>
        <w:t xml:space="preserve">reflecting the extent to which the landscape feature on that the pixel impedes or facilitates the movement or connectivity of the populations of interest </w:t>
      </w:r>
      <w:ins w:id="481" w:author="Shannon Hedtke" w:date="2022-08-17T16:43:00Z">
        <w:r w:rsidR="005F55C9">
          <w:t>between</w:t>
        </w:r>
      </w:ins>
      <w:del w:id="482" w:author="Shannon Hedtke" w:date="2022-08-17T16:43:00Z">
        <w:r w:rsidDel="005F55C9">
          <w:delText>at</w:delText>
        </w:r>
      </w:del>
      <w:r>
        <w:t xml:space="preserve"> different locations </w:t>
      </w:r>
      <w:r w:rsidR="00BE648B">
        <w:fldChar w:fldCharType="begin"/>
      </w:r>
      <w:r w:rsidR="008C39B9">
        <w:instrText xml:space="preserve"> ADDIN ZOTERO_ITEM CSL_CITATION {"citationID":"3frz98JR","properties":{"formattedCitation":"(Peterman, 2018; Spear et al., 2010)","plainCitation":"(Peterman, 2018; Spear et al., 2010)","noteIndex":0},"citationItems":[{"id":1303,"uris":["http://zotero.org/users/2873801/items/B8IATGAT"],"itemData":{"id":1303,"type":"article-journal","container-title":"Methods in Ecology and Evolution","DOI":"10.1111/2041-210X.12984","ISSN":"2041-210X, 2041-210X","issue":"6","journalAbbreviation":"Methods Ecol Evol","language":"en","page":"1638-1647","source":"DOI.org (Crossref)","title":"ResistanceGA: An R package for the optimization of resistance surfaces using genetic algorithms","title-short":"ResistanceGA","volume":"9","author":[{"family":"Peterman","given":"William E."}],"editor":[{"family":"Jarman","given":"Simon"}],"issued":{"date-parts":[["2018",6]]}}},{"id":1631,"uris":["http://zotero.org/users/2873801/items/H4YLGFFU"],"itemData":{"id":1631,"type":"article-journal","container-title":"Molecular Ecology","DOI":"10.1111/j.1365-294X.2010.04657.x","ISSN":"09621083","issue":"17","language":"en","page":"3576-3591","source":"DOI.org (Crossref)","title":"Use of resistance surfaces for landscape genetic studies: considerations for parameterization and analysis: RESISTANCE SURFACES IN LANDSCAPE GENETICS","title-short":"Use of resistance surfaces for landscape genetic studies","volume":"19","author":[{"family":"Spear","given":"Stephen F."},{"family":"Balkenhol","given":"Niko"},{"family":"Fortin","given":"Marie-Josée"},{"family":"Mcrae","given":"Brad H."},{"family":"Scribner","given":"Kim"}],"issued":{"date-parts":[["2010",9]]}}}],"schema":"https://github.com/citation-style-language/schema/raw/master/csl-citation.json"} </w:instrText>
      </w:r>
      <w:r w:rsidR="00BE648B">
        <w:fldChar w:fldCharType="separate"/>
      </w:r>
      <w:r w:rsidR="008C39B9" w:rsidRPr="008C39B9">
        <w:t>(Peterman, 2018; Spear et al., 2010)</w:t>
      </w:r>
      <w:r w:rsidR="00BE648B">
        <w:fldChar w:fldCharType="end"/>
      </w:r>
      <w:r>
        <w:t>.</w:t>
      </w:r>
      <w:ins w:id="483" w:author="Shannon Hedtke" w:date="2022-08-17T16:43:00Z">
        <w:r w:rsidR="005F55C9">
          <w:t xml:space="preserve"> We</w:t>
        </w:r>
      </w:ins>
      <w:ins w:id="484" w:author="Shannon Hedtke" w:date="2022-08-17T16:44:00Z">
        <w:r w:rsidR="005F55C9">
          <w:t xml:space="preserve"> used Circuitscape as implemented in Julia to</w:t>
        </w:r>
      </w:ins>
      <w:ins w:id="485" w:author="Shannon Hedtke" w:date="2022-08-17T16:40:00Z">
        <w:r w:rsidR="005F55C9">
          <w:t xml:space="preserve"> </w:t>
        </w:r>
      </w:ins>
      <w:ins w:id="486" w:author="Shannon Hedtke" w:date="2022-08-17T16:43:00Z">
        <w:r w:rsidR="005F55C9">
          <w:t xml:space="preserve">calculate </w:t>
        </w:r>
      </w:ins>
      <w:ins w:id="487" w:author="Shannon Hedtke" w:date="2022-08-17T16:40:00Z">
        <w:r w:rsidR="005F55C9">
          <w:t>circuit distance</w:t>
        </w:r>
      </w:ins>
      <w:ins w:id="488" w:author="Shannon Hedtke" w:date="2022-08-17T16:41:00Z">
        <w:r w:rsidR="005F55C9">
          <w:t xml:space="preserve"> to </w:t>
        </w:r>
      </w:ins>
      <w:ins w:id="489" w:author="Shannon Hedtke" w:date="2022-08-17T16:44:00Z">
        <w:r w:rsidR="005F55C9">
          <w:t>generate</w:t>
        </w:r>
      </w:ins>
      <w:ins w:id="490" w:author="Shannon Hedtke" w:date="2022-08-17T16:41:00Z">
        <w:r w:rsidR="005F55C9">
          <w:t xml:space="preserve"> connectivity</w:t>
        </w:r>
      </w:ins>
    </w:p>
    <w:p w14:paraId="06AA86ED" w14:textId="46982D4D" w:rsidR="001E59DE" w:rsidDel="005F55C9" w:rsidRDefault="001E59DE" w:rsidP="005F55C9">
      <w:pPr>
        <w:pStyle w:val="BodyText"/>
        <w:jc w:val="both"/>
        <w:rPr>
          <w:del w:id="491" w:author="Shannon Hedtke" w:date="2022-08-17T16:40:00Z"/>
        </w:rPr>
      </w:pPr>
      <w:del w:id="492" w:author="Shannon Hedtke" w:date="2022-08-17T16:37:00Z">
        <w:r w:rsidDel="000B6615">
          <w:delText>C</w:delText>
        </w:r>
      </w:del>
      <w:del w:id="493" w:author="Shannon Hedtke" w:date="2022-08-17T16:40:00Z">
        <w:r w:rsidDel="005F55C9">
          <w:delText xml:space="preserve">ost distances </w:delText>
        </w:r>
      </w:del>
      <w:del w:id="494" w:author="Shannon Hedtke" w:date="2022-08-17T16:37:00Z">
        <w:r w:rsidDel="000B6615">
          <w:delText>are of different types. One of the simplest forms of cost distances is</w:delText>
        </w:r>
      </w:del>
      <w:del w:id="495" w:author="Shannon Hedtke" w:date="2022-08-17T16:40:00Z">
        <w:r w:rsidDel="005F55C9">
          <w:delText xml:space="preserve"> the least cost distance</w:delText>
        </w:r>
      </w:del>
      <w:del w:id="496" w:author="Shannon Hedtke" w:date="2022-08-17T16:39:00Z">
        <w:r w:rsidDel="000B6615">
          <w:delText xml:space="preserve"> </w:delText>
        </w:r>
      </w:del>
      <w:del w:id="497" w:author="Shannon Hedtke" w:date="2022-08-17T16:40:00Z">
        <w:r w:rsidDel="005F55C9">
          <w:delText>based on the path of the least resistance an organism follows in traversing from one location to the other</w:delText>
        </w:r>
      </w:del>
      <w:del w:id="498" w:author="Shannon Hedtke" w:date="2022-08-17T16:37:00Z">
        <w:r w:rsidDel="000B6615">
          <w:delText>. However, biological organisms,</w:delText>
        </w:r>
        <w:r w:rsidR="004A27C8" w:rsidDel="000B6615">
          <w:delText xml:space="preserve"> blackflies</w:delText>
        </w:r>
        <w:r w:rsidDel="000B6615">
          <w:delText xml:space="preserve"> and humans</w:delText>
        </w:r>
        <w:r w:rsidR="004A27C8" w:rsidDel="000B6615">
          <w:delText xml:space="preserve"> in this case</w:delText>
        </w:r>
        <w:r w:rsidDel="000B6615">
          <w:delText xml:space="preserve">, do not always follow </w:delText>
        </w:r>
        <w:r w:rsidR="004A27C8" w:rsidDel="000B6615">
          <w:delText xml:space="preserve">a single </w:delText>
        </w:r>
        <w:r w:rsidDel="000B6615">
          <w:delText xml:space="preserve">path of the least resistance. </w:delText>
        </w:r>
        <w:r w:rsidR="008C39B9" w:rsidDel="000B6615">
          <w:delText>To</w:delText>
        </w:r>
        <w:r w:rsidDel="000B6615">
          <w:delText xml:space="preserve"> incorporate the multiple path</w:delText>
        </w:r>
        <w:r w:rsidR="004A27C8" w:rsidDel="000B6615">
          <w:delText>s</w:delText>
        </w:r>
        <w:r w:rsidDel="000B6615">
          <w:delText xml:space="preserve"> an organism might follow, there are other distance metrics like</w:delText>
        </w:r>
      </w:del>
      <w:del w:id="499" w:author="Shannon Hedtke" w:date="2022-08-17T16:40:00Z">
        <w:r w:rsidDel="005F55C9">
          <w:delText xml:space="preserve"> circuit distance and commute distance. This avoids </w:delText>
        </w:r>
        <w:r w:rsidR="0071722E" w:rsidDel="005F55C9">
          <w:delText xml:space="preserve">the </w:delText>
        </w:r>
        <w:r w:rsidDel="005F55C9">
          <w:delText>assumption that the organism has complete knowledge of the landscape and the potential paths</w:delText>
        </w:r>
        <w:r w:rsidR="0071722E" w:rsidDel="005F55C9">
          <w:delText>,</w:delText>
        </w:r>
        <w:r w:rsidDel="005F55C9">
          <w:delText xml:space="preserve"> and thus, might be suitable for multi-generational gene flow</w:delText>
        </w:r>
        <w:r w:rsidR="00765AF2" w:rsidDel="005F55C9">
          <w:delText xml:space="preserve"> </w:delText>
        </w:r>
        <w:r w:rsidR="007C4AB2" w:rsidDel="005F55C9">
          <w:fldChar w:fldCharType="begin"/>
        </w:r>
        <w:r w:rsidR="007C4AB2" w:rsidDel="005F55C9">
          <w:delInstrText xml:space="preserve"> ADDIN ZOTERO_ITEM CSL_CITATION {"citationID":"rW84YEpB","properties":{"formattedCitation":"(Adriaensen et al., 2003; Bauder et al., 2021)","plainCitation":"(Adriaensen et al., 2003; Bauder et al., 2021)","noteIndex":0},"citationItems":[{"id":1632,"uris":["http://zotero.org/users/2873801/items/MYX32C24"],"itemData":{"id":1632,"type":"article-journal","container-title":"Landscape and Urban Planning","DOI":"10.1016/S0169-2046(02)00242-6","ISSN":"01692046","issue":"4","journalAbbreviation":"Landscape and Urban Planning","language":"en","page":"233-247","source":"DOI.org (Crossref)","title":"The application of ‘least-cost’ modelling as a functional landscape model","volume":"64","author":[{"family":"Adriaensen","given":"F."},{"family":"Chardon","given":"J.P."},{"family":"De Blust","given":"G."},{"family":"Swinnen","given":"E."},{"family":"Villalba","given":"S."},{"family":"Gulinck","given":"H."},{"family":"Matthysen","given":"E."}],"issued":{"date-parts":[["2003",8]]}}},{"id":1633,"uris":["http://zotero.org/users/2873801/items/M2LG5W5X"],"itemData":{"id":1633,"type":"article-journal","abstract":"Landscape features can strongly influence gene flow and the strength and direction of these effects may vary across spatial scales. However, few studies have evaluated methodological approaches for selecting spatial scales in landscape genetics analyses, in part because of computational challenges associated with optimizing landscape resistance surfaces (LRS). We used the federally threatened eastern indigo snake (Drymarchon couperi) in central Florida as a case study with which to compare the importance of landscape features and their scales of effect in influencing gene flow. We used genetic algorithms (ResistanceGA) to empirically optimize LRS using categorical land cover surfaces, multiscale resource selection surfaces (RSS), and four combinations of landscape covariates measured at multiple spatial scales (multisurface multiscale LRS). We compared LRS where scale was selected using pseudo- and full optimization. Multisurface multiscale LRS received more empirical support than LRS optimized from categorical land cover surfaces or RSS. Multiscale LRS with scale selected using full optimization generally outperformed those with scale selected using pseudo-optimization. Multiscale LRS with large spatial scales (1200–1800 m) received the most empirical support. Our results highlight the importance of considering landscape features across multiple spatial scales in landscape genetic analyses, particularly broad scales relative to species movement potential. Different effects of scale on home range-level movements and dispersal could explain weak associations between habitat suitability and gene flow in other studies. Our results also demonstrate the importance of large tracts of undeveloped upland habitat with heterogenous vegetation communities and low urbanization for promoting indigo snake connectivity.","container-title":"Molecular Ecology","DOI":"10.1111/mec.15979","ISSN":"1365-294X","issue":"14","language":"en","note":"_eprint: https://onlinelibrary.wiley.com/doi/pdf/10.1111/mec.15979","page":"3422-3438","source":"Wiley Online Library","title":"Multiscale assessment of functional connectivity: Landscape genetics of eastern indigo snakes in an anthropogenically fragmented landscape in central Florida","title-short":"Multiscale assessment of functional connectivity","volume":"30","author":[{"family":"Bauder","given":"Javan M."},{"family":"Peterman","given":"William E."},{"family":"Spear","given":"Stephen F."},{"family":"Jenkins","given":"Christopher L."},{"family":"Whiteley","given":"Andrew R."},{"family":"McGarigal","given":"Kevin"}],"issued":{"date-parts":[["2021"]]}}}],"schema":"https://github.com/citation-style-language/schema/raw/master/csl-citation.json"} </w:delInstrText>
        </w:r>
        <w:r w:rsidR="007C4AB2" w:rsidDel="005F55C9">
          <w:fldChar w:fldCharType="separate"/>
        </w:r>
        <w:r w:rsidR="007C4AB2" w:rsidRPr="007C4AB2" w:rsidDel="005F55C9">
          <w:delText>(Adriaensen et al., 2003; Bauder et al., 2021)</w:delText>
        </w:r>
        <w:r w:rsidR="007C4AB2" w:rsidDel="005F55C9">
          <w:fldChar w:fldCharType="end"/>
        </w:r>
        <w:r w:rsidDel="005F55C9">
          <w:delText xml:space="preserve">. </w:delText>
        </w:r>
        <w:r w:rsidR="002C5B6B" w:rsidDel="005F55C9">
          <w:delText>In addition, c</w:delText>
        </w:r>
        <w:r w:rsidDel="005F55C9">
          <w:delText xml:space="preserve">ircuit and commute distances consider multiple pairwise connections and might be </w:delText>
        </w:r>
        <w:r w:rsidR="00B70DC3" w:rsidDel="005F55C9">
          <w:delText>suitable</w:delText>
        </w:r>
        <w:r w:rsidDel="005F55C9">
          <w:delText xml:space="preserve"> for multi dependent dispersal systems in a landscape of continuous resistance </w:delText>
        </w:r>
        <w:r w:rsidR="00765AF2" w:rsidDel="005F55C9">
          <w:fldChar w:fldCharType="begin"/>
        </w:r>
        <w:r w:rsidR="00765AF2" w:rsidDel="005F55C9">
          <w:delInstrText xml:space="preserve"> ADDIN ZOTERO_ITEM CSL_CITATION {"citationID":"1gCwiu1b","properties":{"formattedCitation":"(Schwabl et al., 2017)","plainCitation":"(Schwabl et al., 2017)","noteIndex":0},"citationItems":[{"id":731,"uris":["http://zotero.org/users/2873801/items/F52KGSHZ"],"itemData":{"id":731,"type":"article-journal","container-title":"Trends in Parasitology","DOI":"10.1016/j.pt.2016.10.008","ISSN":"14714922","issue":"4","journalAbbreviation":"Trends in Parasitology","language":"en","page":"264-275","source":"DOI.org (Crossref)","title":"Prediction and Prevention of Parasitic Diseases Using a Landscape Genomics Framework","volume":"33","author":[{"family":"Schwabl","given":"Philipp"},{"family":"Llewellyn","given":"Martin S."},{"family":"Landguth","given":"Erin L."},{"family":"Andersson","given":"Björn"},{"family":"Kitron","given":"Uriel"},{"family":"Costales","given":"Jaime A."},{"family":"Ocaña","given":"Sofía"},{"family":"Grijalva","given":"Mario J."}],"issued":{"date-parts":[["2017",4]]}}}],"schema":"https://github.com/citation-style-language/schema/raw/master/csl-citation.json"} </w:delInstrText>
        </w:r>
        <w:r w:rsidR="00765AF2" w:rsidDel="005F55C9">
          <w:fldChar w:fldCharType="separate"/>
        </w:r>
        <w:r w:rsidR="00765AF2" w:rsidRPr="00765AF2" w:rsidDel="005F55C9">
          <w:delText>(Schwabl et al., 2017)</w:delText>
        </w:r>
        <w:r w:rsidR="00765AF2" w:rsidDel="005F55C9">
          <w:fldChar w:fldCharType="end"/>
        </w:r>
        <w:r w:rsidDel="005F55C9">
          <w:delText xml:space="preserve">. </w:delText>
        </w:r>
      </w:del>
    </w:p>
    <w:p w14:paraId="59F3F991" w14:textId="1F216F27" w:rsidR="001E59DE" w:rsidDel="000B6615" w:rsidRDefault="001E59DE" w:rsidP="005F55C9">
      <w:pPr>
        <w:pStyle w:val="BodyText"/>
        <w:jc w:val="both"/>
        <w:rPr>
          <w:del w:id="500" w:author="Shannon Hedtke" w:date="2022-08-17T16:40:00Z"/>
        </w:rPr>
      </w:pPr>
      <w:del w:id="501" w:author="Shannon Hedtke" w:date="2022-08-17T16:41:00Z">
        <w:r w:rsidDel="005F55C9">
          <w:delText xml:space="preserve">Circuit distance is based on the circuit theory and has been used in </w:delText>
        </w:r>
        <w:r w:rsidR="008D4F32" w:rsidDel="005F55C9">
          <w:delText>chemical, social</w:delText>
        </w:r>
        <w:r w:rsidDel="005F55C9">
          <w:delText>, neural networks</w:delText>
        </w:r>
        <w:r w:rsidR="00742DEA" w:rsidDel="005F55C9">
          <w:delText xml:space="preserve"> (reviewed in</w:delText>
        </w:r>
        <w:r w:rsidR="008D4F32" w:rsidDel="005F55C9">
          <w:delText xml:space="preserve"> </w:delText>
        </w:r>
        <w:r w:rsidR="0041548D" w:rsidDel="005F55C9">
          <w:fldChar w:fldCharType="begin"/>
        </w:r>
        <w:r w:rsidR="004F234E" w:rsidDel="005F55C9">
          <w:delInstrText xml:space="preserve"> ADDIN ZOTERO_ITEM CSL_CITATION {"citationID":"kHzbIYdl","properties":{"formattedCitation":"(McRae et al., 2008)","plainCitation":"(McRae et al., 2008)","dontUpdate":true,"noteIndex":0},"citationItems":[{"id":1313,"uris":["http://zotero.org/users/2873801/items/44RR66ZJ"],"itemData":{"id":1313,"type":"article-journal","container-title":"Ecology","DOI":"10.1890/07-1861.1","ISSN":"0012-9658","issue":"10","journalAbbreviation":"Ecology","language":"en","page":"2712-2724","source":"DOI.org (Crossref)","title":"USING CIRCUIT THEORY TO MODEL CONNECTIVITY IN ECOLOGY, EVOLUTION, AND CONSERVATION","volume":"89","author":[{"family":"McRae","given":"Brad H."},{"family":"Dickson","given":"Brett G."},{"family":"Keitt","given":"Timothy H."},{"family":"Shah","given":"Viral B."}],"issued":{"date-parts":[["2008",10]]}}}],"schema":"https://github.com/citation-style-language/schema/raw/master/csl-citation.json"} </w:delInstrText>
        </w:r>
        <w:r w:rsidR="0041548D" w:rsidDel="005F55C9">
          <w:fldChar w:fldCharType="separate"/>
        </w:r>
        <w:r w:rsidR="0041548D" w:rsidRPr="0041548D" w:rsidDel="005F55C9">
          <w:delText xml:space="preserve">McRae et al., </w:delText>
        </w:r>
        <w:r w:rsidR="004F234E" w:rsidDel="005F55C9">
          <w:delText>(</w:delText>
        </w:r>
        <w:r w:rsidR="0041548D" w:rsidRPr="0041548D" w:rsidDel="005F55C9">
          <w:delText>2008)</w:delText>
        </w:r>
        <w:r w:rsidR="0041548D" w:rsidDel="005F55C9">
          <w:fldChar w:fldCharType="end"/>
        </w:r>
        <w:r w:rsidR="00742DEA" w:rsidDel="005F55C9">
          <w:delText>)</w:delText>
        </w:r>
        <w:r w:rsidDel="005F55C9">
          <w:delText>, and more recently to model connectivity in heterogeneous landscape</w:delText>
        </w:r>
        <w:r w:rsidR="00B70DC3" w:rsidDel="005F55C9">
          <w:delText>s</w:delText>
        </w:r>
      </w:del>
      <w:r w:rsidR="00563938">
        <w:t xml:space="preserve"> </w:t>
      </w:r>
      <w:ins w:id="502" w:author="Shannon Hedtke" w:date="2022-08-17T16:44:00Z">
        <w:r w:rsidR="005F55C9">
          <w:t xml:space="preserve">Maps </w:t>
        </w:r>
      </w:ins>
      <w:del w:id="503" w:author="Shannon Hedtke" w:date="2022-08-17T16:41:00Z">
        <w:r w:rsidR="004F234E" w:rsidDel="005F55C9">
          <w:fldChar w:fldCharType="begin"/>
        </w:r>
        <w:r w:rsidR="002E558C" w:rsidDel="005F55C9">
          <w:delInstrText xml:space="preserve"> ADDIN ZOTERO_ITEM CSL_CITATION {"citationID":"iZOedzMj","properties":{"formattedCitation":"(Hemming-Schroeder et al., 2018, 2020; B. McRae et al., 2016; B. H. McRae et al., 2008)","plainCitation":"(Hemming-Schroeder et al., 2018, 2020; B. McRae et al., 2016; B. H. McRae et al., 2008)","noteIndex":0},"citationItems":[{"id":1491,"uris":["http://zotero.org/users/2873801/items/QGJR89LZ"],"itemData":{"id":1491,"type":"article-journal","abstract":"Landscape genetics aims to quantify the effect of landscape on gene flow. Broadly, the approach involves measuring genetic variation, quantifying landscape heterogeneity, and statistically testing the link between both genetic variation and landscape heterogeneity. This approach has been widely used by conservation biologists, for example to identify barriers restricting movement in threatened populations. More recently, landscape genetics has been used to study the epidemiology of infectious diseases, such as chronic wasting disease, raccoon rabies, and malaria. This method can be useful in identifying potential hotspot areas of disease movement for targeted public health interventions and containment of disease and drug resistance. However, vector-borne disease epidemiology is particularly complex, as it is affected by the movement of both the vector and human or vertebrate host. This feature could potentially inhibit the ability to detect the effect of landscape on gene flow, since the ecology of vectors and hosts are likely different and potentially conflicting. Here, we provide a summary of the latest innovations in the field of landscape genetics with a focus on those that could help increase the power to detect landscape effects in vector-borne human disease studies. We also provide a recommended framework for studying vector-borne diseases using a landscape genetics approach. Landscape genetics has the potential to be a powerful tool for the field of vector-borne disease epidemiology but has so far been underutilized. The provided synthesis of tools and considerations for conducting a landscape genetics study of a vector-borne disease aim to bridge the gap between the two disciplines.","container-title":"Frontiers in Ecology and Evolution","DOI":"10.3389/fevo.2018.00021","ISSN":"2296-701X","page":"21","source":"Frontiers","title":"Landscape Genetics: A Toolbox for Studying Vector-Borne Diseases","title-short":"Landscape Genetics","volume":"6","author":[{"family":"Hemming-Schroeder","given":"Elizabeth"},{"family":"Lo","given":"Eugenia"},{"family":"Salazar","given":"Cynthia"},{"family":"Puente","given":"Sandie"},{"family":"Yan","given":"Guiyun"}],"issued":{"date-parts":[["2018"]]}}},{"id":1413,"uris":["http://zotero.org/users/2873801/items/ILLWCH8D"],"itemData":{"id":1413,"type":"article-journal","abstract":"Abstract\n            \n              Anopheles gambiae\n              and\n              An. arabiensis\n              are major malaria vectors in sub-Saharan Africa. Knowledge of how geographical factors drive the dispersal and gene flow of malaria vectors can help in combatting insecticide resistance spread and planning new vector control interventions. Here, we used a landscape genetics approach to investigate population relatedness and genetic connectivity of\n              An. gambiae\n              and\n              An. arabiensis\n              across Kenya and determined the changes in mosquito population genetic diversity after 20 years of intensive malaria control efforts. We found a significant reduction in genetic diversity in\n              An. gambiae\n              , but not in\n              An. arabiensis\n              as compared to prior to the 20-year period in western Kenya. Significant population structure among populations was found for both species. The most important ecological driver for dispersal and gene flow of\n              An. gambiae\n              and\n              An. arabiensis\n              was tree cover and cropland, respectively. These findings highlight that human induced environmental modifications may enhance genetic connectivity of malaria vectors.","container-title":"Scientific Reports","DOI":"10.1038/s41598-020-76248-2","ISSN":"2045-2322","issue":"1","journalAbbreviation":"Sci Rep","language":"en","page":"19946","source":"DOI.org (Crossref)","title":"Ecological drivers of genetic connectivity for African malaria vectors Anopheles gambiae and An. arabiensis","volume":"10","author":[{"family":"Hemming-Schroeder","given":"Elizabeth"},{"family":"Zhong","given":"Daibin"},{"family":"Machani","given":"Maxwell</w:delInstrText>
        </w:r>
        <w:r w:rsidR="002E558C" w:rsidRPr="002E558C" w:rsidDel="005F55C9">
          <w:rPr>
            <w:lang w:val="de-DE"/>
          </w:rPr>
          <w:delInstrText xml:space="preserve">"},{"family":"Nguyen","given":"Hoan"},{"family":"Thong","given":"Sarah"},{"family":"Kahindi","given":"Samuel"},{"family":"Mbogo","given":"Charles"},{"family":"Atieli","given":"Harrysone"},{"family":"Githeko","given":"Andrew"},{"family":"Lehmann","given":"Tovi"},{"family":"Kazura","given":"James W."},{"family":"Yan","given":"Guiyun"}],"issued":{"date-parts":[["2020",12]]}}},{"id":1460,"uris":["http://zotero.org/users/2873801/items/VLGV9FZC"],"itemData":{"id":1460,"type":"article-journal","container-title":"The Nature Conservancy","title":"Circuitscape: modeling landscape connectivity to promote conservation and human health","volume":"14","author":[{"family":"McRae","given":"BH"},{"family":"Shah","given":"Viral"},{"family":"Edelman","given":"Alan"}],"issued":{"date-parts":[["2016"]]}}},{"id":1313,"uris":["http://zotero.org/users/2873801/items/44RR66ZJ"],"itemData":{"id":1313,"type":"article-journal","container-title":"Ecology","DOI":"10.1890/07-1861.1","ISSN":"0012-9658","issue":"10","journalAbbreviation":"Ecology","language":"en","page":"2712-2724","source":"DOI.org (Crossref)","title":"USING CIRCUIT THEORY TO MODEL CONNECTIVITY IN ECOLOGY, EVOLUTION, AND CONSERVATION","volume":"89","author":[{"family":"McRae","given":"Brad H."},{"family":"Dickson","given":"Brett G."},{"family":"Keitt","given":"Timothy H."},{"family":"Shah","given":"Viral B."}],"issued":{"date-parts":[["2008",10]]}}}],"schema":"https://github.com/citation-style-language/schema/raw/master/csl-citation.json"} </w:delInstrText>
        </w:r>
        <w:r w:rsidR="004F234E" w:rsidDel="005F55C9">
          <w:fldChar w:fldCharType="separate"/>
        </w:r>
        <w:r w:rsidR="002E558C" w:rsidRPr="002E558C" w:rsidDel="005F55C9">
          <w:rPr>
            <w:lang w:val="de-DE"/>
          </w:rPr>
          <w:delText xml:space="preserve">(Hemming-Schroeder et al., 2018, 2020; B. McRae et al., 2016; </w:delText>
        </w:r>
        <w:r w:rsidR="002E558C" w:rsidRPr="002E558C" w:rsidDel="005F55C9">
          <w:rPr>
            <w:lang w:val="de-DE"/>
          </w:rPr>
          <w:lastRenderedPageBreak/>
          <w:delText>B. H. McRae et al., 2008)</w:delText>
        </w:r>
        <w:r w:rsidR="004F234E" w:rsidDel="005F55C9">
          <w:fldChar w:fldCharType="end"/>
        </w:r>
        <w:r w:rsidRPr="002E558C" w:rsidDel="005F55C9">
          <w:rPr>
            <w:lang w:val="de-DE"/>
          </w:rPr>
          <w:delText xml:space="preserve">. </w:delText>
        </w:r>
        <w:r w:rsidDel="005F55C9">
          <w:delText xml:space="preserve">This is based on the fact that current, voltage and resistance in an electrical circuit demonstrate a good relationship with </w:delText>
        </w:r>
        <w:r w:rsidR="00B70DC3" w:rsidDel="005F55C9">
          <w:delText xml:space="preserve">a </w:delText>
        </w:r>
        <w:r w:rsidDel="005F55C9">
          <w:delText>random walk</w:delText>
        </w:r>
        <w:r w:rsidR="00742DEA" w:rsidDel="005F55C9">
          <w:delText xml:space="preserve"> </w:delText>
        </w:r>
        <w:r w:rsidR="007B6BC0" w:rsidDel="005F55C9">
          <w:fldChar w:fldCharType="begin"/>
        </w:r>
        <w:r w:rsidR="007B6BC0" w:rsidDel="005F55C9">
          <w:delInstrText xml:space="preserve"> ADDIN ZOTERO_ITEM CSL_CITATION {"citationID":"S2JLcVzg","properties":{"formattedCitation":"(B. H. McRae et al., 2008)","plainCitation":"(B. H. McRae et al., 2008)","noteIndex":0},"citationItems":[{"id":1313,"uris":["http://zotero.org/users/2873801/items/44RR66ZJ"],"itemData":{"id":1313,"type":"article-journal","container-title":"Ecology","DOI":"10.1890/07-1861.1","ISSN":"0012-9658","issue":"10","journalAbbreviation":"Ecology","language":"en","page":"2712-2724","source":"DOI.org (Crossref)","title":"USING CIRCUIT THEORY TO MODEL CONNECTIVITY IN ECOLOGY, EVOLUTION, AND CONSERVATION","volume":"89","author":[{"family":"McRae","given":"Brad H."},{"family":"Dickson","given":"Brett G."},{"family":"Keitt","given":"Timothy H."},{"family":"Shah","given":"Viral B."}],"issued":{"date-parts":[["2008",10]]}}}],"schema":"https://github.com/citation-style-language/schema/raw/master/csl-citation.json"} </w:delInstrText>
        </w:r>
        <w:r w:rsidR="007B6BC0" w:rsidDel="005F55C9">
          <w:fldChar w:fldCharType="separate"/>
        </w:r>
        <w:r w:rsidR="007B6BC0" w:rsidRPr="007B6BC0" w:rsidDel="005F55C9">
          <w:delText>(B. H. McRae et al., 2008)</w:delText>
        </w:r>
        <w:r w:rsidR="007B6BC0" w:rsidDel="005F55C9">
          <w:fldChar w:fldCharType="end"/>
        </w:r>
        <w:r w:rsidDel="005F55C9">
          <w:delText xml:space="preserve">. Therefore, the current density obtained using this algorithm can be used to measure connectivity or isolation between </w:delText>
        </w:r>
        <w:r w:rsidR="00563938" w:rsidDel="005F55C9">
          <w:delText xml:space="preserve">locations </w:delText>
        </w:r>
      </w:del>
      <w:r w:rsidR="00563938">
        <w:t>and</w:t>
      </w:r>
      <w:r>
        <w:t xml:space="preserve"> identify </w:t>
      </w:r>
      <w:del w:id="504" w:author="Shannon Hedtke" w:date="2022-08-17T16:44:00Z">
        <w:r w:rsidR="00B70DC3" w:rsidDel="005F55C9">
          <w:delText>essential</w:delText>
        </w:r>
        <w:r w:rsidDel="005F55C9">
          <w:delText xml:space="preserve"> elements</w:delText>
        </w:r>
      </w:del>
      <w:ins w:id="505" w:author="Shannon Hedtke" w:date="2022-08-17T16:44:00Z">
        <w:r w:rsidR="005F55C9">
          <w:t>corridors</w:t>
        </w:r>
      </w:ins>
      <w:r>
        <w:t xml:space="preserve"> for movement </w:t>
      </w:r>
      <w:del w:id="506" w:author="Shannon Hedtke" w:date="2022-08-17T16:44:00Z">
        <w:r w:rsidDel="005F55C9">
          <w:delText xml:space="preserve">(corridors) </w:delText>
        </w:r>
      </w:del>
      <w:r>
        <w:t xml:space="preserve">in </w:t>
      </w:r>
      <w:ins w:id="507" w:author="Shannon Hedtke" w:date="2022-08-17T16:44:00Z">
        <w:r w:rsidR="005F55C9">
          <w:t>the</w:t>
        </w:r>
      </w:ins>
      <w:del w:id="508" w:author="Shannon Hedtke" w:date="2022-08-17T16:44:00Z">
        <w:r w:rsidDel="005F55C9">
          <w:delText>a</w:delText>
        </w:r>
      </w:del>
      <w:r>
        <w:t xml:space="preserve"> landscape</w:t>
      </w:r>
      <w:del w:id="509" w:author="Shannon Hedtke" w:date="2022-08-17T16:43:00Z">
        <w:r w:rsidDel="005F55C9">
          <w:delText xml:space="preserve">. </w:delText>
        </w:r>
      </w:del>
      <w:commentRangeStart w:id="510"/>
      <w:del w:id="511" w:author="Shannon Hedtke" w:date="2022-08-17T16:40:00Z">
        <w:r w:rsidDel="000B6615">
          <w:delText>Commute</w:delText>
        </w:r>
      </w:del>
      <w:commentRangeEnd w:id="510"/>
      <w:del w:id="512" w:author="Shannon Hedtke" w:date="2022-08-17T16:43:00Z">
        <w:r w:rsidR="000B6615" w:rsidDel="005F55C9">
          <w:rPr>
            <w:rStyle w:val="CommentReference"/>
            <w:rFonts w:asciiTheme="minorHAnsi" w:hAnsiTheme="minorHAnsi" w:cstheme="minorBidi"/>
          </w:rPr>
          <w:commentReference w:id="510"/>
        </w:r>
      </w:del>
      <w:del w:id="513" w:author="Shannon Hedtke" w:date="2022-08-17T16:40:00Z">
        <w:r w:rsidDel="000B6615">
          <w:delText xml:space="preserve"> distance is an alternative distance metric that incorporates multiple paths and </w:delText>
        </w:r>
        <w:r w:rsidR="00B70DC3" w:rsidDel="000B6615">
          <w:delText>correlates</w:delText>
        </w:r>
        <w:r w:rsidDel="000B6615">
          <w:delText xml:space="preserve"> well with circuit distance. </w:delText>
        </w:r>
      </w:del>
    </w:p>
    <w:p w14:paraId="6242E7E5" w14:textId="2CB28F63" w:rsidR="001E59DE" w:rsidRDefault="001E59DE" w:rsidP="005F55C9">
      <w:pPr>
        <w:pStyle w:val="BodyText"/>
        <w:jc w:val="both"/>
      </w:pPr>
      <w:del w:id="514" w:author="Shannon Hedtke" w:date="2022-08-17T16:40:00Z">
        <w:r w:rsidDel="000B6615">
          <w:delText>Commute distance represents the random walk commute time between two locations</w:delText>
        </w:r>
        <w:r w:rsidR="00817255" w:rsidDel="000B6615">
          <w:delText>,</w:delText>
        </w:r>
        <w:r w:rsidDel="000B6615">
          <w:delText xml:space="preserve"> the number of edges traversed during movement from one location to the destination location and returning to the starting point on the resistance surface </w:delText>
        </w:r>
        <w:r w:rsidR="002E558C" w:rsidDel="000B6615">
          <w:fldChar w:fldCharType="begin"/>
        </w:r>
        <w:r w:rsidR="002E558C" w:rsidDel="000B6615">
          <w:delInstrText xml:space="preserve"> ADDIN ZOTERO_ITEM CSL_CITATION {"citationID":"LO2PtCX2","properties":{"formattedCitation":"(van Etten, 2017)","plainCitation":"(van Etten, 2017)","noteIndex":0},"citationItems":[{"id":1586,"uris":["http://zotero.org/users/2873801/items/GD427VC5"],"itemData":{"id":1586,"type":"article-journal","container-title":"Journal of Statistical Software","issue":"1","page":"1–21","title":"R package gdistance: distances and routes on geographical grids","volume":"76","author":[{"family":"Etten","given":"Jacob","non-dropping-particle":"van"}],"issued":{"date-parts":[["2017"]]}}}],"schema":"https://github.com/citation-style-language/schema/raw/master/csl-citation.json"} </w:delInstrText>
        </w:r>
        <w:r w:rsidR="002E558C" w:rsidDel="000B6615">
          <w:fldChar w:fldCharType="separate"/>
        </w:r>
        <w:r w:rsidR="002E558C" w:rsidRPr="002E558C" w:rsidDel="000B6615">
          <w:delText>(van Etten, 2017)</w:delText>
        </w:r>
        <w:r w:rsidR="002E558C" w:rsidDel="000B6615">
          <w:fldChar w:fldCharType="end"/>
        </w:r>
        <w:r w:rsidDel="000B6615">
          <w:delText xml:space="preserve">. Commute distance is proposed to be </w:delText>
        </w:r>
        <w:r w:rsidR="00817255" w:rsidDel="000B6615">
          <w:delText>more</w:delText>
        </w:r>
        <w:r w:rsidDel="000B6615">
          <w:delText xml:space="preserve"> computationally efficient than calculating circuit distance in R</w:delText>
        </w:r>
        <w:r w:rsidR="008E0000" w:rsidDel="000B6615">
          <w:delText xml:space="preserve"> </w:delText>
        </w:r>
        <w:r w:rsidR="002D7A72" w:rsidDel="000B6615">
          <w:fldChar w:fldCharType="begin"/>
        </w:r>
        <w:r w:rsidR="002D7A72" w:rsidDel="000B6615">
          <w:delInstrText xml:space="preserve"> ADDIN ZOTERO_ITEM CSL_CITATION {"citationID":"QWtp0L5t","properties":{"formattedCitation":"(Peterman, 2018)","plainCitation":"(Peterman, 2018)","noteIndex":0},"citationItems":[{"id":1303,"uris":["http://zotero.org/users/2873801/items/B8IATGAT"],"itemData":{"id":1303,"type":"article-journal","container-title":"Methods in Ecology and Evolution","DOI":"10.1111/2041-210X.12984","ISSN":"2041-210X, 2041-210X","issue":"6","journalAbbreviation":"Methods Ecol Evol","language":"en","page":"1638-1647","source":"DOI.org (Crossref)","title":"ResistanceGA: An R package for the optimization of resistance surfaces using genetic algorithms","title-short":"ResistanceGA","volume":"9","author":[{"family":"Peterman","given":"William E."}],"editor":[{"family":"Jarman","given":"Simon"}],"issued":{"date-parts":[["2018",6]]}}}],"schema":"https://github.com/citation-style-language/schema/raw/master/csl-citation.json"} </w:delInstrText>
        </w:r>
        <w:r w:rsidR="002D7A72" w:rsidDel="000B6615">
          <w:fldChar w:fldCharType="separate"/>
        </w:r>
        <w:r w:rsidR="002D7A72" w:rsidRPr="002D7A72" w:rsidDel="000B6615">
          <w:delText>(Peterman, 2018)</w:delText>
        </w:r>
        <w:r w:rsidR="002D7A72" w:rsidDel="000B6615">
          <w:fldChar w:fldCharType="end"/>
        </w:r>
        <w:r w:rsidDel="000B6615">
          <w:delText xml:space="preserve">. </w:delText>
        </w:r>
      </w:del>
      <w:del w:id="515" w:author="Shannon Hedtke" w:date="2022-08-17T16:43:00Z">
        <w:r w:rsidDel="005F55C9">
          <w:delText xml:space="preserve">However, we calculated circuit distance using </w:delText>
        </w:r>
        <w:r w:rsidR="00817255" w:rsidDel="005F55C9">
          <w:delText>the</w:delText>
        </w:r>
        <w:r w:rsidDel="005F55C9">
          <w:delText xml:space="preserve"> recent version of</w:delText>
        </w:r>
      </w:del>
      <w:del w:id="516" w:author="Shannon Hedtke" w:date="2022-08-17T16:45:00Z">
        <w:r w:rsidDel="005F55C9">
          <w:delText xml:space="preserve"> Circuitscape implemented in Julia</w:delText>
        </w:r>
      </w:del>
      <w:del w:id="517" w:author="Shannon Hedtke" w:date="2022-08-17T16:43:00Z">
        <w:r w:rsidR="00817255" w:rsidDel="005F55C9">
          <w:delText>,</w:delText>
        </w:r>
        <w:r w:rsidDel="005F55C9">
          <w:delText xml:space="preserve"> which was faster</w:delText>
        </w:r>
        <w:r w:rsidR="002D7A72" w:rsidDel="005F55C9">
          <w:delText xml:space="preserve"> than optimi</w:delText>
        </w:r>
        <w:r w:rsidR="00371F11" w:rsidDel="005F55C9">
          <w:delText>s</w:delText>
        </w:r>
        <w:r w:rsidR="002D7A72" w:rsidDel="005F55C9">
          <w:delText>ing via commute distance</w:delText>
        </w:r>
      </w:del>
      <w:r w:rsidR="002D7A72">
        <w:t xml:space="preserve"> </w:t>
      </w:r>
      <w:r w:rsidR="002D7A72">
        <w:fldChar w:fldCharType="begin"/>
      </w:r>
      <w:r w:rsidR="002D7A72">
        <w:instrText xml:space="preserve"> ADDIN ZOTERO_ITEM CSL_CITATION {"citationID":"yiNdtyO0","properties":{"formattedCitation":"(Kimberly R. Hall et al., 2021)","plainCitation":"(Kimberly R. Hall et al., 2021)","noteIndex":0},"citationItems":[{"id":1573,"uris":["http://zotero.org/users/2873801/items/F6P9364Q"],"itemData":{"id":1573,"type":"article-journal","abstract":"The conservation field is experiencing a rapid increase in the amount, variety, and quality of spatial data that can help us understand species movement and landscape connectivity patterns. As interest grows in more dynamic representations of movement potential, modelers are often limited by the capacity of their analytic tools to handle these datasets. Technology developments in software and high-performance computing are rapidly emerging in many fields, but uptake within conservation may lag, as our tools or our choice of computing language can constrain our ability to keep pace. We recently updated Circuitscape, a widely used connectivity analysis tool developed by Brad McRae and Viral Shah, by implementing it in Julia, a high-performance computing language. In this initial re-code (Circuitscape 5.0) and later updates, we improved computational efficiency and parallelism, achieving major speed improvements, and enabling assessments across larger extents or with higher resolution data. Here, we reflect on the benefits to conservation of strengthening collaborations with computer scientists, and extract examples from a collection of 572 Circuitscape applications to illustrate how through a decade of repeated investment in the software, applications have been many, varied, and increasingly dynamic. Beyond empowering continued innovations in dynamic connectivity, we expect that faster run times will play an important role in facilitating co-production of connectivity assessments with stakeholders, increasing the likelihood that connectivity science will be incorporated in land use decisions.","container-title":"Land","DOI":"10.3390/land10030301","note":"DOI: 10.3390/land10030301\nMAG ID: 3137042498","title":"circuitscape in julia empowering dynamic approaches to connectivity assessment","author":[{"literal":"Kimberly R. Hall"},{"literal":"Ranjan Anantharaman"},{"literal":"Vincent A. Landau"},{"literal":"Melissa Clark"},{"literal":"Melissa Clark"},{"literal":"Brett G. Dickson"},{"literal":"Aaron Jones"},{"literal":"Aaron Jones"},{"literal":"Jim Platt"},{"literal":"Alan Edelman"},{"literal":"Viral B. Shah"}],"issued":{"date-parts":[["2021"]]}}}],"schema":"https://github.com/citation-style-language/schema/raw/master/csl-citation.json"} </w:instrText>
      </w:r>
      <w:r w:rsidR="002D7A72">
        <w:fldChar w:fldCharType="separate"/>
      </w:r>
      <w:r w:rsidR="002D7A72" w:rsidRPr="002D7A72">
        <w:t>(Kimberly R. Hall et al., 2021)</w:t>
      </w:r>
      <w:r w:rsidR="002D7A72">
        <w:fldChar w:fldCharType="end"/>
      </w:r>
      <w:r>
        <w:t xml:space="preserve">. In addition, connectivity maps were generated using Circuitscape. </w:t>
      </w:r>
      <w:del w:id="518" w:author="Shannon Hedtke" w:date="2022-08-17T16:45:00Z">
        <w:r w:rsidDel="005F55C9">
          <w:delText>Therefore, we used c</w:delText>
        </w:r>
      </w:del>
      <w:ins w:id="519" w:author="Shannon Hedtke" w:date="2022-08-17T16:45:00Z">
        <w:r w:rsidR="005F55C9">
          <w:t>C</w:t>
        </w:r>
      </w:ins>
      <w:r>
        <w:t>ircuit distance</w:t>
      </w:r>
      <w:ins w:id="520" w:author="Shannon Hedtke" w:date="2022-08-17T16:45:00Z">
        <w:r w:rsidR="005F55C9">
          <w:t>s were further used</w:t>
        </w:r>
      </w:ins>
      <w:r>
        <w:t xml:space="preserve"> to optimi</w:t>
      </w:r>
      <w:ins w:id="521" w:author="Shannon Hedtke" w:date="2022-08-17T16:45:00Z">
        <w:r w:rsidR="005F55C9">
          <w:t>s</w:t>
        </w:r>
      </w:ins>
      <w:del w:id="522" w:author="Shannon Hedtke" w:date="2022-08-17T16:45:00Z">
        <w:r w:rsidDel="005F55C9">
          <w:delText>s</w:delText>
        </w:r>
      </w:del>
      <w:r>
        <w:t xml:space="preserve">e </w:t>
      </w:r>
      <w:del w:id="523" w:author="Shannon Hedtke" w:date="2022-08-17T16:45:00Z">
        <w:r w:rsidDel="005F55C9">
          <w:delText xml:space="preserve">the </w:delText>
        </w:r>
      </w:del>
      <w:r>
        <w:t xml:space="preserve">resistance surfaces and test environmental </w:t>
      </w:r>
      <w:r w:rsidR="00C9488F">
        <w:t>variables' effect</w:t>
      </w:r>
      <w:r>
        <w:t xml:space="preserve"> on genetic differentiation.</w:t>
      </w:r>
    </w:p>
    <w:p w14:paraId="2675ECCF" w14:textId="2CBA263D" w:rsidR="00E66751" w:rsidRDefault="00E66751" w:rsidP="00C63E9B">
      <w:pPr>
        <w:pStyle w:val="Heading4"/>
        <w:spacing w:line="480" w:lineRule="auto"/>
      </w:pPr>
      <w:r w:rsidRPr="00E66751">
        <w:t>Resistance surface maps</w:t>
      </w:r>
    </w:p>
    <w:p w14:paraId="797AEA3D" w14:textId="2A03C1DB" w:rsidR="0078468B" w:rsidRDefault="0078468B" w:rsidP="00C63E9B">
      <w:pPr>
        <w:pStyle w:val="BodyText"/>
        <w:jc w:val="both"/>
      </w:pPr>
      <w:del w:id="524" w:author="Shannon Hedtke" w:date="2022-08-17T16:46:00Z">
        <w:r w:rsidDel="005F55C9">
          <w:delText>There are different methods to</w:delText>
        </w:r>
      </w:del>
      <w:ins w:id="525" w:author="Shannon Hedtke" w:date="2022-08-17T16:46:00Z">
        <w:r w:rsidR="005F55C9">
          <w:t>To</w:t>
        </w:r>
      </w:ins>
      <w:r>
        <w:t xml:space="preserve"> parameterise </w:t>
      </w:r>
      <w:ins w:id="526" w:author="Shannon Hedtke" w:date="2022-08-17T16:46:00Z">
        <w:r w:rsidR="005F55C9">
          <w:t xml:space="preserve">the </w:t>
        </w:r>
      </w:ins>
      <w:r>
        <w:t>resistance surfaces</w:t>
      </w:r>
      <w:ins w:id="527" w:author="Shannon Hedtke" w:date="2022-08-17T16:46:00Z">
        <w:r w:rsidR="005F55C9">
          <w:t>, we used</w:t>
        </w:r>
      </w:ins>
      <w:del w:id="528" w:author="Shannon Hedtke" w:date="2022-08-17T16:46:00Z">
        <w:r w:rsidDel="005F55C9">
          <w:delText xml:space="preserve">. First, through </w:delText>
        </w:r>
        <w:r w:rsidR="00CB251F" w:rsidDel="005F55C9">
          <w:delText xml:space="preserve">the </w:delText>
        </w:r>
        <w:r w:rsidDel="005F55C9">
          <w:delText>assignment of the hypothesi</w:delText>
        </w:r>
      </w:del>
      <w:del w:id="529" w:author="Shannon Hedtke" w:date="2022-06-20T14:32:00Z">
        <w:r w:rsidDel="00662BFE">
          <w:delText>z</w:delText>
        </w:r>
      </w:del>
      <w:del w:id="530" w:author="Shannon Hedtke" w:date="2022-08-17T16:46:00Z">
        <w:r w:rsidDel="005F55C9">
          <w:delText xml:space="preserve">ed resistance effect of the landscape features based on published </w:delText>
        </w:r>
        <w:r w:rsidR="00CB251F" w:rsidDel="005F55C9">
          <w:delText>literature</w:delText>
        </w:r>
        <w:r w:rsidDel="005F55C9">
          <w:delText xml:space="preserve"> and expert opinions. This </w:delText>
        </w:r>
        <w:r w:rsidR="00371F11" w:rsidDel="005F55C9">
          <w:delText>trial-and-error</w:delText>
        </w:r>
        <w:r w:rsidDel="005F55C9">
          <w:delText xml:space="preserve"> process explores resistance in limited parameter space </w:delText>
        </w:r>
        <w:r w:rsidR="00371F11" w:rsidDel="005F55C9">
          <w:fldChar w:fldCharType="begin"/>
        </w:r>
        <w:r w:rsidR="00371F11" w:rsidDel="005F55C9">
          <w:delInstrText xml:space="preserve"> ADDIN ZOTERO_ITEM CSL_CITATION {"citationID":"yRGbqkSq","properties":{"formattedCitation":"(Peterman, 2018)","plainCitation":"(Peterman, 2018)","noteIndex":0},"citationItems":[{"id":1303,"uris":["http://zotero.org/users/2873801/items/B8IATGAT"],"itemData":{"id":1303,"type":"article-journal","container-title":"Methods in Ecology and Evolution","DOI":"10.1111/2041-210X.12984","ISSN":"2041-210X, 2041-210X","issue":"6","journalAbbreviation":"Methods Ecol Evol","language":"en","page":"1638-1647","source":"DOI.org (Crossref)","title":"ResistanceGA: An R package for the optimization of resistance surfaces using genetic algorithms","title-short":"ResistanceGA","volume":"9","author":[{"family":"Peterman","given":"William E."}],"editor":[{"family":"Jarman","given":"Simon"}],"issued":{"date-parts":[["2018",6]]}}}],"schema":"https://github.com/citation-style-language/schema/raw/master/csl-citation.json"} </w:delInstrText>
        </w:r>
        <w:r w:rsidR="00371F11" w:rsidDel="005F55C9">
          <w:fldChar w:fldCharType="separate"/>
        </w:r>
        <w:r w:rsidR="00371F11" w:rsidRPr="00371F11" w:rsidDel="005F55C9">
          <w:delText>(Peterman, 2018)</w:delText>
        </w:r>
        <w:r w:rsidR="00371F11" w:rsidDel="005F55C9">
          <w:fldChar w:fldCharType="end"/>
        </w:r>
        <w:r w:rsidDel="005F55C9">
          <w:delText>. The other is the exhaustive search and optimisation method</w:delText>
        </w:r>
        <w:r w:rsidR="000F0F2B" w:rsidDel="005F55C9">
          <w:delText>,</w:delText>
        </w:r>
        <w:r w:rsidDel="005F55C9">
          <w:delText xml:space="preserve"> where resistance surface parameters are explored to maximi</w:delText>
        </w:r>
      </w:del>
      <w:del w:id="531" w:author="Shannon Hedtke" w:date="2022-06-20T14:32:00Z">
        <w:r w:rsidDel="00662BFE">
          <w:delText>z</w:delText>
        </w:r>
      </w:del>
      <w:del w:id="532" w:author="Shannon Hedtke" w:date="2022-08-17T16:46:00Z">
        <w:r w:rsidDel="005F55C9">
          <w:delText xml:space="preserve">e </w:delText>
        </w:r>
        <w:r w:rsidR="000F0F2B" w:rsidDel="005F55C9">
          <w:delText>the</w:delText>
        </w:r>
        <w:r w:rsidDel="005F55C9">
          <w:delText xml:space="preserve"> association between the pairwise genetic distance and the cost distance </w:delText>
        </w:r>
        <w:r w:rsidR="00A47E72" w:rsidDel="005F55C9">
          <w:fldChar w:fldCharType="begin"/>
        </w:r>
        <w:r w:rsidR="008B2C90" w:rsidDel="005F55C9">
          <w:delInstrText xml:space="preserve"> ADDIN ZOTERO_ITEM CSL_CITATION {"citationID":"Vp8NVwxi","properties":{"formattedCitation":"(Graves et al., 2013; Peterman, 2018; Wang et al., 2009)","plainCitation":"(Graves et al., 2013; Peterman, 2018; Wang et al., 2009)","noteIndex":0},"citationItems":[{"id":1634,"uris":["http://zotero.org/users/2873801/items/4B2SJPPJ"],"itemData":{"id":1634,"type":"article-journal","abstract":"Landscape resistance reflects how difficult it is for genes to move across an area with particular attributes (e.g. land cover, slope). An increasingly popular approach to estimate resistance uses Mantel and partial Mantel tests or causal modelling to relate observed genetic distances to effective distances under alternative sets of resistance parameters. Relatively few alternative sets of resistance parameters are tested, leading to relatively poor coverage of the parameter space. Although this approach does not explicitly model key stochastic processes of gene flow, including mating, dispersal, drift and inheritance, bias and precision of the resulting resistance parameters have not been assessed. We formally describe the most commonly used model as a set of equations and provide a formal approach for estimating resistance parameters. Our optimization finds the maximum Mantel r when an optimum exists and identifies the same resistance values as current approaches when the alternatives evaluated are near the optimum. Unfortunately, even where an optimum existed, estimates from the most commonly used model were imprecise and were typically much smaller than the simulated true resistance to dispersal. Causal modelling using Mantel significance tests also typically failed to support the true resistance to dispersal values. For a large range of scenarios, current approaches using a simple correlational model between genetic and effective distances do not yield accurate estimates of resistance to dispersal. We suggest that analysts consider the processes important to gene flow for their study species, model those processes explicitly and evaluate the quality of estimates resulting from their model.","container-title":"Molecular Ecology","DOI":"10.1111/mec.12348","ISSN":"1365-294X","issue":"15","language":"en","note":"_eprint: https://onlinelibrary.wiley.com/doi/pdf/10.1111/mec.12348","page":"3888-3903","source":"Wiley Online Library","title":"Current approaches using genetic distances produce poor estimates of landscape resistance to interindividual dispersal","volume":"22","author":[{"family":"Graves","given":"Tabitha A."},{"family":"Beier","given":"Paul"},{"family":"Royle","given":"J. Andrew"}],"issued":{"date-parts":[["2013"]]}}},{"id":1303,"uris":["http://zotero.org/users/2873801/items/B8IATGAT"],"itemData":{"id":1303,"type":"article-journal","container-title":"Methods in Ecology and Evolution","DOI":"10.1111/2041-210X.12984","ISSN":"2041-210X, 2041-210X","issue":"6","journalAbbreviation":"Methods Ecol Evol","language":"en","page":"1638-1647","source":"DOI.org (Crossref)","title":"ResistanceGA: An R package for the optimization of resistance surfaces using genetic algorithms","title-short":"ResistanceGA","volume":"9","author":[{"family":"Peterman","given":"William E."}],"editor":[{"family":"Jarman","given":"Simon"}],"issued":{"date-parts":[["2018",6]]}}},{"id":1635,"uris":["http://zotero.org/users/2873801/items/ETGVWCH9"],"itemData":{"id":1635,"type":"article-journal","container-title":"Molecular Ecology","DOI":"10.1111/j.1365-294X.2009.04122.x","ISSN":"09621083, 1365294X","issue":"7","language":"en","page":"1365-1374","source":"DOI.org (Crossref)","title":"Landscape genetics and least-cost path analysis reveal unexpected dispersal routes in the California tiger salamander ( &lt;i&gt;Ambystoma californiense&lt;/i&gt; )","volume":"18","author":[{"family":"Wang","given":"Ian J."},{"family":"Savage","given":"Wesley K."},{"family":"Bradley Shaffer","given":"H."}],"issued":{"date-parts":[["2009",4]]}}}],"schema":"https://github.com/citation-style-language/schema/raw/master/csl-citation.json"} </w:delInstrText>
        </w:r>
        <w:r w:rsidR="00A47E72" w:rsidDel="005F55C9">
          <w:fldChar w:fldCharType="separate"/>
        </w:r>
        <w:r w:rsidR="008B2C90" w:rsidRPr="008B2C90" w:rsidDel="005F55C9">
          <w:delText xml:space="preserve">(Graves et al., 2013; Peterman, 2018; Wang et al., </w:delText>
        </w:r>
        <w:r w:rsidR="008B2C90" w:rsidRPr="008B2C90" w:rsidDel="005F55C9">
          <w:lastRenderedPageBreak/>
          <w:delText>2009)</w:delText>
        </w:r>
        <w:r w:rsidR="00A47E72" w:rsidDel="005F55C9">
          <w:fldChar w:fldCharType="end"/>
        </w:r>
        <w:r w:rsidDel="005F55C9">
          <w:delText>.</w:delText>
        </w:r>
      </w:del>
      <w:r>
        <w:t xml:space="preserve"> ResistanceGA</w:t>
      </w:r>
      <w:ins w:id="533" w:author="Shannon Hedtke" w:date="2022-08-17T16:46:00Z">
        <w:r w:rsidR="005F55C9">
          <w:t>, which</w:t>
        </w:r>
      </w:ins>
      <w:r>
        <w:t xml:space="preserve"> is </w:t>
      </w:r>
      <w:del w:id="534" w:author="Shannon Hedtke" w:date="2022-08-17T16:46:00Z">
        <w:r w:rsidDel="005F55C9">
          <w:delText>one of the</w:delText>
        </w:r>
      </w:del>
      <w:ins w:id="535" w:author="Shannon Hedtke" w:date="2022-08-17T16:46:00Z">
        <w:r w:rsidR="005F55C9">
          <w:t>an</w:t>
        </w:r>
      </w:ins>
      <w:r>
        <w:t xml:space="preserve"> </w:t>
      </w:r>
      <w:commentRangeStart w:id="536"/>
      <w:r>
        <w:t>optimisation method</w:t>
      </w:r>
      <w:del w:id="537" w:author="Shannon Hedtke" w:date="2022-08-17T16:46:00Z">
        <w:r w:rsidDel="005F55C9">
          <w:delText>s</w:delText>
        </w:r>
      </w:del>
      <w:r>
        <w:t xml:space="preserve"> </w:t>
      </w:r>
      <w:commentRangeEnd w:id="536"/>
      <w:r w:rsidR="00401C4A">
        <w:rPr>
          <w:rStyle w:val="CommentReference"/>
          <w:rFonts w:asciiTheme="minorHAnsi" w:hAnsiTheme="minorHAnsi" w:cstheme="minorBidi"/>
        </w:rPr>
        <w:commentReference w:id="536"/>
      </w:r>
      <w:r>
        <w:t xml:space="preserve">based on </w:t>
      </w:r>
      <w:r w:rsidR="000F0F2B">
        <w:t>a</w:t>
      </w:r>
      <w:r>
        <w:t xml:space="preserve"> genetic algorithm </w:t>
      </w:r>
      <w:r w:rsidR="00591BEA">
        <w:t>that</w:t>
      </w:r>
      <w:r>
        <w:t xml:space="preserve"> offers eight transformations of ricker and monomolecular functions to a continuous surface. The </w:t>
      </w:r>
      <w:r w:rsidR="00591BEA">
        <w:t>following equation</w:t>
      </w:r>
      <w:ins w:id="538" w:author="Shannon Hedtke" w:date="2022-08-17T16:46:00Z">
        <w:r w:rsidR="005F55C9">
          <w:t>s</w:t>
        </w:r>
      </w:ins>
      <w:r w:rsidR="00591BEA">
        <w:t xml:space="preserve"> give</w:t>
      </w:r>
      <w:del w:id="539" w:author="Shannon Hedtke" w:date="2022-08-17T16:46:00Z">
        <w:r w:rsidR="00591BEA" w:rsidDel="005F55C9">
          <w:delText>s</w:delText>
        </w:r>
      </w:del>
      <w:r w:rsidR="00591BEA">
        <w:t xml:space="preserve"> the</w:t>
      </w:r>
      <w:r>
        <w:t xml:space="preserve"> ricker and monomolecular transformation function:</w:t>
      </w:r>
    </w:p>
    <w:p w14:paraId="7B792AC8" w14:textId="2CDB49BF" w:rsidR="0078468B" w:rsidRPr="0009622F" w:rsidRDefault="007F2A2F">
      <w:pPr>
        <w:pStyle w:val="BodyText"/>
        <w:ind w:firstLine="720"/>
        <w:rPr>
          <w:rFonts w:eastAsiaTheme="minorEastAsia"/>
          <w:lang w:val="de-DE"/>
        </w:rPr>
        <w:pPrChange w:id="540" w:author="Shannon Hedtke" w:date="2022-08-17T16:46:00Z">
          <w:pPr>
            <w:pStyle w:val="BodyText"/>
          </w:pPr>
        </w:pPrChange>
      </w:pPr>
      <w:r w:rsidRPr="0009622F">
        <w:rPr>
          <w:rFonts w:eastAsiaTheme="minorEastAsia"/>
          <w:lang w:val="de-DE"/>
        </w:rPr>
        <w:t>Ricker transformation:</w:t>
      </w:r>
      <w:r w:rsidR="00AA5C7B" w:rsidRPr="0009622F">
        <w:rPr>
          <w:rFonts w:eastAsiaTheme="minorEastAsia"/>
          <w:lang w:val="de-DE"/>
        </w:rPr>
        <w:t xml:space="preserve"> </w:t>
      </w:r>
      <w:r w:rsidRPr="0009622F">
        <w:rPr>
          <w:rFonts w:eastAsiaTheme="minorEastAsia"/>
          <w:lang w:val="de-DE"/>
        </w:rPr>
        <w:t xml:space="preserve"> </w:t>
      </w:r>
      <m:oMath>
        <m:m>
          <m:mPr>
            <m:plcHide m:val="1"/>
            <m:mcs>
              <m:mc>
                <m:mcPr>
                  <m:count m:val="1"/>
                  <m:mcJc m:val="center"/>
                </m:mcPr>
              </m:mc>
            </m:mcs>
            <m:ctrlPr>
              <w:rPr>
                <w:rFonts w:ascii="Cambria Math" w:hAnsi="Cambria Math"/>
              </w:rPr>
            </m:ctrlPr>
          </m:mPr>
          <m:mr>
            <m:e>
              <m:r>
                <w:rPr>
                  <w:rFonts w:ascii="Cambria Math" w:hAnsi="Cambria Math"/>
                </w:rPr>
                <m:t>resistance</m:t>
              </m:r>
              <m:r>
                <m:rPr>
                  <m:sty m:val="p"/>
                </m:rPr>
                <w:rPr>
                  <w:rFonts w:ascii="Cambria Math" w:hAnsi="Cambria Math"/>
                  <w:lang w:val="de-DE"/>
                </w:rPr>
                <m:t>=</m:t>
              </m:r>
              <m:r>
                <w:rPr>
                  <w:rFonts w:ascii="Cambria Math" w:hAnsi="Cambria Math"/>
                </w:rPr>
                <m:t>raster</m:t>
              </m:r>
              <m:r>
                <m:rPr>
                  <m:sty m:val="p"/>
                </m:rPr>
                <w:rPr>
                  <w:rFonts w:ascii="Cambria Math" w:hAnsi="Cambria Math"/>
                  <w:lang w:val="de-DE"/>
                </w:rPr>
                <m:t>×</m:t>
              </m:r>
              <m:r>
                <w:rPr>
                  <w:rFonts w:ascii="Cambria Math" w:hAnsi="Cambria Math"/>
                </w:rPr>
                <m:t>ex</m:t>
              </m:r>
              <m:sSup>
                <m:sSupPr>
                  <m:ctrlPr>
                    <w:rPr>
                      <w:rFonts w:ascii="Cambria Math" w:hAnsi="Cambria Math"/>
                    </w:rPr>
                  </m:ctrlPr>
                </m:sSupPr>
                <m:e>
                  <m:r>
                    <w:rPr>
                      <w:rFonts w:ascii="Cambria Math" w:hAnsi="Cambria Math"/>
                    </w:rPr>
                    <m:t>p</m:t>
                  </m:r>
                </m:e>
                <m:sup>
                  <m:r>
                    <m:rPr>
                      <m:sty m:val="p"/>
                    </m:rPr>
                    <w:rPr>
                      <w:rFonts w:ascii="Cambria Math" w:hAnsi="Cambria Math"/>
                      <w:lang w:val="de-DE"/>
                    </w:rPr>
                    <m:t>-</m:t>
                  </m:r>
                  <m:r>
                    <w:rPr>
                      <w:rFonts w:ascii="Cambria Math" w:hAnsi="Cambria Math"/>
                    </w:rPr>
                    <m:t>magnitude</m:t>
                  </m:r>
                  <m:r>
                    <m:rPr>
                      <m:sty m:val="p"/>
                    </m:rPr>
                    <w:rPr>
                      <w:rFonts w:ascii="Cambria Math" w:hAnsi="Cambria Math"/>
                      <w:lang w:val="de-DE"/>
                    </w:rPr>
                    <m:t>×</m:t>
                  </m:r>
                  <m:r>
                    <w:rPr>
                      <w:rFonts w:ascii="Cambria Math" w:hAnsi="Cambria Math"/>
                    </w:rPr>
                    <m:t>s</m:t>
                  </m:r>
                  <m:r>
                    <w:rPr>
                      <w:rFonts w:ascii="Cambria Math" w:hAnsi="Cambria Math"/>
                      <w:lang w:val="de-DE"/>
                    </w:rPr>
                    <m:t>h</m:t>
                  </m:r>
                  <m:r>
                    <w:rPr>
                      <w:rFonts w:ascii="Cambria Math" w:hAnsi="Cambria Math"/>
                    </w:rPr>
                    <m:t>ape</m:t>
                  </m:r>
                </m:sup>
              </m:sSup>
            </m:e>
          </m:mr>
        </m:m>
      </m:oMath>
    </w:p>
    <w:p w14:paraId="726B27F9" w14:textId="73A8F887" w:rsidR="0078468B" w:rsidRDefault="007F2A2F">
      <w:pPr>
        <w:pStyle w:val="BodyText"/>
        <w:ind w:firstLine="720"/>
        <w:pPrChange w:id="541" w:author="Shannon Hedtke" w:date="2022-08-17T16:46:00Z">
          <w:pPr>
            <w:pStyle w:val="BodyText"/>
          </w:pPr>
        </w:pPrChange>
      </w:pPr>
      <w:r>
        <w:rPr>
          <w:rFonts w:eastAsiaTheme="minorEastAsia"/>
        </w:rPr>
        <w:t>Monomolecular transformation:</w:t>
      </w:r>
      <w:r w:rsidR="00AA5C7B">
        <w:rPr>
          <w:rFonts w:eastAsiaTheme="minorEastAsia"/>
        </w:rPr>
        <w:t xml:space="preserve"> </w:t>
      </w:r>
      <m:oMath>
        <m:m>
          <m:mPr>
            <m:plcHide m:val="1"/>
            <m:mcs>
              <m:mc>
                <m:mcPr>
                  <m:count m:val="1"/>
                  <m:mcJc m:val="center"/>
                </m:mcPr>
              </m:mc>
            </m:mcs>
            <m:ctrlPr>
              <w:rPr>
                <w:rFonts w:ascii="Cambria Math" w:hAnsi="Cambria Math"/>
              </w:rPr>
            </m:ctrlPr>
          </m:mPr>
          <m:mr>
            <m:e>
              <m:r>
                <w:rPr>
                  <w:rFonts w:ascii="Cambria Math" w:hAnsi="Cambria Math"/>
                </w:rPr>
                <m:t>resistance</m:t>
              </m:r>
              <m:r>
                <m:rPr>
                  <m:sty m:val="p"/>
                </m:rPr>
                <w:rPr>
                  <w:rFonts w:ascii="Cambria Math" w:hAnsi="Cambria Math"/>
                </w:rPr>
                <m:t>=</m:t>
              </m:r>
              <m:r>
                <w:rPr>
                  <w:rFonts w:ascii="Cambria Math" w:hAnsi="Cambria Math"/>
                </w:rPr>
                <m:t>raster</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ex</m:t>
                  </m:r>
                  <m:sSup>
                    <m:sSupPr>
                      <m:ctrlPr>
                        <w:rPr>
                          <w:rFonts w:ascii="Cambria Math" w:hAnsi="Cambria Math"/>
                        </w:rPr>
                      </m:ctrlPr>
                    </m:sSupPr>
                    <m:e>
                      <m:r>
                        <w:rPr>
                          <w:rFonts w:ascii="Cambria Math" w:hAnsi="Cambria Math"/>
                        </w:rPr>
                        <m:t>p</m:t>
                      </m:r>
                    </m:e>
                    <m:sup>
                      <m:r>
                        <m:rPr>
                          <m:sty m:val="p"/>
                        </m:rPr>
                        <w:rPr>
                          <w:rFonts w:ascii="Cambria Math" w:hAnsi="Cambria Math"/>
                        </w:rPr>
                        <m:t>-</m:t>
                      </m:r>
                      <m:r>
                        <w:rPr>
                          <w:rFonts w:ascii="Cambria Math" w:hAnsi="Cambria Math"/>
                        </w:rPr>
                        <m:t>magnitude</m:t>
                      </m:r>
                      <m:r>
                        <m:rPr>
                          <m:sty m:val="p"/>
                        </m:rPr>
                        <w:rPr>
                          <w:rFonts w:ascii="Cambria Math" w:hAnsi="Cambria Math"/>
                        </w:rPr>
                        <m:t>×</m:t>
                      </m:r>
                      <m:r>
                        <w:rPr>
                          <w:rFonts w:ascii="Cambria Math" w:hAnsi="Cambria Math"/>
                        </w:rPr>
                        <m:t>shape</m:t>
                      </m:r>
                    </m:sup>
                  </m:sSup>
                </m:e>
              </m:d>
            </m:e>
          </m:mr>
        </m:m>
      </m:oMath>
    </w:p>
    <w:p w14:paraId="13E97C43" w14:textId="16DBD976" w:rsidR="0078468B" w:rsidRDefault="0078468B" w:rsidP="00C63E9B">
      <w:pPr>
        <w:pStyle w:val="FirstParagraph"/>
        <w:jc w:val="both"/>
      </w:pPr>
      <w:r>
        <w:t xml:space="preserve">ResistanceGA searches for the best combination of transformation function, </w:t>
      </w:r>
      <w:r w:rsidR="008B2C90">
        <w:t>magnitude,</w:t>
      </w:r>
      <w:r>
        <w:t xml:space="preserve"> and shape parameter. It provides a framework for optimising resistance surfaces from an environmental raster surface without any prior assumptions about the contribution of those surfaces on the resistance </w:t>
      </w:r>
      <w:r w:rsidR="00BB01F2">
        <w:fldChar w:fldCharType="begin"/>
      </w:r>
      <w:r w:rsidR="00BB01F2">
        <w:instrText xml:space="preserve"> ADDIN ZOTERO_ITEM CSL_CITATION {"citationID":"xv6LXaRE","properties":{"formattedCitation":"(Peterman, 2018)","plainCitation":"(Peterman, 2018)","noteIndex":0},"citationItems":[{"id":1303,"uris":["http://zotero.org/users/2873801/items/B8IATGAT"],"itemData":{"id":1303,"type":"article-journal","container-title":"Methods in Ecology and Evolution","DOI":"10.1111/2041-210X.12984","ISSN":"2041-210X, 2041-210X","issue":"6","journalAbbreviation":"Methods Ecol Evol","language":"en","page":"1638-1647","source":"DOI.org (Crossref)","title":"ResistanceGA: An R package for the optimization of resistance surfaces using genetic algorithms","title-short":"ResistanceGA","volume":"9","author":[{"family":"Peterman","given":"William E."}],"editor":[{"family":"Jarman","given":"Simon"}],"issued":{"date-parts":[["2018",6]]}}}],"schema":"https://github.com/citation-style-language/schema/raw/master/csl-citation.json"} </w:instrText>
      </w:r>
      <w:r w:rsidR="00BB01F2">
        <w:fldChar w:fldCharType="separate"/>
      </w:r>
      <w:r w:rsidR="00BB01F2" w:rsidRPr="00BB01F2">
        <w:t>(Peterman, 2018)</w:t>
      </w:r>
      <w:r w:rsidR="00BB01F2">
        <w:fldChar w:fldCharType="end"/>
      </w:r>
      <w:r w:rsidR="00CB157F">
        <w:t xml:space="preserve"> and therefore, provides an unbiased representation of the resistance surface based on the genetic data</w:t>
      </w:r>
      <w:r>
        <w:t>.</w:t>
      </w:r>
    </w:p>
    <w:p w14:paraId="57528D3F" w14:textId="06C14CF5" w:rsidR="004F3CD1" w:rsidRDefault="004F3CD1" w:rsidP="00C63E9B">
      <w:pPr>
        <w:pStyle w:val="BodyText"/>
        <w:jc w:val="both"/>
      </w:pPr>
      <w:r w:rsidRPr="004F3CD1">
        <w:t xml:space="preserve">Five different environmental variables selected for the landscape genetic analysis were used </w:t>
      </w:r>
      <w:r w:rsidR="00B57CD4">
        <w:t>to optimise</w:t>
      </w:r>
      <w:r w:rsidRPr="004F3CD1">
        <w:t xml:space="preserve"> the resistance surface maps. Linearised pairwise </w:t>
      </w:r>
      <m:oMath>
        <m:sSub>
          <m:sSubPr>
            <m:ctrlPr>
              <w:rPr>
                <w:rFonts w:ascii="Cambria Math" w:hAnsi="Cambria Math"/>
              </w:rPr>
            </m:ctrlPr>
          </m:sSubPr>
          <m:e>
            <m:r>
              <w:rPr>
                <w:rFonts w:ascii="Cambria Math" w:hAnsi="Cambria Math"/>
              </w:rPr>
              <m:t>F</m:t>
            </m:r>
          </m:e>
          <m:sub>
            <m:r>
              <w:rPr>
                <w:rFonts w:ascii="Cambria Math" w:hAnsi="Cambria Math"/>
              </w:rPr>
              <m:t>st</m:t>
            </m:r>
          </m:sub>
        </m:sSub>
      </m:oMath>
      <w:r w:rsidR="001B148A">
        <w:rPr>
          <w:rFonts w:eastAsiaTheme="minorEastAsia"/>
        </w:rPr>
        <w:t xml:space="preserve"> </w:t>
      </w:r>
      <w:r w:rsidRPr="004F3CD1">
        <w:t>genetic distance</w:t>
      </w:r>
      <w:ins w:id="542" w:author="Shannon Hedtke" w:date="2022-08-17T16:47:00Z">
        <w:r w:rsidR="005F55C9">
          <w:t xml:space="preserve"> between sampling locations</w:t>
        </w:r>
      </w:ins>
      <w:r w:rsidRPr="004F3CD1">
        <w:t xml:space="preserve"> was used as the response parameter. The cost distance calculated from the transformed resistance surfaces </w:t>
      </w:r>
      <w:ins w:id="543" w:author="Shannon Hedtke" w:date="2022-08-17T16:47:00Z">
        <w:r w:rsidR="005F55C9">
          <w:t>wa</w:t>
        </w:r>
      </w:ins>
      <w:del w:id="544" w:author="Shannon Hedtke" w:date="2022-08-17T16:47:00Z">
        <w:r w:rsidR="007E30A2" w:rsidDel="005F55C9">
          <w:delText>i</w:delText>
        </w:r>
      </w:del>
      <w:r w:rsidR="007E30A2">
        <w:t>s</w:t>
      </w:r>
      <w:r w:rsidRPr="004F3CD1">
        <w:t xml:space="preserve"> used as a predictor to find the best model that explains the genetic distance. A linear mixed</w:t>
      </w:r>
      <w:r w:rsidR="007E30A2">
        <w:t>-</w:t>
      </w:r>
      <w:r w:rsidRPr="004F3CD1">
        <w:t xml:space="preserve">effects model with a </w:t>
      </w:r>
      <w:r w:rsidR="0052130F" w:rsidRPr="004F3CD1">
        <w:t>maximum likelihood population effect (MLPE)</w:t>
      </w:r>
      <w:r w:rsidRPr="004F3CD1">
        <w:t xml:space="preserve"> </w:t>
      </w:r>
      <w:ins w:id="545" w:author="Shannon Hedtke" w:date="2022-08-17T16:47:00Z">
        <w:r w:rsidR="005F55C9">
          <w:t>wa</w:t>
        </w:r>
      </w:ins>
      <w:del w:id="546" w:author="Shannon Hedtke" w:date="2022-08-17T16:47:00Z">
        <w:r w:rsidRPr="004F3CD1" w:rsidDel="005F55C9">
          <w:delText>i</w:delText>
        </w:r>
      </w:del>
      <w:r w:rsidRPr="004F3CD1">
        <w:t xml:space="preserve">s fitted to the data </w:t>
      </w:r>
      <w:r w:rsidR="006B2466">
        <w:fldChar w:fldCharType="begin"/>
      </w:r>
      <w:r w:rsidR="006B2466">
        <w:instrText xml:space="preserve"> ADDIN ZOTERO_ITEM CSL_CITATION {"citationID":"gtmYfg7e","properties":{"formattedCitation":"(Clarke et al., 2002; Fukuda et al., 2022)","plainCitation":"(Clarke et al., 2002; Fukuda et al., 2022)","noteIndex":0},"citationItems":[{"id":1637,"uris":["http://zotero.org/users/2873801/items/U7UH395B"],"itemData":{"id":1637,"type":"article-journal","abstract":"There is growing interest in assessing relation ships between two or more distance matrices, where distances are based on genetic, geographical, and/or environmental measures of dissimilarity for all pairwise combinations of n populations. Methods are developed and assessed for estimating confidence limits for the regression relationship between dependent matrix Y and matrix X and for estimating the value of x given critical y. Methods include a regression mixed model that incorporates an additional population effects variance and a jackknife-by-population regression method that omits the (n −1) distance observations for each population in turn. The approaches are illustrated using data to quantify rates of gene flow with distance between wild plant populations of sea beet and are assessed using simulations.","container-title":"Journal of Agricultural, Biological, and Environmental Statistics","DOI":"10.1198/108571102320","ISSN":"1537-2693","issue":"3","journalAbbreviation":"JABES","language":"en","page":"361","source":"Springer Link","title":"Confidence limits for regression relationships between distance matrices: Estimating gene flow with distance","title-short":"Confidence limits for regression relationships between distance matrices","volume":"7","author":[{"family":"Clarke","given":"Ralph T."},{"family":"Rothery","given":"Peter"},{"family":"Raybould","given":"Alan F."}],"issued":{"date-parts":[["2002",9,1]]}}},{"id":1636,"uris":["http://zotero.org/users/2873801/items/WHIWRMRZ"],"itemData":{"id":1636,"type":"article-journal","container-title":"Molecular Ecology","DOI":"10.1111/mec.16310","ISSN":"0962-1083, 1365-294X","issue":"4","journalAbbreviation":"Molecular Ecology","language":"en","page":"1076-1092","source":"DOI.org (Crossref)","title":"Environmental resistance and habitat quality influence dispersal of the saltwater crocodile","volume":"31","author":[{"family":"Fukuda","given":"Yusuke"},{"family":"Moritz","given":"Craig"},{"family":"Jang","given":"Namchul"},{"family":"Webb","given":"Grahame"},{"family":"Campbell","given":"Hamish"},{"family":"Christian","given":"Keith"},{"family":"Lindner","given":"Garry"},{"family":"Banks","given":"Sam"}],"issued":{"date-parts":[["2022",2]]}}}],"schema":"https://github.com/citation-style-language/schema/raw/master/csl-citation.json"} </w:instrText>
      </w:r>
      <w:r w:rsidR="006B2466">
        <w:fldChar w:fldCharType="separate"/>
      </w:r>
      <w:r w:rsidR="006B2466" w:rsidRPr="006B2466">
        <w:t>(Clarke et al., 2002; Fukuda et al., 2022)</w:t>
      </w:r>
      <w:r w:rsidR="006B2466">
        <w:fldChar w:fldCharType="end"/>
      </w:r>
      <w:r w:rsidRPr="004F3CD1">
        <w:t xml:space="preserve">. We optimised single surfaces of environmental variables and used </w:t>
      </w:r>
      <w:ins w:id="547" w:author="Shannon Hedtke" w:date="2022-08-17T16:47:00Z">
        <w:r w:rsidR="005F55C9">
          <w:t xml:space="preserve">the </w:t>
        </w:r>
      </w:ins>
      <w:r w:rsidRPr="004F3CD1">
        <w:t>log</w:t>
      </w:r>
      <w:r w:rsidR="007E30A2">
        <w:t>-</w:t>
      </w:r>
      <w:r w:rsidRPr="004F3CD1">
        <w:t>likelihood as the objective function for the MLPE model. Four replicates of 1000 iterations</w:t>
      </w:r>
      <w:r w:rsidR="009D347D">
        <w:t xml:space="preserve"> each</w:t>
      </w:r>
      <w:r w:rsidRPr="004F3CD1">
        <w:t xml:space="preserve"> were run with the optimisation set to stop after 50 generation</w:t>
      </w:r>
      <w:r w:rsidR="003D1F15">
        <w:t>s</w:t>
      </w:r>
      <w:r w:rsidRPr="004F3CD1">
        <w:t xml:space="preserve"> of no improvement. We set the maximum allowable resistance</w:t>
      </w:r>
      <w:r w:rsidR="004D7667">
        <w:t xml:space="preserve"> valu</w:t>
      </w:r>
      <w:r w:rsidRPr="004F3CD1">
        <w:t xml:space="preserve">e to be 100 </w:t>
      </w:r>
      <w:r w:rsidR="003D1F15">
        <w:t>during</w:t>
      </w:r>
      <w:r w:rsidRPr="004F3CD1">
        <w:t xml:space="preserve"> </w:t>
      </w:r>
      <w:r w:rsidR="003D1F15">
        <w:t xml:space="preserve">the </w:t>
      </w:r>
      <w:r w:rsidRPr="004F3CD1">
        <w:t>optimisation process for easier rescaling and comparison of the resistance values of different environmental variables.</w:t>
      </w:r>
    </w:p>
    <w:p w14:paraId="79F8A521" w14:textId="3745C05C" w:rsidR="00931B40" w:rsidRDefault="00931B40" w:rsidP="00C63E9B">
      <w:pPr>
        <w:pStyle w:val="Heading4"/>
        <w:spacing w:line="480" w:lineRule="auto"/>
      </w:pPr>
      <w:r w:rsidRPr="00931B40">
        <w:lastRenderedPageBreak/>
        <w:t>Isolation</w:t>
      </w:r>
      <w:ins w:id="548" w:author="Shannon Hedtke" w:date="2022-06-20T11:23:00Z">
        <w:r w:rsidR="00BD375B">
          <w:t>-</w:t>
        </w:r>
      </w:ins>
      <w:del w:id="549" w:author="Shannon Hedtke" w:date="2022-06-20T11:23:00Z">
        <w:r w:rsidRPr="00931B40" w:rsidDel="00BD375B">
          <w:delText xml:space="preserve"> </w:delText>
        </w:r>
      </w:del>
      <w:r w:rsidRPr="00931B40">
        <w:t>by</w:t>
      </w:r>
      <w:ins w:id="550" w:author="Shannon Hedtke" w:date="2022-06-20T11:23:00Z">
        <w:r w:rsidR="00BD375B">
          <w:t>-</w:t>
        </w:r>
      </w:ins>
      <w:del w:id="551" w:author="Shannon Hedtke" w:date="2022-06-20T11:23:00Z">
        <w:r w:rsidRPr="00931B40" w:rsidDel="00BD375B">
          <w:delText xml:space="preserve"> </w:delText>
        </w:r>
      </w:del>
      <w:r w:rsidRPr="00931B40">
        <w:t>resistance</w:t>
      </w:r>
    </w:p>
    <w:p w14:paraId="69AC8DEB" w14:textId="7236BEA0" w:rsidR="0021578E" w:rsidRDefault="003B4D2B" w:rsidP="00C63E9B">
      <w:pPr>
        <w:pStyle w:val="BodyText"/>
        <w:jc w:val="both"/>
      </w:pPr>
      <w:r>
        <w:t xml:space="preserve">Each </w:t>
      </w:r>
      <w:r w:rsidR="009D347D">
        <w:t>replicate</w:t>
      </w:r>
      <w:r>
        <w:t xml:space="preserve"> of </w:t>
      </w:r>
      <w:r w:rsidR="004D7667">
        <w:t xml:space="preserve">the </w:t>
      </w:r>
      <w:r>
        <w:t xml:space="preserve">resistance surface obtained via the optimisation process was tested using the circuit distance matrix obtained </w:t>
      </w:r>
      <w:r w:rsidR="004D7667">
        <w:t xml:space="preserve">from </w:t>
      </w:r>
      <w:r>
        <w:t xml:space="preserve">those resistance surfaces. </w:t>
      </w:r>
      <w:del w:id="552" w:author="Shannon Hedtke" w:date="2022-08-17T16:48:00Z">
        <w:r w:rsidDel="005F55C9">
          <w:delText xml:space="preserve">There are different methods available for assessing the correlation between the genetic distance matrix and the circuit distance obtained from the resistance surfaces of each environmental variable </w:delText>
        </w:r>
        <w:r w:rsidR="007432AC" w:rsidDel="005F55C9">
          <w:fldChar w:fldCharType="begin"/>
        </w:r>
        <w:r w:rsidR="007432AC" w:rsidDel="005F55C9">
          <w:delInstrText xml:space="preserve"> ADDIN ZOTERO_ITEM CSL_CITATION {"citationID":"cMXIcBRj","properties":{"formattedCitation":"(Saarman et al., 2018)","plainCitation":"(Saarman et al., 2018)","noteIndex":0},"citationItems":[{"id":1137,"uris":["http://zotero.org/users/2873801/items/VBFDX844"],"itemData":{"id":1137,"type":"article-journal","container-title":"Ecology and Evolution","DOI":"10.1002/ece3.4050","ISSN":"20457758","issue":"11","journalAbbreviation":"Ecol Evol","language":"en","page":"5336-5354","source":"DOI.org (Crossref)","title":"A spatial genetics approach to inform vector control of tsetse flies ( &lt;i&gt;Glossina fuscipes fuscipes&lt;/i&gt; ) in Northern Uganda","volume":"8","author":[{"family":"Saarman","given":"Norah"},{"family":"Burak","given":"Mary"},{"family":"Opiro","given":"Robert"},{"family":"Hyseni","given":"Chaz"},{"family":"Echodu","given":"Richard"},{"family":"Dion","given":"Kirstin"},{"family":"Opiyo","given":"Elizabeth A."},{"family":"Dunn","given":"Augustine W."},{"family":"Amatulli","given":"Giuseppe"},{"family":"Aksoy","given":"Serap"},{"family":"Caccone","given":"Adalgisa"}],"issued":{"date-parts":[["2018",6]]}}}],"schema":"https://github.com/citation-style-language/schema/raw/master/csl-citation.json"} </w:delInstrText>
        </w:r>
        <w:r w:rsidR="007432AC" w:rsidDel="005F55C9">
          <w:fldChar w:fldCharType="separate"/>
        </w:r>
        <w:r w:rsidR="007432AC" w:rsidRPr="007432AC" w:rsidDel="005F55C9">
          <w:delText>(Saarman et al., 2018)</w:delText>
        </w:r>
        <w:r w:rsidR="007432AC" w:rsidDel="005F55C9">
          <w:fldChar w:fldCharType="end"/>
        </w:r>
        <w:r w:rsidDel="005F55C9">
          <w:delText xml:space="preserve">. Partial </w:delText>
        </w:r>
        <w:r w:rsidR="004D7667" w:rsidDel="005F55C9">
          <w:delText>M</w:delText>
        </w:r>
        <w:r w:rsidDel="005F55C9">
          <w:delText xml:space="preserve">antel tests are </w:delText>
        </w:r>
        <w:r w:rsidR="004D7667" w:rsidDel="005F55C9">
          <w:delText>standard</w:delText>
        </w:r>
        <w:r w:rsidDel="005F55C9">
          <w:delText xml:space="preserve"> in landscape genetics for testing the association of resistance surfaces to genetic differentiation </w:delText>
        </w:r>
        <w:r w:rsidR="001759B4" w:rsidDel="005F55C9">
          <w:fldChar w:fldCharType="begin"/>
        </w:r>
        <w:r w:rsidR="001759B4" w:rsidDel="005F55C9">
          <w:delInstrText xml:space="preserve"> ADDIN ZOTERO_ITEM CSL_CITATION {"citationID":"l9hPQVd1","properties":{"formattedCitation":"(Manel et al., 2003)","plainCitation":"(Manel et al., 2003)","noteIndex":0},"citationItems":[{"id":1456,"uris":["http://zotero.org/users/2873801/items/PHGVU7RC"],"itemData":{"id":1456,"type":"article-journal","container-title":"Trends in Ecology &amp; Evolution","DOI":"10.1016/S0169-5347(03)00008-9","ISSN":"01695347","issue":"4","journalAbbreviation":"Trends in Ecology &amp; Evolution","language":"en","page":"189-197","source":"DOI.org (Crossref)","title":"Landscape genetics: combining landscape ecology and population genetics","title-short":"Landscape genetics","volume":"18","author":[{"family":"Manel","given":"Stéphanie"},{"family":"Schwartz","given":"Michael K."},{"family":"Luikart","given":"Gordon"},{"family":"Taberlet","given":"Pierre"}],"issued":{"date-parts":[["2003",4]]}}}],"schema":"https://github.com/citation-style-language/schema/raw/master/csl-citation.json"} </w:delInstrText>
        </w:r>
        <w:r w:rsidR="001759B4" w:rsidDel="005F55C9">
          <w:fldChar w:fldCharType="separate"/>
        </w:r>
        <w:r w:rsidR="001759B4" w:rsidRPr="001759B4" w:rsidDel="005F55C9">
          <w:delText>(Manel et al., 2003)</w:delText>
        </w:r>
        <w:r w:rsidR="001759B4" w:rsidDel="005F55C9">
          <w:fldChar w:fldCharType="end"/>
        </w:r>
        <w:r w:rsidDel="005F55C9">
          <w:delText xml:space="preserve">. </w:delText>
        </w:r>
        <w:r w:rsidR="004D7667" w:rsidDel="005F55C9">
          <w:delText>The p</w:delText>
        </w:r>
        <w:r w:rsidDel="005F55C9">
          <w:delText xml:space="preserve">artial </w:delText>
        </w:r>
        <w:r w:rsidR="004D7667" w:rsidDel="005F55C9">
          <w:delText>M</w:delText>
        </w:r>
        <w:r w:rsidDel="005F55C9">
          <w:delText xml:space="preserve">antel test </w:delText>
        </w:r>
        <w:r w:rsidR="004D7667" w:rsidDel="005F55C9">
          <w:delText>assesse</w:delText>
        </w:r>
        <w:r w:rsidDel="005F55C9">
          <w:delText xml:space="preserve">s </w:delText>
        </w:r>
        <w:r w:rsidR="004D7667" w:rsidDel="005F55C9">
          <w:delText>the</w:delText>
        </w:r>
        <w:r w:rsidDel="005F55C9">
          <w:delText xml:space="preserve"> correlation between two different distance matrices conditioned on a third matrix </w:delText>
        </w:r>
        <w:r w:rsidR="001759B4" w:rsidDel="005F55C9">
          <w:fldChar w:fldCharType="begin"/>
        </w:r>
        <w:r w:rsidR="001759B4" w:rsidDel="005F55C9">
          <w:delInstrText xml:space="preserve"> ADDIN ZOTERO_ITEM CSL_CITATION {"citationID":"T8SUBWex","properties":{"formattedCitation":"(Oksanen et al., 2013)","plainCitation":"(Oksanen et al., 2013)","noteIndex":0},"citationItems":[{"id":1630,"uris":["http://zotero.org/users/2873801/items/ZK3IQ8XE"],"itemData":{"id":1630,"type":"article-journal","container-title":"Community ecology package, version","issue":"9","page":"1–295","title":"Package ‘vegan’","volume":"2","author":[{"family":"Oksanen","given":"Jari"},{"family":"Blanchet","given":"F Guillaume"},{"family":"Kindt","given":"Roeland"},{"family":"Legendre","given":"Pierre"},{"family":"Minchin","given":"Peter R"},{"family":"O’hara","given":"RB"},{"family":"Simpson","given":"Gavin L"},{"family":"Solymos","given":"Peter"},{"family":"Stevens","given":"M Henry H"},{"family":"Wagner","given":"Helene"},{"literal":"others"}],"issued":{"date-parts":[["2013"]]}}}],"schema":"https://github.com/citation-style-language/schema/raw/master/csl-citation.json"} </w:delInstrText>
        </w:r>
        <w:r w:rsidR="001759B4" w:rsidDel="005F55C9">
          <w:fldChar w:fldCharType="separate"/>
        </w:r>
        <w:r w:rsidR="001759B4" w:rsidRPr="001759B4" w:rsidDel="005F55C9">
          <w:delText>(Oksanen et al., 2013)</w:delText>
        </w:r>
        <w:r w:rsidR="001759B4" w:rsidDel="005F55C9">
          <w:fldChar w:fldCharType="end"/>
        </w:r>
        <w:r w:rsidDel="005F55C9">
          <w:delText xml:space="preserve">. </w:delText>
        </w:r>
      </w:del>
      <w:r>
        <w:t xml:space="preserve">We used </w:t>
      </w:r>
      <w:r w:rsidR="004D7667">
        <w:t xml:space="preserve">the </w:t>
      </w:r>
      <w:r>
        <w:t xml:space="preserve">partial </w:t>
      </w:r>
      <w:r w:rsidR="004D7667">
        <w:t>M</w:t>
      </w:r>
      <w:r>
        <w:t xml:space="preserve">antel test to assess </w:t>
      </w:r>
      <w:r w:rsidR="004D7667">
        <w:t xml:space="preserve">the </w:t>
      </w:r>
      <w:r>
        <w:t xml:space="preserve">correlation between the genetic distance matrix and the pairwise circuit distance matrix accounting </w:t>
      </w:r>
      <w:r w:rsidR="004D7667">
        <w:t xml:space="preserve">for </w:t>
      </w:r>
      <w:r>
        <w:t xml:space="preserve">the geographical distance matrix. Partial mantel </w:t>
      </w:r>
      <w:r w:rsidR="003E4B63">
        <w:t>has</w:t>
      </w:r>
      <w:r>
        <w:t xml:space="preserve"> been dominant </w:t>
      </w:r>
      <w:r w:rsidR="003E4B63">
        <w:t xml:space="preserve">in landscape genetics analysis </w:t>
      </w:r>
      <w:r>
        <w:t xml:space="preserve">but are high in type I error rates </w:t>
      </w:r>
      <w:r w:rsidR="003E4B63">
        <w:t xml:space="preserve">with </w:t>
      </w:r>
      <w:r>
        <w:t xml:space="preserve">spurious correlations </w:t>
      </w:r>
      <w:r w:rsidR="00ED2F98">
        <w:fldChar w:fldCharType="begin"/>
      </w:r>
      <w:r w:rsidR="00ED2F98">
        <w:instrText xml:space="preserve"> ADDIN ZOTERO_ITEM CSL_CITATION {"citationID":"Z4gzMGfK","properties":{"formattedCitation":"(Cushman &amp; Landguth, 2010)","plainCitation":"(Cushman &amp; Landguth, 2010)","noteIndex":0},"citationItems":[{"id":1638,"uris":["http://zotero.org/users/2873801/items/3BSF5BBL"],"itemData":{"id":1638,"type":"article-journal","container-title":"Molecular Ecology","DOI":"10.1111/j.1365-294X.2010.04656.x","ISSN":"09621083","issue":"17","language":"en","page":"3592-3602","source":"DOI.org (Crossref)","title":"Spurious correlations and inference in landscape genetics: INFERENCE IN LANDSCAPE GENETICS","title-short":"Spurious correlations and inference in landscape genetics","volume":"19","author":[{"family":"Cushman","given":"Samuel A."},{"family":"Landguth","given":"Erin L."}],"issued":{"date-parts":[["2010",9]]}}}],"schema":"https://github.com/citation-style-language/schema/raw/master/csl-citation.json"} </w:instrText>
      </w:r>
      <w:r w:rsidR="00ED2F98">
        <w:fldChar w:fldCharType="separate"/>
      </w:r>
      <w:r w:rsidR="00ED2F98" w:rsidRPr="00ED2F98">
        <w:t>(Cushman &amp; Landguth, 2010)</w:t>
      </w:r>
      <w:r w:rsidR="00ED2F98">
        <w:fldChar w:fldCharType="end"/>
      </w:r>
      <w:r>
        <w:t xml:space="preserve">. Therefore, we used mixed matrix regression with randomization (MMRR) as a confirmatory test. </w:t>
      </w:r>
    </w:p>
    <w:p w14:paraId="2FD61EF3" w14:textId="67BA466E" w:rsidR="003B4D2B" w:rsidRDefault="003B4D2B" w:rsidP="00C63E9B">
      <w:pPr>
        <w:pStyle w:val="BodyText"/>
        <w:jc w:val="both"/>
      </w:pPr>
      <w:r>
        <w:t xml:space="preserve">The MMRR was performed using </w:t>
      </w:r>
      <w:r w:rsidR="004C0512">
        <w:t xml:space="preserve">the </w:t>
      </w:r>
      <w:r w:rsidRPr="004C0512">
        <w:rPr>
          <w:i/>
        </w:rPr>
        <w:t>lgMMRR</w:t>
      </w:r>
      <w:r>
        <w:t xml:space="preserve"> function in </w:t>
      </w:r>
      <w:r w:rsidR="004C0512">
        <w:t xml:space="preserve">the </w:t>
      </w:r>
      <w:r w:rsidRPr="00A662EC">
        <w:rPr>
          <w:i/>
          <w:iCs/>
        </w:rPr>
        <w:t>PopGenReport</w:t>
      </w:r>
      <w:r>
        <w:t xml:space="preserve"> package based on </w:t>
      </w:r>
      <w:r w:rsidR="00C056C9">
        <w:fldChar w:fldCharType="begin"/>
      </w:r>
      <w:r w:rsidR="00F53D44">
        <w:instrText xml:space="preserve"> ADDIN ZOTERO_ITEM CSL_CITATION {"citationID":"4fgqecvp","properties":{"formattedCitation":"(Wang, 2013)","plainCitation":"(Wang, 2013)","dontUpdate":true,"noteIndex":0},"citationItems":[{"id":1639,"uris":["http://zotero.org/users/2873801/items/K9C5CYZ2"],"itemData":{"id":1639,"type":"article-journal","container-title":"Evolution","DOI":"10.1111/evo.12134","ISSN":"00143820","issue":"12","journalAbbreviation":"Evolution","language":"en","page":"3403-3411","source":"DOI.org (Crossref)","title":"EXAMINING THE FULL EFFECTS OF LANDSCAPE HETEROGENEITY ON SPATIAL GENETIC VARIATION: A MULTIPLE MATRIX REGRESSION APPROACH FOR QUANTIFYING GEOGRAPHIC AND ECOLOGICAL ISOLATION: SPECIAL SECTION","title-short":"EXAMINING THE FULL EFFECTS OF LANDSCAPE HETEROGENEITY ON SPATIAL GENETIC VARIATION","volume":"67","author":[{"family":"Wang","given":"Ian J."}],"issued":{"date-parts":[["2013",12]]}}}],"schema":"https://github.com/citation-style-language/schema/raw/master/csl-citation.json"} </w:instrText>
      </w:r>
      <w:r w:rsidR="00C056C9">
        <w:fldChar w:fldCharType="separate"/>
      </w:r>
      <w:r w:rsidR="00C056C9" w:rsidRPr="00C056C9">
        <w:t>Wang</w:t>
      </w:r>
      <w:r w:rsidR="00411332">
        <w:t>'s</w:t>
      </w:r>
      <w:r w:rsidR="0066755D" w:rsidRPr="0066755D">
        <w:t>,</w:t>
      </w:r>
      <w:r w:rsidR="00C056C9" w:rsidRPr="00C056C9">
        <w:t xml:space="preserve"> </w:t>
      </w:r>
      <w:r w:rsidR="00411332">
        <w:t>(</w:t>
      </w:r>
      <w:r w:rsidR="00C056C9" w:rsidRPr="00C056C9">
        <w:t>2013)</w:t>
      </w:r>
      <w:r w:rsidR="00C056C9">
        <w:fldChar w:fldCharType="end"/>
      </w:r>
      <w:r>
        <w:t xml:space="preserve"> method. MMRR also gives us the effect of the resistance surface on the genetic differentiation accounting for the geographic distances. To avoid spurious correlations, we took a conservative </w:t>
      </w:r>
      <w:r w:rsidR="00411332">
        <w:t>approach,</w:t>
      </w:r>
      <w:r>
        <w:t xml:space="preserve"> and the resistance surfaces were deemed significantly associated with the genetic distance only if both the partial mantel and MMRR tests were statistically significant </w:t>
      </w:r>
      <w:r w:rsidR="00EA2756">
        <w:fldChar w:fldCharType="begin"/>
      </w:r>
      <w:r w:rsidR="00EA2756">
        <w:instrText xml:space="preserve"> ADDIN ZOTERO_ITEM CSL_CITATION {"citationID":"ftLastuk","properties":{"formattedCitation":"(De Castro et al., 2016; Saarman et al., 2018)","plainCitation":"(De Castro et al., 2016; Saarman et al., 2018)","noteIndex":0},"citationItems":[{"id":1640,"uris":["http://zotero.org/users/2873801/items/FA8M3QVS"],"itemData":{"id":1640,"type":"article-journal","container-title":"PLOS ONE","DOI":"10.1371/journal.pone.0164816","ISSN":"1932-6203","issue":"10","journalAbbreviation":"PLoS ONE","language":"en","page":"e0164816","source":"DOI.org (Crossref)","title":"A Multi-Faceted Approach to Analyse the Effects of Environmental Variables on Geographic Range and Genetic Structure of a Perennial Psammophilous Geophyte: The Case of the Sea Daffodil Pancratium maritimum L. in the Mediterranean Basin","title-short":"A Multi-Faceted Approach to Analyse the Effects of Environmental Variables on Geographic Range and Genetic Structure of a Perennial Psammophilous Geophyte","volume":"11","author":[{"family":"De Castro","given":"Olga"},{"family":"Di Maio","given":"Antonietta"},{"family":"Di Febbraro","given":"Mirko"},{"family":"Imparato","given":"Gennaro"},{"family":"Innangi","given":"Michele"},{"family":"Véla","given":"Errol"},{"family":"Menale","given":"Bruno"}],"editor":[{"family":"Peruzzi","given":"Lorenzo"}],"issued":{"date-parts":[["2016",10,17]]}}},{"id":1137,"uris":["http://zotero.org/users/2873801/items/VBFDX844"],"itemData":{"id":1137,"type":"article-journal","container-title":"Ecology and Evolution","DOI":"10.1002/ece3.4050","ISSN":"20457758","issue":"11","journalAbbreviation":"Ecol Evol","language":"en","page":"5336-5354","source":"DOI.org (Crossref)","title":"A spatial genetics approach to inform vector control of tsetse flies ( &lt;i&gt;Glossina fuscipes fuscipes&lt;/i&gt; ) in Northern Uganda","volume":"8","author":[{"family":"Saarman","given":"Norah"},{"family":"Burak","given":"Mary"},{"family":"Opiro","given":"Robert"},{"family":"Hyseni","given":"Chaz"},{"family":"Echodu","given":"Richard"},{"family":"Dion","given":"Kirstin"},{"family":"Opiyo","given":"Elizabeth A."},{"family":"Dunn","given":"Augustine W."},{"family":"Amatulli","given":"Giuseppe"},{"family":"Aksoy","given":"Serap"},{"family":"Caccone","given":"Adalgisa"}],"issued":{"date-parts":[["2018",6]]}}}],"schema":"https://github.com/citation-style-language/schema/raw/master/csl-citation.json"} </w:instrText>
      </w:r>
      <w:r w:rsidR="00EA2756">
        <w:fldChar w:fldCharType="separate"/>
      </w:r>
      <w:r w:rsidR="00EA2756" w:rsidRPr="00EA2756">
        <w:t>(De Castro et al., 2016; Saarman et al., 2018)</w:t>
      </w:r>
      <w:r w:rsidR="00EA2756">
        <w:fldChar w:fldCharType="end"/>
      </w:r>
      <w:r>
        <w:t>.</w:t>
      </w:r>
      <w:r w:rsidR="0021578E">
        <w:t xml:space="preserve"> Significance for both the partial mantel and MMRR were assessed based on 10,000 permutations.</w:t>
      </w:r>
    </w:p>
    <w:p w14:paraId="1E92A284" w14:textId="1511DED6" w:rsidR="00495281" w:rsidRDefault="00495281" w:rsidP="00C63E9B">
      <w:pPr>
        <w:pStyle w:val="Heading4"/>
        <w:spacing w:line="480" w:lineRule="auto"/>
      </w:pPr>
      <w:r w:rsidRPr="00495281">
        <w:lastRenderedPageBreak/>
        <w:t>Composite resistance surface maps</w:t>
      </w:r>
    </w:p>
    <w:p w14:paraId="699E6466" w14:textId="0E60CE2B" w:rsidR="00495281" w:rsidRDefault="00C43494" w:rsidP="00C63E9B">
      <w:pPr>
        <w:pStyle w:val="BodyText"/>
        <w:jc w:val="both"/>
      </w:pPr>
      <w:r w:rsidRPr="00C43494">
        <w:t>As landscape features and environmental gradients do not exist in isolation</w:t>
      </w:r>
      <w:r>
        <w:t>,</w:t>
      </w:r>
      <w:r w:rsidRPr="00C43494">
        <w:t xml:space="preserve"> </w:t>
      </w:r>
      <w:r>
        <w:t xml:space="preserve">the </w:t>
      </w:r>
      <w:r w:rsidRPr="00C43494">
        <w:t xml:space="preserve">environmental resistance surfaces significantly associated with the genetic distance matrix were manually combined to form a composite resistance surface map. They were rescaled from 0 to 1, </w:t>
      </w:r>
      <w:r w:rsidR="0042347C">
        <w:t xml:space="preserve">where </w:t>
      </w:r>
      <w:r w:rsidRPr="00C43494">
        <w:t xml:space="preserve">the maximum </w:t>
      </w:r>
      <w:r w:rsidR="0042347C">
        <w:t xml:space="preserve">resistance </w:t>
      </w:r>
      <w:r w:rsidRPr="00C43494">
        <w:t>value among all the</w:t>
      </w:r>
      <w:r w:rsidR="0042347C">
        <w:t xml:space="preserve"> </w:t>
      </w:r>
      <w:r w:rsidR="007955F5">
        <w:t xml:space="preserve">significant </w:t>
      </w:r>
      <w:r w:rsidRPr="00C43494">
        <w:t>surfaces</w:t>
      </w:r>
      <w:r w:rsidR="007955F5">
        <w:t xml:space="preserve"> was </w:t>
      </w:r>
      <w:r w:rsidRPr="00C43494">
        <w:t>considered as 1, preserving the relative contribution of each optimised surface to the composite resistance map. The composite resistance map was obtained by multiplying the rescaled significant resistance surfaces</w:t>
      </w:r>
      <w:r>
        <w:t xml:space="preserve"> </w:t>
      </w:r>
      <w:r w:rsidRPr="00C43494">
        <w:t>described in Schwabi et al</w:t>
      </w:r>
      <w:r w:rsidR="001B19CA">
        <w:t xml:space="preserve">. </w:t>
      </w:r>
      <w:r w:rsidRPr="00C43494">
        <w:t>(2017). The composite resistance surfaces were used for the connectivity mapping via Circuitscape.</w:t>
      </w:r>
    </w:p>
    <w:p w14:paraId="65CE4F9A" w14:textId="4F9132D2" w:rsidR="00CB751D" w:rsidRDefault="00670AF8" w:rsidP="00C63E9B">
      <w:pPr>
        <w:pStyle w:val="Heading3"/>
        <w:spacing w:line="480" w:lineRule="auto"/>
      </w:pPr>
      <w:r w:rsidRPr="00670AF8">
        <w:t>Mapping prevalence data</w:t>
      </w:r>
    </w:p>
    <w:p w14:paraId="34EF4F8C" w14:textId="5E46D926" w:rsidR="0071299E" w:rsidRDefault="001C58B7" w:rsidP="00C63E9B">
      <w:pPr>
        <w:pStyle w:val="BodyText"/>
        <w:jc w:val="both"/>
      </w:pPr>
      <w:r>
        <w:t>The m</w:t>
      </w:r>
      <w:r w:rsidR="0071299E">
        <w:t xml:space="preserve">ean of the posterior prevalence was obtained from the </w:t>
      </w:r>
      <w:r w:rsidR="00CB58EF">
        <w:t xml:space="preserve">pre-intervention </w:t>
      </w:r>
      <w:r w:rsidR="0071299E">
        <w:t>microfilaria</w:t>
      </w:r>
      <w:r>
        <w:t>e</w:t>
      </w:r>
      <w:r w:rsidR="0071299E">
        <w:t xml:space="preserve"> prevalence data using </w:t>
      </w:r>
      <w:r>
        <w:t xml:space="preserve">the </w:t>
      </w:r>
      <w:r w:rsidR="0071299E">
        <w:t xml:space="preserve">Bayesian approach </w:t>
      </w:r>
      <w:r w:rsidR="002821D9">
        <w:t>with Integrated Nested Laplace Approximation (</w:t>
      </w:r>
      <w:r w:rsidR="0071299E">
        <w:t>INLA</w:t>
      </w:r>
      <w:r w:rsidR="002821D9">
        <w:t>)</w:t>
      </w:r>
      <w:r w:rsidR="0071299E">
        <w:t xml:space="preserve"> </w:t>
      </w:r>
      <w:r w:rsidR="004A6EB2">
        <w:fldChar w:fldCharType="begin"/>
      </w:r>
      <w:r w:rsidR="004A6EB2">
        <w:instrText xml:space="preserve"> ADDIN ZOTERO_ITEM CSL_CITATION {"citationID":"Ri6sGXsN","properties":{"formattedCitation":"(Moraga et al., 2015; Rue et al., 2009)","plainCitation":"(Moraga et al., 2015; Rue et al., 2009)","noteIndex":0},"citationItems":[{"id":1012,"uris":["http://zotero.org/users/2873801/items/MSMPRXKY"],"itemData":{"id":1012,"type":"article-journal","container-title":"Parasites &amp; Vectors","DOI":"10.1186/s13071-015-1166-x","ISSN":"1756-3305","issue":"1","journalAbbreviation":"Parasites Vectors","language":"en","page":"560","source":"DOI.org (Crossref)","title":"Modelling the distribution and transmission intensity of lymphatic filariasis in sub-Saharan Africa prior to scaling up interventions: integrated use of geostatistical and mathematical modelling","title-short":"Modelling the distribution and transmission intensity of lymphatic filariasis in sub-Saharan Africa prior to scaling up interventions","volume":"8","author":[{"family":"Moraga","given":"Paula"},{"family":"Cano","given":"Jorge"},{"family":"Baggaley","given":"Rebecca F."},{"family":"Gyapong","given":"John O."},{"family":"Njenga","given":"Sammy M."},{"family":"Nikolay","given":"Birgit"},{"family":"Davies","given":"Emmanuel"},{"family":"Rebollo","given":"Maria P."},{"family":"Pullan","given":"Rachel L."},{"family":"Bockarie","given":"Moses J."},{"family":"Hollingsworth","given":"T. Déirdre"},{"family":"Gambhir","given":"Manoj"},{"family":"Brooker","given":"Simon J."}],"issued":{"date-parts":[["2015",12]]}}},{"id":1105,"uris":["http://zotero.org/users/2873801/items/LBAREPCU"],"itemData":{"id":1105,"type":"article-journal","container-title":"Journal of the Royal Statistical Society: Series B (Statistical Methodology)","DOI":"10.1111/j.1467-9868.2008.00700.x","ISSN":"13697412, 14679868","issue":"2","language":"en","page":"319-392","source":"DOI.org (Crossref)","title":"Approximate Bayesian inference for latent Gaussian models by using integrated nested Laplace approximations","volume":"71","author":[{"family":"Rue","given":"Håvard"},{"family":"Martino","given":"Sara"},{"family":"Chopin","given":"Nicolas"}],"issued":{"date-parts":[["2009",4]]}}}],"schema":"https://github.com/citation-style-language/schema/raw/master/csl-citation.json"} </w:instrText>
      </w:r>
      <w:r w:rsidR="004A6EB2">
        <w:fldChar w:fldCharType="separate"/>
      </w:r>
      <w:r w:rsidR="004A6EB2" w:rsidRPr="004A6EB2">
        <w:t>(Moraga et al., 2015; Rue et al., 2009)</w:t>
      </w:r>
      <w:r w:rsidR="004A6EB2">
        <w:fldChar w:fldCharType="end"/>
      </w:r>
      <w:r w:rsidR="0071299E">
        <w:t xml:space="preserve">. The number of </w:t>
      </w:r>
      <w:r w:rsidR="002821D9">
        <w:t>positive cases</w:t>
      </w:r>
      <w:r w:rsidR="0071299E">
        <w:t xml:space="preserve"> out of the total number of people tested </w:t>
      </w:r>
      <w:r w:rsidR="00F84736">
        <w:t xml:space="preserve">in a location </w:t>
      </w:r>
      <w:r w:rsidR="0071299E">
        <w:t xml:space="preserve">was assumed to follow a binomial distribution. The prevalence was modelled with different environmental variables and a spatial random effect with </w:t>
      </w:r>
      <w:r w:rsidR="002821D9">
        <w:t xml:space="preserve">a </w:t>
      </w:r>
      <w:r w:rsidR="0071299E">
        <w:t>zero</w:t>
      </w:r>
      <w:r w:rsidR="002821D9">
        <w:t>-</w:t>
      </w:r>
      <w:r w:rsidR="0071299E">
        <w:t xml:space="preserve">mean Gaussian process following a Matérn covariance function. The </w:t>
      </w:r>
      <w:r w:rsidR="00CF7544" w:rsidRPr="00CF7544">
        <w:t xml:space="preserve">Matérn </w:t>
      </w:r>
      <w:r w:rsidR="0071299E">
        <w:t>field is represented with a finite element mesh formed of triangles around the sampl</w:t>
      </w:r>
      <w:r w:rsidR="00CF7544">
        <w:t>ing</w:t>
      </w:r>
      <w:r w:rsidR="0071299E">
        <w:t xml:space="preserve"> locations and adding vertices over the prediction</w:t>
      </w:r>
      <w:r w:rsidR="00746B30">
        <w:t xml:space="preserve"> reg</w:t>
      </w:r>
      <w:r w:rsidR="0071299E">
        <w:t xml:space="preserve">ion. Multiple triangulation meshes with different parameters for cut off and length of triangles inside and outside the boundary were tested for model fit and </w:t>
      </w:r>
      <w:r w:rsidR="00CF7544">
        <w:t xml:space="preserve">the </w:t>
      </w:r>
      <w:r w:rsidR="0071299E">
        <w:t xml:space="preserve">computational cost. We created a </w:t>
      </w:r>
      <w:r w:rsidR="00247672">
        <w:t>triangulation</w:t>
      </w:r>
      <w:r w:rsidR="0071299E">
        <w:t xml:space="preserve"> mesh with </w:t>
      </w:r>
      <w:r w:rsidR="00746B30">
        <w:t xml:space="preserve">a </w:t>
      </w:r>
      <w:r w:rsidR="0071299E">
        <w:t>3 km cut off</w:t>
      </w:r>
      <w:r w:rsidR="00746B30">
        <w:t>;</w:t>
      </w:r>
      <w:r w:rsidR="0071299E">
        <w:t xml:space="preserve"> the maximum length of triangles inside and outside the boundary was set to 10 km and 100 km</w:t>
      </w:r>
      <w:r w:rsidR="00746B30">
        <w:t>,</w:t>
      </w:r>
      <w:r w:rsidR="0071299E">
        <w:t xml:space="preserve"> respectively. </w:t>
      </w:r>
      <w:r w:rsidR="00145F04">
        <w:t>Finally, w</w:t>
      </w:r>
      <w:r w:rsidR="0071299E">
        <w:t xml:space="preserve">e fitted the model and assessed the relationship of environmental </w:t>
      </w:r>
      <w:r w:rsidR="0071299E">
        <w:lastRenderedPageBreak/>
        <w:t xml:space="preserve">variables with the prevalence data. The details of </w:t>
      </w:r>
      <w:r w:rsidR="00247672">
        <w:t>fitting a</w:t>
      </w:r>
      <w:r w:rsidR="0071299E">
        <w:t xml:space="preserve"> spatial model </w:t>
      </w:r>
      <w:r w:rsidR="00247672">
        <w:t xml:space="preserve">to </w:t>
      </w:r>
      <w:r w:rsidR="0071299E">
        <w:t xml:space="preserve">the prevalence data </w:t>
      </w:r>
      <w:r w:rsidR="00247672">
        <w:t>for geospatial mapping are</w:t>
      </w:r>
      <w:r w:rsidR="0071299E">
        <w:t xml:space="preserve"> available in</w:t>
      </w:r>
      <w:r w:rsidR="00247672">
        <w:t xml:space="preserve"> </w:t>
      </w:r>
      <w:r w:rsidR="00247672">
        <w:fldChar w:fldCharType="begin"/>
      </w:r>
      <w:r w:rsidR="00F53D44">
        <w:instrText xml:space="preserve"> ADDIN ZOTERO_ITEM CSL_CITATION {"citationID":"nnp4hLBl","properties":{"formattedCitation":"(Shrestha et al., 2022)","plainCitation":"(Shrestha et al., 2022)","dontUpdate":true,"noteIndex":0},"citationItems":[{"id":1589,"uris":["http://zotero.org/users/2873801/items/XZGURNKQ"],"itemData":{"id":1589,"type":"article","abstract":"Background\nOnchocerciasis is a neglected tropical and filarial disease transmitted by the bites of blackflies, causing blindness and severe skin lesions. The change in focus for onchocerciasis management from control to elimination requires thorough mapping of pre-control endemicity to identify areas requiring interventions and to monitor progress. Onchocerca volvulus infection prevalence in sub-Saharan Africa is spatially continuous and heterogeneous, and highly endemic areas may contribute to transmission in areas of low endemicity or vice-versa. Ethiopia is one such onchocerciasis-endemic country with heterogeneous O. volvulus infection prevalence, and many districts are still unmapped despite their potential for O. volvulus infection transmission. \nMethodology/Principle findings\nA Bayesian geostatistical model was fitted for retrospective pre-intervention nodule prevalence data collected from 916 unique sites and 35,077 people across Ethiopia. We used multiple environmental, socio-demographic, and climate variables to estimate the pre-intervention prevalence of O. volvulus infection across Ethiopia and to explore their relationship with prevalence. Prevalence was high in southern and northwestern Ethiopia and low in Ethiopia's central and eastern parts. Distance to the nearest river (-0.015, 95% BCI: -0.025 - -0.005), precipitation seasonality (-0.017, 95% BCI: -0.032 - -0.001), and flow accumulation (-0.042, 95% BCI: -0.07 - -0.019) were negatively associated with O. volvulus infection prevalence, while soil moisture (0.0216, 95% BCI: 0.014 - 0.03) was positively associated. \nConclusions/Significance\nInfection distribution was correlated with habitat suitability for vector breeding and associated biting behavior. The modeled pre-intervention prevalence can be used as a guide for determining priority for intervention in regions of Ethiopia that are currently unmapped, most of which have comparatively low infection prevalence.","genre":"preprint","language":"en","note":"DOI: 10.1101/2022.01.10.22269016","publisher":"Epidemiology","source":"DOI.org (Crossref)","title":"Geospatial modeling of pre-intervention prevalence of &lt;i&gt;Onchocerca volvulus&lt;/i&gt; infection in Ethiopia as an aid to onchocerciasis elimination","URL":"http://medrxiv.org/lookup/doi/10.1101/2022.01.10.22269016","author":[{"family":"Shrestha","given":"Himal"},{"family":"McCulloch","given":"Karen"},{"family":"Hedtke","given":"Shannon M"},{"family":"Grant","given":"Warwick N"}],"accessed":{"date-parts":[["2022",1,24]]},"issued":{"date-parts":[["2022",1,11]]}}}],"schema":"https://github.com/citation-style-language/schema/raw/master/csl-citation.json"} </w:instrText>
      </w:r>
      <w:r w:rsidR="00247672">
        <w:fldChar w:fldCharType="separate"/>
      </w:r>
      <w:r w:rsidR="00247672" w:rsidRPr="00247672">
        <w:t xml:space="preserve">Shrestha et al. </w:t>
      </w:r>
      <w:r w:rsidR="009F7F10">
        <w:t>(</w:t>
      </w:r>
      <w:r w:rsidR="00247672" w:rsidRPr="00247672">
        <w:t>2022)</w:t>
      </w:r>
      <w:r w:rsidR="00247672">
        <w:fldChar w:fldCharType="end"/>
      </w:r>
      <w:r w:rsidR="0071299E">
        <w:t>.</w:t>
      </w:r>
    </w:p>
    <w:p w14:paraId="36C39BF5" w14:textId="7A110816" w:rsidR="00F16650" w:rsidRDefault="0071299E" w:rsidP="00C63E9B">
      <w:pPr>
        <w:pStyle w:val="BodyText"/>
        <w:jc w:val="both"/>
      </w:pPr>
      <w:r>
        <w:t xml:space="preserve">The prediction of the posterior prevalence was </w:t>
      </w:r>
      <w:r w:rsidR="0063176C">
        <w:t>mad</w:t>
      </w:r>
      <w:r>
        <w:t xml:space="preserve">e at 2 km resolution considering the high computational cost of prediction on </w:t>
      </w:r>
      <w:r w:rsidR="0063176C">
        <w:t xml:space="preserve">a </w:t>
      </w:r>
      <w:r>
        <w:t xml:space="preserve">lower resolution. A bivariate map of posterior mean prevalence </w:t>
      </w:r>
      <w:r w:rsidR="009F7F10">
        <w:t>was</w:t>
      </w:r>
      <w:r>
        <w:t xml:space="preserve"> plotted with the composite resistance surface maps to visualise areas of varying prevalence and resistance. </w:t>
      </w:r>
      <w:r w:rsidR="0063176C">
        <w:t>Correlation</w:t>
      </w:r>
      <w:r>
        <w:t xml:space="preserve"> coefficient </w:t>
      </w:r>
      <w:r w:rsidR="0063176C">
        <w:t xml:space="preserve">measures </w:t>
      </w:r>
      <w:r>
        <w:t xml:space="preserve">were calculated between the mean prevalence map and vector and the parasite composite resistance surface maps to test </w:t>
      </w:r>
      <w:r w:rsidR="0063176C">
        <w:t>the</w:t>
      </w:r>
      <w:r>
        <w:t xml:space="preserve"> association between them. We also generated bivariate moving window correlation</w:t>
      </w:r>
      <w:r w:rsidR="00EF2289">
        <w:t xml:space="preserve"> measures</w:t>
      </w:r>
      <w:r>
        <w:t>, their significance</w:t>
      </w:r>
      <w:r w:rsidR="00EF2289">
        <w:t>,</w:t>
      </w:r>
      <w:r>
        <w:t xml:space="preserve"> and Moran's I measure of spatial autocorrelation to measure </w:t>
      </w:r>
      <w:r w:rsidR="00B83D5F">
        <w:t xml:space="preserve">the </w:t>
      </w:r>
      <w:r>
        <w:t xml:space="preserve">correlation between two spatial processes </w:t>
      </w:r>
      <w:r w:rsidR="00704AAC">
        <w:fldChar w:fldCharType="begin"/>
      </w:r>
      <w:r w:rsidR="00704AAC">
        <w:instrText xml:space="preserve"> ADDIN ZOTERO_ITEM CSL_CITATION {"citationID":"OMOQhyjh","properties":{"formattedCitation":"(Goslee &amp; Urban, 2007)","plainCitation":"(Goslee &amp; Urban, 2007)","noteIndex":0},"citationItems":[{"id":1641,"uris":["http://zotero.org/users/2873801/items/UCFQDJM2"],"itemData":{"id":1641,"type":"article-journal","container-title":"Journal of Statistical Software","DOI":"10.18637/jss.v022.i07","ISSN":"1548-7660","issue":"7","journalAbbreviation":"J. Stat. Soft.","language":"en","source":"DOI.org (Crossref)","title":"The &lt;b&gt;ecodist&lt;/b&gt; Package for Dissimilarity-based Analysis of Ecological Data","URL":"http://www.jstatsoft.org/v22/i07/","volume":"22","author":[{"family":"Goslee","given":"Sarah C."},{"family":"Urban","given":"Dean L."}],"accessed":{"date-parts":[["2022",3,21]]},"issued":{"date-parts":[["2007"]]}}}],"schema":"https://github.com/citation-style-language/schema/raw/master/csl-citation.json"} </w:instrText>
      </w:r>
      <w:r w:rsidR="00704AAC">
        <w:fldChar w:fldCharType="separate"/>
      </w:r>
      <w:r w:rsidR="00704AAC" w:rsidRPr="00704AAC">
        <w:t>(Goslee &amp; Urban, 2007)</w:t>
      </w:r>
      <w:r w:rsidR="00704AAC">
        <w:fldChar w:fldCharType="end"/>
      </w:r>
      <w:r>
        <w:t>.</w:t>
      </w:r>
    </w:p>
    <w:p w14:paraId="5C3B1F56" w14:textId="1693FEDF" w:rsidR="0062447B" w:rsidRPr="00131DFA" w:rsidRDefault="0062447B" w:rsidP="00C63E9B">
      <w:pPr>
        <w:pStyle w:val="BodyText"/>
        <w:sectPr w:rsidR="0062447B" w:rsidRPr="00131DFA" w:rsidSect="002C34C7">
          <w:footerReference w:type="default" r:id="rId13"/>
          <w:pgSz w:w="12240" w:h="15840"/>
          <w:pgMar w:top="1440" w:right="1440" w:bottom="1440" w:left="1440" w:header="720" w:footer="720" w:gutter="0"/>
          <w:lnNumType w:countBy="1" w:restart="continuous"/>
          <w:cols w:space="720"/>
          <w:docGrid w:linePitch="326"/>
        </w:sectPr>
      </w:pPr>
      <w:bookmarkStart w:id="553" w:name="prediction"/>
      <w:bookmarkEnd w:id="46"/>
    </w:p>
    <w:p w14:paraId="01AF1EB4" w14:textId="4AE43ADB" w:rsidR="008C3E2D" w:rsidRDefault="00FC147B" w:rsidP="00C63E9B">
      <w:pPr>
        <w:pStyle w:val="Heading2"/>
        <w:spacing w:after="200" w:line="480" w:lineRule="auto"/>
      </w:pPr>
      <w:bookmarkStart w:id="554" w:name="discussion"/>
      <w:bookmarkStart w:id="555" w:name="limitations"/>
      <w:bookmarkEnd w:id="0"/>
      <w:bookmarkEnd w:id="553"/>
      <w:r>
        <w:lastRenderedPageBreak/>
        <w:t>Results</w:t>
      </w:r>
    </w:p>
    <w:p w14:paraId="4EB88393" w14:textId="50833045" w:rsidR="003F4B83" w:rsidRDefault="003F4B83" w:rsidP="00C63E9B">
      <w:pPr>
        <w:pStyle w:val="FirstParagraph"/>
        <w:jc w:val="both"/>
      </w:pPr>
      <w:r>
        <w:t xml:space="preserve">We carried out unsupervised </w:t>
      </w:r>
      <m:oMath>
        <m:r>
          <w:rPr>
            <w:rFonts w:ascii="Cambria Math" w:hAnsi="Cambria Math"/>
          </w:rPr>
          <m:t>k</m:t>
        </m:r>
      </m:oMath>
      <w:r>
        <w:t xml:space="preserve">-means clustering analysis and visualised the haplotype network for both the parasite and the vector mitochondrial data separately to observe if there were any </w:t>
      </w:r>
      <w:r w:rsidR="00EF41BD">
        <w:t>inherent</w:t>
      </w:r>
      <w:r>
        <w:t xml:space="preserve"> clusters and if there were any outlier samples. We chose the minimum number of </w:t>
      </w:r>
      <w:r w:rsidR="00340A66">
        <w:t>principal</w:t>
      </w:r>
      <w:r>
        <w:t xml:space="preserve"> components that explained </w:t>
      </w:r>
      <w:r w:rsidR="00613458">
        <w:t xml:space="preserve">the </w:t>
      </w:r>
      <w:r>
        <w:t xml:space="preserve">highest cumulative variance. The number of </w:t>
      </w:r>
      <w:r w:rsidR="00340A66">
        <w:t>principal</w:t>
      </w:r>
      <w:r>
        <w:t xml:space="preserve"> components </w:t>
      </w:r>
      <w:r w:rsidR="00060ECE">
        <w:t xml:space="preserve">retained </w:t>
      </w:r>
      <w:r>
        <w:t xml:space="preserve">for the </w:t>
      </w:r>
      <w:r w:rsidR="00060ECE">
        <w:t xml:space="preserve">clustering analysis of </w:t>
      </w:r>
      <w:r>
        <w:t>parasite and the vector were 80 and 45</w:t>
      </w:r>
      <w:ins w:id="556" w:author="Shannon Hedtke" w:date="2022-08-17T16:49:00Z">
        <w:r w:rsidR="006E5385">
          <w:t>,</w:t>
        </w:r>
      </w:ins>
      <w:r>
        <w:t xml:space="preserve"> respectively. We chose the number of optimal clusters based on the BIC scores i.e. </w:t>
      </w:r>
      <m:oMath>
        <m:r>
          <w:rPr>
            <w:rFonts w:ascii="Cambria Math" w:hAnsi="Cambria Math"/>
          </w:rPr>
          <m:t>k=8</m:t>
        </m:r>
      </m:oMath>
      <w:r>
        <w:t xml:space="preserve"> for the parasite data and </w:t>
      </w:r>
      <m:oMath>
        <m:r>
          <w:rPr>
            <w:rFonts w:ascii="Cambria Math" w:hAnsi="Cambria Math"/>
          </w:rPr>
          <m:t>k=12</m:t>
        </m:r>
      </m:oMath>
      <w:r>
        <w:t xml:space="preserve"> for the vector data as the decline in BIC </w:t>
      </w:r>
      <w:r w:rsidR="009272B3">
        <w:t>saturated</w:t>
      </w:r>
      <w:r>
        <w:t xml:space="preserve"> </w:t>
      </w:r>
      <w:r w:rsidR="00463E5D">
        <w:t>beyond these values</w:t>
      </w:r>
      <w:r w:rsidR="004E6A8C">
        <w:t xml:space="preserve"> (Fig</w:t>
      </w:r>
      <w:r w:rsidR="00A045C1">
        <w:t>ure</w:t>
      </w:r>
      <w:r w:rsidR="004E6A8C">
        <w:t xml:space="preserve"> S</w:t>
      </w:r>
      <w:r w:rsidR="00A045C1">
        <w:t>5</w:t>
      </w:r>
      <w:r w:rsidR="004E6A8C">
        <w:t>)</w:t>
      </w:r>
      <w:r>
        <w:t xml:space="preserve">. </w:t>
      </w:r>
      <w:r w:rsidR="006E5385">
        <w:t>The c</w:t>
      </w:r>
      <w:r>
        <w:t xml:space="preserve">lustering and haplotype network analysis on the </w:t>
      </w:r>
      <w:r>
        <w:rPr>
          <w:i/>
          <w:iCs/>
        </w:rPr>
        <w:t>Simulium</w:t>
      </w:r>
      <w:r>
        <w:t xml:space="preserve"> data indicated the presence of outliers</w:t>
      </w:r>
      <w:r w:rsidR="006E5385">
        <w:t xml:space="preserve"> (group 6 and 10; Figure S6)</w:t>
      </w:r>
      <w:r>
        <w:t xml:space="preserve"> which were removed from the downstream analysis.</w:t>
      </w:r>
    </w:p>
    <w:p w14:paraId="140BB0F4" w14:textId="25270914" w:rsidR="00A045C1" w:rsidRDefault="00803812" w:rsidP="00C63E9B">
      <w:pPr>
        <w:pStyle w:val="Heading3"/>
        <w:spacing w:line="480" w:lineRule="auto"/>
        <w:jc w:val="both"/>
      </w:pPr>
      <w:r>
        <w:t>Population genetic analysis</w:t>
      </w:r>
    </w:p>
    <w:p w14:paraId="7A13F515" w14:textId="2CCDF221" w:rsidR="00DF4976" w:rsidRDefault="00DF4976" w:rsidP="00C63E9B">
      <w:pPr>
        <w:pStyle w:val="FirstParagraph"/>
        <w:jc w:val="both"/>
      </w:pPr>
      <w:r>
        <w:t xml:space="preserve">For the parasite samples, </w:t>
      </w:r>
      <w:r w:rsidR="006E5385">
        <w:t xml:space="preserve">the </w:t>
      </w:r>
      <w:r>
        <w:t>number of alleles and the number of haplotypes corresponded to the sample size of the population</w:t>
      </w:r>
      <w:r w:rsidR="00705B21">
        <w:t>,</w:t>
      </w:r>
      <w:r>
        <w:t xml:space="preserve"> while the mean allelic richness and the gene diversity correlated with each other</w:t>
      </w:r>
      <w:r w:rsidR="000F2039">
        <w:t xml:space="preserve"> (Table 1)</w:t>
      </w:r>
      <w:r>
        <w:t xml:space="preserve">. </w:t>
      </w:r>
      <w:bookmarkStart w:id="557" w:name="_Hlk116533036"/>
      <w:commentRangeStart w:id="558"/>
      <w:del w:id="559" w:author="Shannon Hedtke" w:date="2022-08-17T16:52:00Z">
        <w:r w:rsidDel="00392E05">
          <w:delText xml:space="preserve">The number of alleles were </w:delText>
        </w:r>
      </w:del>
      <w:del w:id="560" w:author="Shannon Hedtke" w:date="2022-08-17T16:51:00Z">
        <w:r w:rsidDel="00392E05">
          <w:delText xml:space="preserve">the </w:delText>
        </w:r>
      </w:del>
      <w:del w:id="561" w:author="Shannon Hedtke" w:date="2022-08-17T16:52:00Z">
        <w:r w:rsidDel="00392E05">
          <w:delText xml:space="preserve">highest </w:delText>
        </w:r>
      </w:del>
      <w:del w:id="562" w:author="Shannon Hedtke" w:date="2022-08-17T16:51:00Z">
        <w:r w:rsidDel="00392E05">
          <w:delText>for</w:delText>
        </w:r>
      </w:del>
      <w:del w:id="563" w:author="Shannon Hedtke" w:date="2022-08-17T16:52:00Z">
        <w:r w:rsidDel="00392E05">
          <w:delText xml:space="preserve"> Jagbengbendo and Wiae/Takumdo/Chabbon (258) while the mean allelic richness (1.083) and gene diversity (0.055) was the highest for Bui. </w:delText>
        </w:r>
      </w:del>
      <w:commentRangeEnd w:id="558"/>
      <w:r w:rsidR="00392E05">
        <w:rPr>
          <w:rStyle w:val="CommentReference"/>
          <w:rFonts w:asciiTheme="minorHAnsi" w:hAnsiTheme="minorHAnsi" w:cstheme="minorBidi"/>
        </w:rPr>
        <w:commentReference w:id="558"/>
      </w:r>
      <w:r>
        <w:t xml:space="preserve">Across </w:t>
      </w:r>
      <w:r w:rsidR="00392E05">
        <w:t>sampling locations</w:t>
      </w:r>
      <w:r>
        <w:t xml:space="preserve">, the parasite's number of alleles averaged 234.18 (±5.001 SE), mean allelic richness averaged 1.071 (±0.003 SE), gene diversity averaged 0.047(±0.002 SE), and the number of haplotypes average 14.27 (±2.13 SE). For the vector samples, </w:t>
      </w:r>
      <w:del w:id="564" w:author="Shannon Hedtke" w:date="2022-08-17T16:52:00Z">
        <w:r w:rsidDel="00392E05">
          <w:delText>all the population genetic statistics, number of alleles, mean allelic richness and gene diversity were the highest for the Agborlekame/Agbelekame (1) despite having sample size lesser than Asubende and equal to Wiae. T</w:delText>
        </w:r>
      </w:del>
      <w:ins w:id="565" w:author="Shannon Hedtke" w:date="2022-08-17T16:52:00Z">
        <w:r w:rsidR="00392E05">
          <w:t>t</w:t>
        </w:r>
      </w:ins>
      <w:r>
        <w:t xml:space="preserve">he average number of alleles for the parasite </w:t>
      </w:r>
      <w:r>
        <w:lastRenderedPageBreak/>
        <w:t xml:space="preserve">populations across </w:t>
      </w:r>
      <w:r w:rsidR="00392E05">
        <w:t>sampling locations</w:t>
      </w:r>
      <w:r>
        <w:t xml:space="preserve"> was 941 (±15.54 SE), mean allelic richness averaged 1.438 (±0.023 SE), gene diversity and the number of haplotypes averaged 0.091 (±0.006 SE) and 18.5 (±1.708 SE)</w:t>
      </w:r>
      <w:r w:rsidR="00392E05">
        <w:t>,</w:t>
      </w:r>
      <w:r>
        <w:t xml:space="preserve"> respectively.</w:t>
      </w:r>
      <w:bookmarkEnd w:id="557"/>
    </w:p>
    <w:p w14:paraId="56A90CD8" w14:textId="1DE658B7" w:rsidR="00B5013D" w:rsidRPr="00B5013D" w:rsidRDefault="00B5013D" w:rsidP="00B27B4E">
      <w:pPr>
        <w:pStyle w:val="BodyText"/>
        <w:spacing w:line="360" w:lineRule="auto"/>
        <w:sectPr w:rsidR="00B5013D" w:rsidRPr="00B5013D" w:rsidSect="0062691B">
          <w:pgSz w:w="12240" w:h="15840"/>
          <w:pgMar w:top="1440" w:right="1440" w:bottom="1440" w:left="1440" w:header="720" w:footer="720" w:gutter="0"/>
          <w:lnNumType w:countBy="1" w:restart="continuous"/>
          <w:cols w:space="720"/>
          <w:docGrid w:linePitch="326"/>
        </w:sectPr>
      </w:pPr>
    </w:p>
    <w:p w14:paraId="0DEE8FB4" w14:textId="700EAFE6" w:rsidR="00A045C1" w:rsidRPr="00EC092F" w:rsidRDefault="00EC092F" w:rsidP="00B27B4E">
      <w:pPr>
        <w:pStyle w:val="Legend"/>
        <w:rPr>
          <w:b/>
          <w:bCs w:val="0"/>
        </w:rPr>
      </w:pPr>
      <w:r w:rsidRPr="00EC092F">
        <w:rPr>
          <w:b/>
          <w:bCs w:val="0"/>
        </w:rPr>
        <w:lastRenderedPageBreak/>
        <w:t>Table 1. Geographic coordinates of the sampling sites along with their, river basin, site code, sample size and population genetics summary statistics.</w:t>
      </w:r>
    </w:p>
    <w:tbl>
      <w:tblPr>
        <w:tblW w:w="14459" w:type="dxa"/>
        <w:tblInd w:w="108" w:type="dxa"/>
        <w:tblLayout w:type="fixed"/>
        <w:tblLook w:val="04A0" w:firstRow="1" w:lastRow="0" w:firstColumn="1" w:lastColumn="0" w:noHBand="0" w:noVBand="1"/>
      </w:tblPr>
      <w:tblGrid>
        <w:gridCol w:w="993"/>
        <w:gridCol w:w="894"/>
        <w:gridCol w:w="2224"/>
        <w:gridCol w:w="1280"/>
        <w:gridCol w:w="1413"/>
        <w:gridCol w:w="1413"/>
        <w:gridCol w:w="992"/>
        <w:gridCol w:w="997"/>
        <w:gridCol w:w="993"/>
        <w:gridCol w:w="992"/>
        <w:gridCol w:w="992"/>
        <w:gridCol w:w="1276"/>
      </w:tblGrid>
      <w:tr w:rsidR="00A67E02" w:rsidRPr="00E33CFB" w14:paraId="0B3176FE" w14:textId="77777777" w:rsidTr="00A67E02">
        <w:trPr>
          <w:trHeight w:val="315"/>
        </w:trPr>
        <w:tc>
          <w:tcPr>
            <w:tcW w:w="993" w:type="dxa"/>
            <w:tcBorders>
              <w:top w:val="single" w:sz="4" w:space="0" w:color="000000"/>
              <w:left w:val="nil"/>
              <w:bottom w:val="single" w:sz="8" w:space="0" w:color="000000"/>
              <w:right w:val="nil"/>
            </w:tcBorders>
            <w:shd w:val="clear" w:color="D9D9D9" w:fill="D9D9D9"/>
            <w:noWrap/>
            <w:vAlign w:val="bottom"/>
            <w:hideMark/>
          </w:tcPr>
          <w:p w14:paraId="0D2AE58E" w14:textId="77777777" w:rsidR="00A67E02" w:rsidRPr="00755203" w:rsidRDefault="00A67E02" w:rsidP="00A67E02">
            <w:pPr>
              <w:spacing w:after="0" w:line="276" w:lineRule="auto"/>
              <w:rPr>
                <w:rFonts w:ascii="Times New Roman" w:eastAsia="Times New Roman" w:hAnsi="Times New Roman" w:cs="Times New Roman"/>
                <w:b/>
                <w:bCs/>
                <w:color w:val="000000"/>
                <w:sz w:val="20"/>
                <w:szCs w:val="20"/>
                <w:lang w:val="en-AU" w:eastAsia="en-AU"/>
              </w:rPr>
            </w:pPr>
            <w:bookmarkStart w:id="566" w:name="_Hlk116533117"/>
            <w:r w:rsidRPr="00755203">
              <w:rPr>
                <w:rFonts w:ascii="Times New Roman" w:eastAsia="Times New Roman" w:hAnsi="Times New Roman" w:cs="Times New Roman"/>
                <w:b/>
                <w:bCs/>
                <w:color w:val="000000"/>
                <w:sz w:val="20"/>
                <w:szCs w:val="20"/>
                <w:lang w:val="en-AU" w:eastAsia="en-AU"/>
              </w:rPr>
              <w:t>Samples</w:t>
            </w:r>
          </w:p>
        </w:tc>
        <w:tc>
          <w:tcPr>
            <w:tcW w:w="894" w:type="dxa"/>
            <w:tcBorders>
              <w:top w:val="single" w:sz="4" w:space="0" w:color="000000"/>
              <w:left w:val="nil"/>
              <w:bottom w:val="single" w:sz="8" w:space="0" w:color="000000"/>
              <w:right w:val="nil"/>
            </w:tcBorders>
            <w:shd w:val="clear" w:color="auto" w:fill="D9D9D9" w:themeFill="background1" w:themeFillShade="D9"/>
            <w:noWrap/>
            <w:vAlign w:val="bottom"/>
            <w:hideMark/>
          </w:tcPr>
          <w:p w14:paraId="41B527A4" w14:textId="77777777" w:rsidR="00A67E02" w:rsidRPr="00755203" w:rsidRDefault="00A67E02" w:rsidP="00A67E02">
            <w:pPr>
              <w:spacing w:after="0" w:line="276" w:lineRule="auto"/>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River basin</w:t>
            </w:r>
          </w:p>
        </w:tc>
        <w:tc>
          <w:tcPr>
            <w:tcW w:w="2224" w:type="dxa"/>
            <w:tcBorders>
              <w:top w:val="single" w:sz="4" w:space="0" w:color="000000"/>
              <w:left w:val="nil"/>
              <w:bottom w:val="single" w:sz="8" w:space="0" w:color="000000"/>
              <w:right w:val="nil"/>
            </w:tcBorders>
            <w:shd w:val="clear" w:color="D9D9D9" w:fill="D9D9D9"/>
            <w:noWrap/>
            <w:vAlign w:val="bottom"/>
            <w:hideMark/>
          </w:tcPr>
          <w:p w14:paraId="5DBE9B1D" w14:textId="495B3E52" w:rsidR="00A67E02" w:rsidRPr="00755203" w:rsidRDefault="00A67E02" w:rsidP="00A67E02">
            <w:pPr>
              <w:spacing w:after="0" w:line="276" w:lineRule="auto"/>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Site name</w:t>
            </w:r>
          </w:p>
        </w:tc>
        <w:tc>
          <w:tcPr>
            <w:tcW w:w="1280" w:type="dxa"/>
            <w:tcBorders>
              <w:top w:val="single" w:sz="4" w:space="0" w:color="000000"/>
              <w:left w:val="nil"/>
              <w:bottom w:val="single" w:sz="8" w:space="0" w:color="000000"/>
              <w:right w:val="nil"/>
            </w:tcBorders>
            <w:shd w:val="clear" w:color="D9D9D9" w:fill="D9D9D9"/>
            <w:noWrap/>
            <w:vAlign w:val="bottom"/>
            <w:hideMark/>
          </w:tcPr>
          <w:p w14:paraId="74518DE2" w14:textId="77777777" w:rsidR="00A67E02" w:rsidRPr="00755203" w:rsidRDefault="00A67E02" w:rsidP="00A67E02">
            <w:pPr>
              <w:spacing w:after="0" w:line="276" w:lineRule="auto"/>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Site code</w:t>
            </w:r>
          </w:p>
        </w:tc>
        <w:tc>
          <w:tcPr>
            <w:tcW w:w="1413" w:type="dxa"/>
            <w:tcBorders>
              <w:top w:val="single" w:sz="4" w:space="0" w:color="000000"/>
              <w:left w:val="nil"/>
              <w:bottom w:val="single" w:sz="8" w:space="0" w:color="000000"/>
              <w:right w:val="nil"/>
            </w:tcBorders>
            <w:shd w:val="clear" w:color="auto" w:fill="D9D9D9" w:themeFill="background1" w:themeFillShade="D9"/>
            <w:vAlign w:val="bottom"/>
          </w:tcPr>
          <w:p w14:paraId="65C758C2" w14:textId="03A77045" w:rsidR="00A67E02" w:rsidRPr="00755203" w:rsidRDefault="00A67E02" w:rsidP="00A67E02">
            <w:pPr>
              <w:spacing w:after="0" w:line="276" w:lineRule="auto"/>
              <w:jc w:val="center"/>
              <w:rPr>
                <w:rFonts w:ascii="Times New Roman" w:eastAsia="Times New Roman" w:hAnsi="Times New Roman" w:cs="Times New Roman"/>
                <w:b/>
                <w:bCs/>
                <w:color w:val="000000"/>
                <w:sz w:val="20"/>
                <w:szCs w:val="20"/>
                <w:lang w:val="en-AU" w:eastAsia="en-AU"/>
              </w:rPr>
            </w:pPr>
            <w:r>
              <w:rPr>
                <w:rFonts w:ascii="Times New Roman" w:eastAsia="Times New Roman" w:hAnsi="Times New Roman" w:cs="Times New Roman"/>
                <w:b/>
                <w:bCs/>
                <w:color w:val="000000"/>
                <w:sz w:val="20"/>
                <w:szCs w:val="20"/>
                <w:lang w:val="en-AU" w:eastAsia="en-AU"/>
              </w:rPr>
              <w:t>Regions</w:t>
            </w:r>
          </w:p>
        </w:tc>
        <w:tc>
          <w:tcPr>
            <w:tcW w:w="1413" w:type="dxa"/>
            <w:tcBorders>
              <w:top w:val="single" w:sz="4" w:space="0" w:color="000000"/>
              <w:left w:val="nil"/>
              <w:bottom w:val="single" w:sz="8" w:space="0" w:color="000000"/>
              <w:right w:val="nil"/>
            </w:tcBorders>
            <w:shd w:val="clear" w:color="D9D9D9" w:fill="D9D9D9"/>
            <w:noWrap/>
            <w:vAlign w:val="bottom"/>
            <w:hideMark/>
          </w:tcPr>
          <w:p w14:paraId="77BD1BF2" w14:textId="4C409CAC" w:rsidR="00A67E02" w:rsidRPr="00755203" w:rsidRDefault="00A67E02" w:rsidP="00A67E02">
            <w:pPr>
              <w:spacing w:after="0" w:line="276" w:lineRule="auto"/>
              <w:jc w:val="center"/>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Number of samples (n)</w:t>
            </w:r>
          </w:p>
        </w:tc>
        <w:tc>
          <w:tcPr>
            <w:tcW w:w="992" w:type="dxa"/>
            <w:tcBorders>
              <w:top w:val="single" w:sz="4" w:space="0" w:color="000000"/>
              <w:left w:val="nil"/>
              <w:bottom w:val="single" w:sz="8" w:space="0" w:color="000000"/>
              <w:right w:val="nil"/>
            </w:tcBorders>
            <w:shd w:val="clear" w:color="D9D9D9" w:fill="D9D9D9"/>
            <w:noWrap/>
            <w:vAlign w:val="bottom"/>
            <w:hideMark/>
          </w:tcPr>
          <w:p w14:paraId="2CE61511" w14:textId="1DE1429B" w:rsidR="00A67E02" w:rsidRPr="00755203" w:rsidRDefault="00A67E02" w:rsidP="00A67E02">
            <w:pPr>
              <w:spacing w:after="0" w:line="276" w:lineRule="auto"/>
              <w:jc w:val="right"/>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Longitude</w:t>
            </w:r>
          </w:p>
        </w:tc>
        <w:tc>
          <w:tcPr>
            <w:tcW w:w="997" w:type="dxa"/>
            <w:tcBorders>
              <w:top w:val="single" w:sz="4" w:space="0" w:color="000000"/>
              <w:left w:val="nil"/>
              <w:bottom w:val="single" w:sz="8" w:space="0" w:color="000000"/>
              <w:right w:val="nil"/>
            </w:tcBorders>
            <w:shd w:val="clear" w:color="D9D9D9" w:fill="D9D9D9"/>
            <w:noWrap/>
            <w:vAlign w:val="bottom"/>
            <w:hideMark/>
          </w:tcPr>
          <w:p w14:paraId="11C2F449" w14:textId="77777777" w:rsidR="00A67E02" w:rsidRPr="00755203" w:rsidRDefault="00A67E02" w:rsidP="00A67E02">
            <w:pPr>
              <w:spacing w:after="0" w:line="276" w:lineRule="auto"/>
              <w:jc w:val="right"/>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Latitude</w:t>
            </w:r>
          </w:p>
        </w:tc>
        <w:tc>
          <w:tcPr>
            <w:tcW w:w="993" w:type="dxa"/>
            <w:tcBorders>
              <w:top w:val="single" w:sz="4" w:space="0" w:color="000000"/>
              <w:left w:val="nil"/>
              <w:bottom w:val="single" w:sz="8" w:space="0" w:color="000000"/>
              <w:right w:val="nil"/>
            </w:tcBorders>
            <w:shd w:val="clear" w:color="D9D9D9" w:fill="D9D9D9"/>
            <w:noWrap/>
            <w:vAlign w:val="bottom"/>
            <w:hideMark/>
          </w:tcPr>
          <w:p w14:paraId="7F225674" w14:textId="77777777" w:rsidR="00A67E02" w:rsidRPr="00755203" w:rsidRDefault="00A67E02" w:rsidP="00A67E02">
            <w:pPr>
              <w:spacing w:after="0" w:line="276" w:lineRule="auto"/>
              <w:jc w:val="center"/>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Number of alleles</w:t>
            </w:r>
          </w:p>
        </w:tc>
        <w:tc>
          <w:tcPr>
            <w:tcW w:w="992" w:type="dxa"/>
            <w:tcBorders>
              <w:top w:val="single" w:sz="4" w:space="0" w:color="000000"/>
              <w:left w:val="nil"/>
              <w:bottom w:val="single" w:sz="8" w:space="0" w:color="000000"/>
              <w:right w:val="nil"/>
            </w:tcBorders>
            <w:shd w:val="clear" w:color="D9D9D9" w:fill="D9D9D9"/>
            <w:noWrap/>
            <w:vAlign w:val="bottom"/>
            <w:hideMark/>
          </w:tcPr>
          <w:p w14:paraId="635B9A59" w14:textId="77777777" w:rsidR="00A67E02" w:rsidRPr="00755203" w:rsidRDefault="00A67E02" w:rsidP="00A67E02">
            <w:pPr>
              <w:spacing w:after="0" w:line="276" w:lineRule="auto"/>
              <w:jc w:val="right"/>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Mean allelic richness</w:t>
            </w:r>
          </w:p>
        </w:tc>
        <w:tc>
          <w:tcPr>
            <w:tcW w:w="992" w:type="dxa"/>
            <w:tcBorders>
              <w:top w:val="single" w:sz="4" w:space="0" w:color="000000"/>
              <w:left w:val="nil"/>
              <w:bottom w:val="single" w:sz="8" w:space="0" w:color="000000"/>
              <w:right w:val="nil"/>
            </w:tcBorders>
            <w:shd w:val="clear" w:color="D9D9D9" w:fill="D9D9D9"/>
            <w:noWrap/>
            <w:vAlign w:val="bottom"/>
            <w:hideMark/>
          </w:tcPr>
          <w:p w14:paraId="4C3D2C10" w14:textId="77777777" w:rsidR="00A67E02" w:rsidRPr="00755203" w:rsidRDefault="00A67E02" w:rsidP="00A67E02">
            <w:pPr>
              <w:spacing w:after="0" w:line="276" w:lineRule="auto"/>
              <w:jc w:val="right"/>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Gene diversity</w:t>
            </w:r>
          </w:p>
        </w:tc>
        <w:tc>
          <w:tcPr>
            <w:tcW w:w="1276" w:type="dxa"/>
            <w:tcBorders>
              <w:top w:val="single" w:sz="4" w:space="0" w:color="000000"/>
              <w:left w:val="nil"/>
              <w:bottom w:val="single" w:sz="8" w:space="0" w:color="000000"/>
              <w:right w:val="nil"/>
            </w:tcBorders>
            <w:shd w:val="clear" w:color="D9D9D9" w:fill="D9D9D9"/>
            <w:noWrap/>
            <w:vAlign w:val="bottom"/>
            <w:hideMark/>
          </w:tcPr>
          <w:p w14:paraId="61D03295" w14:textId="77777777" w:rsidR="00A67E02" w:rsidRPr="00755203" w:rsidRDefault="00A67E02" w:rsidP="00A67E02">
            <w:pPr>
              <w:spacing w:after="0" w:line="276" w:lineRule="auto"/>
              <w:jc w:val="center"/>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Number of haplotypes</w:t>
            </w:r>
          </w:p>
        </w:tc>
      </w:tr>
      <w:tr w:rsidR="00A67E02" w:rsidRPr="00E33CFB" w14:paraId="010E7AE2" w14:textId="77777777" w:rsidTr="00A67E02">
        <w:trPr>
          <w:trHeight w:val="315"/>
        </w:trPr>
        <w:tc>
          <w:tcPr>
            <w:tcW w:w="993" w:type="dxa"/>
            <w:vMerge w:val="restart"/>
            <w:tcBorders>
              <w:top w:val="nil"/>
              <w:left w:val="nil"/>
              <w:bottom w:val="single" w:sz="8" w:space="0" w:color="000000"/>
              <w:right w:val="nil"/>
            </w:tcBorders>
            <w:shd w:val="clear" w:color="auto" w:fill="auto"/>
            <w:noWrap/>
            <w:vAlign w:val="center"/>
            <w:hideMark/>
          </w:tcPr>
          <w:p w14:paraId="03AEA13B"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Parasites</w:t>
            </w:r>
          </w:p>
        </w:tc>
        <w:tc>
          <w:tcPr>
            <w:tcW w:w="894" w:type="dxa"/>
            <w:vMerge w:val="restart"/>
            <w:tcBorders>
              <w:top w:val="nil"/>
              <w:left w:val="nil"/>
              <w:bottom w:val="single" w:sz="4" w:space="0" w:color="000000"/>
              <w:right w:val="nil"/>
            </w:tcBorders>
            <w:shd w:val="clear" w:color="auto" w:fill="auto"/>
            <w:noWrap/>
            <w:vAlign w:val="center"/>
            <w:hideMark/>
          </w:tcPr>
          <w:p w14:paraId="5D6BF553"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Black volta</w:t>
            </w:r>
          </w:p>
        </w:tc>
        <w:tc>
          <w:tcPr>
            <w:tcW w:w="2224" w:type="dxa"/>
            <w:tcBorders>
              <w:top w:val="nil"/>
              <w:left w:val="nil"/>
              <w:bottom w:val="nil"/>
              <w:right w:val="nil"/>
            </w:tcBorders>
            <w:shd w:val="clear" w:color="auto" w:fill="auto"/>
            <w:noWrap/>
            <w:vAlign w:val="bottom"/>
            <w:hideMark/>
          </w:tcPr>
          <w:p w14:paraId="11AF6764" w14:textId="6C624ED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Agborlekame/Agbelekame (1)</w:t>
            </w:r>
          </w:p>
        </w:tc>
        <w:tc>
          <w:tcPr>
            <w:tcW w:w="1280" w:type="dxa"/>
            <w:tcBorders>
              <w:top w:val="nil"/>
              <w:left w:val="nil"/>
              <w:bottom w:val="nil"/>
              <w:right w:val="nil"/>
            </w:tcBorders>
            <w:shd w:val="clear" w:color="auto" w:fill="auto"/>
            <w:noWrap/>
            <w:vAlign w:val="bottom"/>
            <w:hideMark/>
          </w:tcPr>
          <w:p w14:paraId="111E32EF"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AB1</w:t>
            </w:r>
          </w:p>
        </w:tc>
        <w:tc>
          <w:tcPr>
            <w:tcW w:w="1413" w:type="dxa"/>
            <w:tcBorders>
              <w:top w:val="nil"/>
              <w:left w:val="nil"/>
              <w:bottom w:val="nil"/>
              <w:right w:val="nil"/>
            </w:tcBorders>
            <w:vAlign w:val="bottom"/>
          </w:tcPr>
          <w:p w14:paraId="2FEAAADD" w14:textId="498AC22F"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Savannah</w:t>
            </w:r>
          </w:p>
        </w:tc>
        <w:tc>
          <w:tcPr>
            <w:tcW w:w="1413" w:type="dxa"/>
            <w:tcBorders>
              <w:top w:val="nil"/>
              <w:left w:val="nil"/>
              <w:bottom w:val="nil"/>
              <w:right w:val="nil"/>
            </w:tcBorders>
            <w:shd w:val="clear" w:color="auto" w:fill="auto"/>
            <w:noWrap/>
            <w:vAlign w:val="bottom"/>
            <w:hideMark/>
          </w:tcPr>
          <w:p w14:paraId="4E94B8DD" w14:textId="769792E1"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13</w:t>
            </w:r>
          </w:p>
        </w:tc>
        <w:tc>
          <w:tcPr>
            <w:tcW w:w="992" w:type="dxa"/>
            <w:tcBorders>
              <w:top w:val="nil"/>
              <w:left w:val="nil"/>
              <w:bottom w:val="nil"/>
              <w:right w:val="nil"/>
            </w:tcBorders>
            <w:shd w:val="clear" w:color="auto" w:fill="auto"/>
            <w:noWrap/>
            <w:vAlign w:val="bottom"/>
            <w:hideMark/>
          </w:tcPr>
          <w:p w14:paraId="3A84DF69"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-2.21</w:t>
            </w:r>
          </w:p>
        </w:tc>
        <w:tc>
          <w:tcPr>
            <w:tcW w:w="997" w:type="dxa"/>
            <w:tcBorders>
              <w:top w:val="nil"/>
              <w:left w:val="nil"/>
              <w:bottom w:val="nil"/>
              <w:right w:val="nil"/>
            </w:tcBorders>
            <w:shd w:val="clear" w:color="auto" w:fill="auto"/>
            <w:noWrap/>
            <w:vAlign w:val="bottom"/>
            <w:hideMark/>
          </w:tcPr>
          <w:p w14:paraId="167B92EB"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8.23</w:t>
            </w:r>
          </w:p>
        </w:tc>
        <w:tc>
          <w:tcPr>
            <w:tcW w:w="993" w:type="dxa"/>
            <w:tcBorders>
              <w:top w:val="nil"/>
              <w:left w:val="nil"/>
              <w:bottom w:val="nil"/>
              <w:right w:val="nil"/>
            </w:tcBorders>
            <w:shd w:val="clear" w:color="auto" w:fill="auto"/>
            <w:noWrap/>
            <w:vAlign w:val="bottom"/>
            <w:hideMark/>
          </w:tcPr>
          <w:p w14:paraId="1DBFF7B2"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227</w:t>
            </w:r>
          </w:p>
        </w:tc>
        <w:tc>
          <w:tcPr>
            <w:tcW w:w="992" w:type="dxa"/>
            <w:tcBorders>
              <w:top w:val="nil"/>
              <w:left w:val="nil"/>
              <w:bottom w:val="nil"/>
              <w:right w:val="nil"/>
            </w:tcBorders>
            <w:shd w:val="clear" w:color="auto" w:fill="auto"/>
            <w:noWrap/>
            <w:vAlign w:val="bottom"/>
            <w:hideMark/>
          </w:tcPr>
          <w:p w14:paraId="688E3596"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1.0623</w:t>
            </w:r>
          </w:p>
        </w:tc>
        <w:tc>
          <w:tcPr>
            <w:tcW w:w="992" w:type="dxa"/>
            <w:tcBorders>
              <w:top w:val="nil"/>
              <w:left w:val="nil"/>
              <w:bottom w:val="nil"/>
              <w:right w:val="nil"/>
            </w:tcBorders>
            <w:shd w:val="clear" w:color="auto" w:fill="auto"/>
            <w:noWrap/>
            <w:vAlign w:val="bottom"/>
            <w:hideMark/>
          </w:tcPr>
          <w:p w14:paraId="32AAB819"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0.0415</w:t>
            </w:r>
          </w:p>
        </w:tc>
        <w:tc>
          <w:tcPr>
            <w:tcW w:w="1276" w:type="dxa"/>
            <w:tcBorders>
              <w:top w:val="nil"/>
              <w:left w:val="nil"/>
              <w:bottom w:val="nil"/>
              <w:right w:val="nil"/>
            </w:tcBorders>
            <w:shd w:val="clear" w:color="auto" w:fill="auto"/>
            <w:noWrap/>
            <w:vAlign w:val="bottom"/>
            <w:hideMark/>
          </w:tcPr>
          <w:p w14:paraId="5A65738B"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13</w:t>
            </w:r>
          </w:p>
        </w:tc>
      </w:tr>
      <w:tr w:rsidR="00A67E02" w:rsidRPr="00E33CFB" w14:paraId="3C276BE3" w14:textId="77777777" w:rsidTr="00A67E02">
        <w:trPr>
          <w:trHeight w:val="315"/>
        </w:trPr>
        <w:tc>
          <w:tcPr>
            <w:tcW w:w="993" w:type="dxa"/>
            <w:vMerge/>
            <w:tcBorders>
              <w:top w:val="nil"/>
              <w:left w:val="nil"/>
              <w:bottom w:val="single" w:sz="8" w:space="0" w:color="000000"/>
              <w:right w:val="nil"/>
            </w:tcBorders>
            <w:vAlign w:val="center"/>
            <w:hideMark/>
          </w:tcPr>
          <w:p w14:paraId="238CEC59"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7053C74E"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5911F0C9" w14:textId="2C524080"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Agbelekame (2)</w:t>
            </w:r>
          </w:p>
        </w:tc>
        <w:tc>
          <w:tcPr>
            <w:tcW w:w="1280" w:type="dxa"/>
            <w:tcBorders>
              <w:top w:val="nil"/>
              <w:left w:val="nil"/>
              <w:bottom w:val="nil"/>
              <w:right w:val="nil"/>
            </w:tcBorders>
            <w:shd w:val="clear" w:color="auto" w:fill="auto"/>
            <w:noWrap/>
            <w:vAlign w:val="bottom"/>
            <w:hideMark/>
          </w:tcPr>
          <w:p w14:paraId="204F3167"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AB2</w:t>
            </w:r>
          </w:p>
        </w:tc>
        <w:tc>
          <w:tcPr>
            <w:tcW w:w="1413" w:type="dxa"/>
            <w:tcBorders>
              <w:top w:val="nil"/>
              <w:left w:val="nil"/>
              <w:bottom w:val="nil"/>
              <w:right w:val="nil"/>
            </w:tcBorders>
            <w:vAlign w:val="bottom"/>
          </w:tcPr>
          <w:p w14:paraId="0B6DCE02" w14:textId="6B486AF9"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Savannah</w:t>
            </w:r>
          </w:p>
        </w:tc>
        <w:tc>
          <w:tcPr>
            <w:tcW w:w="1413" w:type="dxa"/>
            <w:tcBorders>
              <w:top w:val="nil"/>
              <w:left w:val="nil"/>
              <w:bottom w:val="nil"/>
              <w:right w:val="nil"/>
            </w:tcBorders>
            <w:shd w:val="clear" w:color="auto" w:fill="auto"/>
            <w:noWrap/>
            <w:vAlign w:val="bottom"/>
            <w:hideMark/>
          </w:tcPr>
          <w:p w14:paraId="192702DA" w14:textId="496038BF"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15</w:t>
            </w:r>
          </w:p>
        </w:tc>
        <w:tc>
          <w:tcPr>
            <w:tcW w:w="992" w:type="dxa"/>
            <w:tcBorders>
              <w:top w:val="nil"/>
              <w:left w:val="nil"/>
              <w:bottom w:val="nil"/>
              <w:right w:val="nil"/>
            </w:tcBorders>
            <w:shd w:val="clear" w:color="auto" w:fill="auto"/>
            <w:noWrap/>
            <w:vAlign w:val="bottom"/>
            <w:hideMark/>
          </w:tcPr>
          <w:p w14:paraId="08A53526"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-2.12</w:t>
            </w:r>
          </w:p>
        </w:tc>
        <w:tc>
          <w:tcPr>
            <w:tcW w:w="997" w:type="dxa"/>
            <w:tcBorders>
              <w:top w:val="nil"/>
              <w:left w:val="nil"/>
              <w:bottom w:val="nil"/>
              <w:right w:val="nil"/>
            </w:tcBorders>
            <w:shd w:val="clear" w:color="auto" w:fill="auto"/>
            <w:noWrap/>
            <w:vAlign w:val="bottom"/>
            <w:hideMark/>
          </w:tcPr>
          <w:p w14:paraId="44F49F03"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8.25</w:t>
            </w:r>
          </w:p>
        </w:tc>
        <w:tc>
          <w:tcPr>
            <w:tcW w:w="993" w:type="dxa"/>
            <w:tcBorders>
              <w:top w:val="nil"/>
              <w:left w:val="nil"/>
              <w:bottom w:val="nil"/>
              <w:right w:val="nil"/>
            </w:tcBorders>
            <w:shd w:val="clear" w:color="auto" w:fill="auto"/>
            <w:noWrap/>
            <w:vAlign w:val="bottom"/>
            <w:hideMark/>
          </w:tcPr>
          <w:p w14:paraId="7785165F"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227</w:t>
            </w:r>
          </w:p>
        </w:tc>
        <w:tc>
          <w:tcPr>
            <w:tcW w:w="992" w:type="dxa"/>
            <w:tcBorders>
              <w:top w:val="nil"/>
              <w:left w:val="nil"/>
              <w:bottom w:val="nil"/>
              <w:right w:val="nil"/>
            </w:tcBorders>
            <w:shd w:val="clear" w:color="auto" w:fill="auto"/>
            <w:noWrap/>
            <w:vAlign w:val="bottom"/>
            <w:hideMark/>
          </w:tcPr>
          <w:p w14:paraId="47B82403"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1.0579</w:t>
            </w:r>
          </w:p>
        </w:tc>
        <w:tc>
          <w:tcPr>
            <w:tcW w:w="992" w:type="dxa"/>
            <w:tcBorders>
              <w:top w:val="nil"/>
              <w:left w:val="nil"/>
              <w:bottom w:val="nil"/>
              <w:right w:val="nil"/>
            </w:tcBorders>
            <w:shd w:val="clear" w:color="auto" w:fill="auto"/>
            <w:noWrap/>
            <w:vAlign w:val="bottom"/>
            <w:hideMark/>
          </w:tcPr>
          <w:p w14:paraId="7E4A5756"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0.0386</w:t>
            </w:r>
          </w:p>
        </w:tc>
        <w:tc>
          <w:tcPr>
            <w:tcW w:w="1276" w:type="dxa"/>
            <w:tcBorders>
              <w:top w:val="nil"/>
              <w:left w:val="nil"/>
              <w:bottom w:val="nil"/>
              <w:right w:val="nil"/>
            </w:tcBorders>
            <w:shd w:val="clear" w:color="auto" w:fill="auto"/>
            <w:noWrap/>
            <w:vAlign w:val="bottom"/>
            <w:hideMark/>
          </w:tcPr>
          <w:p w14:paraId="05056CB1"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14</w:t>
            </w:r>
          </w:p>
        </w:tc>
      </w:tr>
      <w:tr w:rsidR="00A67E02" w:rsidRPr="00E33CFB" w14:paraId="1B698A29" w14:textId="77777777" w:rsidTr="00A67E02">
        <w:trPr>
          <w:trHeight w:val="315"/>
        </w:trPr>
        <w:tc>
          <w:tcPr>
            <w:tcW w:w="993" w:type="dxa"/>
            <w:vMerge/>
            <w:tcBorders>
              <w:top w:val="nil"/>
              <w:left w:val="nil"/>
              <w:bottom w:val="single" w:sz="8" w:space="0" w:color="000000"/>
              <w:right w:val="nil"/>
            </w:tcBorders>
            <w:vAlign w:val="center"/>
            <w:hideMark/>
          </w:tcPr>
          <w:p w14:paraId="4F62B609"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18EE578E"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0AA1A5BA" w14:textId="718BAB0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Bui</w:t>
            </w:r>
          </w:p>
        </w:tc>
        <w:tc>
          <w:tcPr>
            <w:tcW w:w="1280" w:type="dxa"/>
            <w:tcBorders>
              <w:top w:val="nil"/>
              <w:left w:val="nil"/>
              <w:bottom w:val="nil"/>
              <w:right w:val="nil"/>
            </w:tcBorders>
            <w:shd w:val="clear" w:color="auto" w:fill="auto"/>
            <w:noWrap/>
            <w:vAlign w:val="bottom"/>
            <w:hideMark/>
          </w:tcPr>
          <w:p w14:paraId="765F7A74"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BUI</w:t>
            </w:r>
          </w:p>
        </w:tc>
        <w:tc>
          <w:tcPr>
            <w:tcW w:w="1413" w:type="dxa"/>
            <w:tcBorders>
              <w:top w:val="nil"/>
              <w:left w:val="nil"/>
              <w:bottom w:val="nil"/>
              <w:right w:val="nil"/>
            </w:tcBorders>
            <w:vAlign w:val="bottom"/>
          </w:tcPr>
          <w:p w14:paraId="34023735" w14:textId="543CD3DB"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Bono</w:t>
            </w:r>
          </w:p>
        </w:tc>
        <w:tc>
          <w:tcPr>
            <w:tcW w:w="1413" w:type="dxa"/>
            <w:tcBorders>
              <w:top w:val="nil"/>
              <w:left w:val="nil"/>
              <w:bottom w:val="nil"/>
              <w:right w:val="nil"/>
            </w:tcBorders>
            <w:shd w:val="clear" w:color="auto" w:fill="auto"/>
            <w:noWrap/>
            <w:vAlign w:val="bottom"/>
            <w:hideMark/>
          </w:tcPr>
          <w:p w14:paraId="47E9A296" w14:textId="5FD97249"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6</w:t>
            </w:r>
          </w:p>
        </w:tc>
        <w:tc>
          <w:tcPr>
            <w:tcW w:w="992" w:type="dxa"/>
            <w:tcBorders>
              <w:top w:val="nil"/>
              <w:left w:val="nil"/>
              <w:bottom w:val="nil"/>
              <w:right w:val="nil"/>
            </w:tcBorders>
            <w:shd w:val="clear" w:color="auto" w:fill="auto"/>
            <w:noWrap/>
            <w:vAlign w:val="bottom"/>
            <w:hideMark/>
          </w:tcPr>
          <w:p w14:paraId="690F2470"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-2.28</w:t>
            </w:r>
          </w:p>
        </w:tc>
        <w:tc>
          <w:tcPr>
            <w:tcW w:w="997" w:type="dxa"/>
            <w:tcBorders>
              <w:top w:val="nil"/>
              <w:left w:val="nil"/>
              <w:bottom w:val="nil"/>
              <w:right w:val="nil"/>
            </w:tcBorders>
            <w:shd w:val="clear" w:color="auto" w:fill="auto"/>
            <w:noWrap/>
            <w:vAlign w:val="bottom"/>
            <w:hideMark/>
          </w:tcPr>
          <w:p w14:paraId="04F5D5A0"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8.24</w:t>
            </w:r>
          </w:p>
        </w:tc>
        <w:tc>
          <w:tcPr>
            <w:tcW w:w="993" w:type="dxa"/>
            <w:tcBorders>
              <w:top w:val="nil"/>
              <w:left w:val="nil"/>
              <w:bottom w:val="nil"/>
              <w:right w:val="nil"/>
            </w:tcBorders>
            <w:shd w:val="clear" w:color="auto" w:fill="auto"/>
            <w:noWrap/>
            <w:vAlign w:val="bottom"/>
            <w:hideMark/>
          </w:tcPr>
          <w:p w14:paraId="6611150B"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216</w:t>
            </w:r>
          </w:p>
        </w:tc>
        <w:tc>
          <w:tcPr>
            <w:tcW w:w="992" w:type="dxa"/>
            <w:tcBorders>
              <w:top w:val="nil"/>
              <w:left w:val="nil"/>
              <w:bottom w:val="nil"/>
              <w:right w:val="nil"/>
            </w:tcBorders>
            <w:shd w:val="clear" w:color="auto" w:fill="auto"/>
            <w:noWrap/>
            <w:vAlign w:val="bottom"/>
            <w:hideMark/>
          </w:tcPr>
          <w:p w14:paraId="3861307F"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1.0825</w:t>
            </w:r>
          </w:p>
        </w:tc>
        <w:tc>
          <w:tcPr>
            <w:tcW w:w="992" w:type="dxa"/>
            <w:tcBorders>
              <w:top w:val="nil"/>
              <w:left w:val="nil"/>
              <w:bottom w:val="nil"/>
              <w:right w:val="nil"/>
            </w:tcBorders>
            <w:shd w:val="clear" w:color="auto" w:fill="auto"/>
            <w:noWrap/>
            <w:vAlign w:val="bottom"/>
            <w:hideMark/>
          </w:tcPr>
          <w:p w14:paraId="038E4864"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0.0550</w:t>
            </w:r>
          </w:p>
        </w:tc>
        <w:tc>
          <w:tcPr>
            <w:tcW w:w="1276" w:type="dxa"/>
            <w:tcBorders>
              <w:top w:val="nil"/>
              <w:left w:val="nil"/>
              <w:bottom w:val="nil"/>
              <w:right w:val="nil"/>
            </w:tcBorders>
            <w:shd w:val="clear" w:color="auto" w:fill="auto"/>
            <w:noWrap/>
            <w:vAlign w:val="bottom"/>
            <w:hideMark/>
          </w:tcPr>
          <w:p w14:paraId="047BC60D"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6</w:t>
            </w:r>
          </w:p>
        </w:tc>
      </w:tr>
      <w:tr w:rsidR="00A67E02" w:rsidRPr="00E33CFB" w14:paraId="36E81DBD" w14:textId="77777777" w:rsidTr="00A67E02">
        <w:trPr>
          <w:trHeight w:val="315"/>
        </w:trPr>
        <w:tc>
          <w:tcPr>
            <w:tcW w:w="993" w:type="dxa"/>
            <w:vMerge/>
            <w:tcBorders>
              <w:top w:val="nil"/>
              <w:left w:val="nil"/>
              <w:bottom w:val="single" w:sz="8" w:space="0" w:color="000000"/>
              <w:right w:val="nil"/>
            </w:tcBorders>
            <w:vAlign w:val="center"/>
            <w:hideMark/>
          </w:tcPr>
          <w:p w14:paraId="3AE60B88"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26552292"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2B1BFD6D" w14:textId="6591A151"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Kyingakrom</w:t>
            </w:r>
          </w:p>
        </w:tc>
        <w:tc>
          <w:tcPr>
            <w:tcW w:w="1280" w:type="dxa"/>
            <w:tcBorders>
              <w:top w:val="nil"/>
              <w:left w:val="nil"/>
              <w:bottom w:val="nil"/>
              <w:right w:val="nil"/>
            </w:tcBorders>
            <w:shd w:val="clear" w:color="auto" w:fill="auto"/>
            <w:noWrap/>
            <w:vAlign w:val="bottom"/>
            <w:hideMark/>
          </w:tcPr>
          <w:p w14:paraId="6BD615E3"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KYG</w:t>
            </w:r>
          </w:p>
        </w:tc>
        <w:tc>
          <w:tcPr>
            <w:tcW w:w="1413" w:type="dxa"/>
            <w:tcBorders>
              <w:top w:val="nil"/>
              <w:left w:val="nil"/>
              <w:bottom w:val="nil"/>
              <w:right w:val="nil"/>
            </w:tcBorders>
            <w:vAlign w:val="bottom"/>
          </w:tcPr>
          <w:p w14:paraId="4E9209D4" w14:textId="3C986D13"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Bono</w:t>
            </w:r>
          </w:p>
        </w:tc>
        <w:tc>
          <w:tcPr>
            <w:tcW w:w="1413" w:type="dxa"/>
            <w:tcBorders>
              <w:top w:val="nil"/>
              <w:left w:val="nil"/>
              <w:bottom w:val="nil"/>
              <w:right w:val="nil"/>
            </w:tcBorders>
            <w:shd w:val="clear" w:color="auto" w:fill="auto"/>
            <w:noWrap/>
            <w:vAlign w:val="bottom"/>
            <w:hideMark/>
          </w:tcPr>
          <w:p w14:paraId="0F1296C2" w14:textId="0848091B"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15</w:t>
            </w:r>
          </w:p>
        </w:tc>
        <w:tc>
          <w:tcPr>
            <w:tcW w:w="992" w:type="dxa"/>
            <w:tcBorders>
              <w:top w:val="nil"/>
              <w:left w:val="nil"/>
              <w:bottom w:val="nil"/>
              <w:right w:val="nil"/>
            </w:tcBorders>
            <w:shd w:val="clear" w:color="auto" w:fill="auto"/>
            <w:noWrap/>
            <w:vAlign w:val="bottom"/>
            <w:hideMark/>
          </w:tcPr>
          <w:p w14:paraId="572E5C87"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-2.11</w:t>
            </w:r>
          </w:p>
        </w:tc>
        <w:tc>
          <w:tcPr>
            <w:tcW w:w="997" w:type="dxa"/>
            <w:tcBorders>
              <w:top w:val="nil"/>
              <w:left w:val="nil"/>
              <w:bottom w:val="nil"/>
              <w:right w:val="nil"/>
            </w:tcBorders>
            <w:shd w:val="clear" w:color="auto" w:fill="auto"/>
            <w:noWrap/>
            <w:vAlign w:val="bottom"/>
            <w:hideMark/>
          </w:tcPr>
          <w:p w14:paraId="28A08EE5"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8.10</w:t>
            </w:r>
          </w:p>
        </w:tc>
        <w:tc>
          <w:tcPr>
            <w:tcW w:w="993" w:type="dxa"/>
            <w:tcBorders>
              <w:top w:val="nil"/>
              <w:left w:val="nil"/>
              <w:bottom w:val="nil"/>
              <w:right w:val="nil"/>
            </w:tcBorders>
            <w:shd w:val="clear" w:color="auto" w:fill="auto"/>
            <w:noWrap/>
            <w:vAlign w:val="bottom"/>
            <w:hideMark/>
          </w:tcPr>
          <w:p w14:paraId="3296B797"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240</w:t>
            </w:r>
          </w:p>
        </w:tc>
        <w:tc>
          <w:tcPr>
            <w:tcW w:w="992" w:type="dxa"/>
            <w:tcBorders>
              <w:top w:val="nil"/>
              <w:left w:val="nil"/>
              <w:bottom w:val="nil"/>
              <w:right w:val="nil"/>
            </w:tcBorders>
            <w:shd w:val="clear" w:color="auto" w:fill="auto"/>
            <w:noWrap/>
            <w:vAlign w:val="bottom"/>
            <w:hideMark/>
          </w:tcPr>
          <w:p w14:paraId="5B0DF1DF"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1.0747</w:t>
            </w:r>
          </w:p>
        </w:tc>
        <w:tc>
          <w:tcPr>
            <w:tcW w:w="992" w:type="dxa"/>
            <w:tcBorders>
              <w:top w:val="nil"/>
              <w:left w:val="nil"/>
              <w:bottom w:val="nil"/>
              <w:right w:val="nil"/>
            </w:tcBorders>
            <w:shd w:val="clear" w:color="auto" w:fill="auto"/>
            <w:noWrap/>
            <w:vAlign w:val="bottom"/>
            <w:hideMark/>
          </w:tcPr>
          <w:p w14:paraId="4104E5EF"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0.0498</w:t>
            </w:r>
          </w:p>
        </w:tc>
        <w:tc>
          <w:tcPr>
            <w:tcW w:w="1276" w:type="dxa"/>
            <w:tcBorders>
              <w:top w:val="nil"/>
              <w:left w:val="nil"/>
              <w:bottom w:val="nil"/>
              <w:right w:val="nil"/>
            </w:tcBorders>
            <w:shd w:val="clear" w:color="auto" w:fill="auto"/>
            <w:noWrap/>
            <w:vAlign w:val="bottom"/>
            <w:hideMark/>
          </w:tcPr>
          <w:p w14:paraId="73F5C734"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15</w:t>
            </w:r>
          </w:p>
        </w:tc>
      </w:tr>
      <w:tr w:rsidR="00A67E02" w:rsidRPr="00E33CFB" w14:paraId="123D75BE" w14:textId="77777777" w:rsidTr="00A67E02">
        <w:trPr>
          <w:trHeight w:val="315"/>
        </w:trPr>
        <w:tc>
          <w:tcPr>
            <w:tcW w:w="993" w:type="dxa"/>
            <w:vMerge/>
            <w:tcBorders>
              <w:top w:val="nil"/>
              <w:left w:val="nil"/>
              <w:bottom w:val="single" w:sz="8" w:space="0" w:color="000000"/>
              <w:right w:val="nil"/>
            </w:tcBorders>
            <w:vAlign w:val="center"/>
            <w:hideMark/>
          </w:tcPr>
          <w:p w14:paraId="01C99B47"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2E56AE70"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4E6EC8A5" w14:textId="0665DE9F"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New Longoro</w:t>
            </w:r>
          </w:p>
        </w:tc>
        <w:tc>
          <w:tcPr>
            <w:tcW w:w="1280" w:type="dxa"/>
            <w:tcBorders>
              <w:top w:val="nil"/>
              <w:left w:val="nil"/>
              <w:bottom w:val="nil"/>
              <w:right w:val="nil"/>
            </w:tcBorders>
            <w:shd w:val="clear" w:color="auto" w:fill="auto"/>
            <w:noWrap/>
            <w:vAlign w:val="bottom"/>
            <w:hideMark/>
          </w:tcPr>
          <w:p w14:paraId="0B143723"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NLG</w:t>
            </w:r>
          </w:p>
        </w:tc>
        <w:tc>
          <w:tcPr>
            <w:tcW w:w="1413" w:type="dxa"/>
            <w:tcBorders>
              <w:top w:val="nil"/>
              <w:left w:val="nil"/>
              <w:bottom w:val="nil"/>
              <w:right w:val="nil"/>
            </w:tcBorders>
            <w:vAlign w:val="bottom"/>
          </w:tcPr>
          <w:p w14:paraId="75616E99" w14:textId="3E9D36B0"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Bono East</w:t>
            </w:r>
          </w:p>
        </w:tc>
        <w:tc>
          <w:tcPr>
            <w:tcW w:w="1413" w:type="dxa"/>
            <w:tcBorders>
              <w:top w:val="nil"/>
              <w:left w:val="nil"/>
              <w:bottom w:val="nil"/>
              <w:right w:val="nil"/>
            </w:tcBorders>
            <w:shd w:val="clear" w:color="auto" w:fill="auto"/>
            <w:noWrap/>
            <w:vAlign w:val="bottom"/>
            <w:hideMark/>
          </w:tcPr>
          <w:p w14:paraId="21940159" w14:textId="5A9A8808"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13</w:t>
            </w:r>
          </w:p>
        </w:tc>
        <w:tc>
          <w:tcPr>
            <w:tcW w:w="992" w:type="dxa"/>
            <w:tcBorders>
              <w:top w:val="nil"/>
              <w:left w:val="nil"/>
              <w:bottom w:val="nil"/>
              <w:right w:val="nil"/>
            </w:tcBorders>
            <w:shd w:val="clear" w:color="auto" w:fill="auto"/>
            <w:noWrap/>
            <w:vAlign w:val="bottom"/>
            <w:hideMark/>
          </w:tcPr>
          <w:p w14:paraId="46047FAF"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-2.05</w:t>
            </w:r>
          </w:p>
        </w:tc>
        <w:tc>
          <w:tcPr>
            <w:tcW w:w="997" w:type="dxa"/>
            <w:tcBorders>
              <w:top w:val="nil"/>
              <w:left w:val="nil"/>
              <w:bottom w:val="nil"/>
              <w:right w:val="nil"/>
            </w:tcBorders>
            <w:shd w:val="clear" w:color="auto" w:fill="auto"/>
            <w:noWrap/>
            <w:vAlign w:val="bottom"/>
            <w:hideMark/>
          </w:tcPr>
          <w:p w14:paraId="35A339F0"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8.13</w:t>
            </w:r>
          </w:p>
        </w:tc>
        <w:tc>
          <w:tcPr>
            <w:tcW w:w="993" w:type="dxa"/>
            <w:tcBorders>
              <w:top w:val="nil"/>
              <w:left w:val="nil"/>
              <w:bottom w:val="nil"/>
              <w:right w:val="nil"/>
            </w:tcBorders>
            <w:shd w:val="clear" w:color="auto" w:fill="auto"/>
            <w:noWrap/>
            <w:vAlign w:val="bottom"/>
            <w:hideMark/>
          </w:tcPr>
          <w:p w14:paraId="51F26C1A"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236</w:t>
            </w:r>
          </w:p>
        </w:tc>
        <w:tc>
          <w:tcPr>
            <w:tcW w:w="992" w:type="dxa"/>
            <w:tcBorders>
              <w:top w:val="nil"/>
              <w:left w:val="nil"/>
              <w:bottom w:val="nil"/>
              <w:right w:val="nil"/>
            </w:tcBorders>
            <w:shd w:val="clear" w:color="auto" w:fill="auto"/>
            <w:noWrap/>
            <w:vAlign w:val="bottom"/>
            <w:hideMark/>
          </w:tcPr>
          <w:p w14:paraId="5C29F8F6"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1.0790</w:t>
            </w:r>
          </w:p>
        </w:tc>
        <w:tc>
          <w:tcPr>
            <w:tcW w:w="992" w:type="dxa"/>
            <w:tcBorders>
              <w:top w:val="nil"/>
              <w:left w:val="nil"/>
              <w:bottom w:val="nil"/>
              <w:right w:val="nil"/>
            </w:tcBorders>
            <w:shd w:val="clear" w:color="auto" w:fill="auto"/>
            <w:noWrap/>
            <w:vAlign w:val="bottom"/>
            <w:hideMark/>
          </w:tcPr>
          <w:p w14:paraId="5140D533"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0.0526</w:t>
            </w:r>
          </w:p>
        </w:tc>
        <w:tc>
          <w:tcPr>
            <w:tcW w:w="1276" w:type="dxa"/>
            <w:tcBorders>
              <w:top w:val="nil"/>
              <w:left w:val="nil"/>
              <w:bottom w:val="nil"/>
              <w:right w:val="nil"/>
            </w:tcBorders>
            <w:shd w:val="clear" w:color="auto" w:fill="auto"/>
            <w:noWrap/>
            <w:vAlign w:val="bottom"/>
            <w:hideMark/>
          </w:tcPr>
          <w:p w14:paraId="3F3FEB94"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13</w:t>
            </w:r>
          </w:p>
        </w:tc>
      </w:tr>
      <w:tr w:rsidR="00A67E02" w:rsidRPr="00E33CFB" w14:paraId="342A7995" w14:textId="77777777" w:rsidTr="00A67E02">
        <w:trPr>
          <w:trHeight w:val="315"/>
        </w:trPr>
        <w:tc>
          <w:tcPr>
            <w:tcW w:w="993" w:type="dxa"/>
            <w:vMerge/>
            <w:tcBorders>
              <w:top w:val="nil"/>
              <w:left w:val="nil"/>
              <w:bottom w:val="single" w:sz="8" w:space="0" w:color="000000"/>
              <w:right w:val="nil"/>
            </w:tcBorders>
            <w:vAlign w:val="center"/>
            <w:hideMark/>
          </w:tcPr>
          <w:p w14:paraId="5ADABFDB"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14FF197D"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single" w:sz="4" w:space="0" w:color="000000"/>
              <w:right w:val="nil"/>
            </w:tcBorders>
            <w:shd w:val="clear" w:color="auto" w:fill="auto"/>
            <w:noWrap/>
            <w:vAlign w:val="bottom"/>
            <w:hideMark/>
          </w:tcPr>
          <w:p w14:paraId="19819D97" w14:textId="43A3A7C3"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Nyire</w:t>
            </w:r>
          </w:p>
        </w:tc>
        <w:tc>
          <w:tcPr>
            <w:tcW w:w="1280" w:type="dxa"/>
            <w:tcBorders>
              <w:top w:val="nil"/>
              <w:left w:val="nil"/>
              <w:bottom w:val="single" w:sz="4" w:space="0" w:color="000000"/>
              <w:right w:val="nil"/>
            </w:tcBorders>
            <w:shd w:val="clear" w:color="auto" w:fill="auto"/>
            <w:noWrap/>
            <w:vAlign w:val="bottom"/>
            <w:hideMark/>
          </w:tcPr>
          <w:p w14:paraId="1C8760C8"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NYR</w:t>
            </w:r>
          </w:p>
        </w:tc>
        <w:tc>
          <w:tcPr>
            <w:tcW w:w="1413" w:type="dxa"/>
            <w:tcBorders>
              <w:top w:val="nil"/>
              <w:left w:val="nil"/>
              <w:bottom w:val="single" w:sz="4" w:space="0" w:color="000000"/>
              <w:right w:val="nil"/>
            </w:tcBorders>
            <w:vAlign w:val="bottom"/>
          </w:tcPr>
          <w:p w14:paraId="6AB87B85" w14:textId="3047CE0A"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Bono</w:t>
            </w:r>
          </w:p>
        </w:tc>
        <w:tc>
          <w:tcPr>
            <w:tcW w:w="1413" w:type="dxa"/>
            <w:tcBorders>
              <w:top w:val="nil"/>
              <w:left w:val="nil"/>
              <w:bottom w:val="single" w:sz="4" w:space="0" w:color="000000"/>
              <w:right w:val="nil"/>
            </w:tcBorders>
            <w:shd w:val="clear" w:color="auto" w:fill="auto"/>
            <w:noWrap/>
            <w:vAlign w:val="bottom"/>
            <w:hideMark/>
          </w:tcPr>
          <w:p w14:paraId="1098919B" w14:textId="63450AB4"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12</w:t>
            </w:r>
          </w:p>
        </w:tc>
        <w:tc>
          <w:tcPr>
            <w:tcW w:w="992" w:type="dxa"/>
            <w:tcBorders>
              <w:top w:val="nil"/>
              <w:left w:val="nil"/>
              <w:bottom w:val="single" w:sz="4" w:space="0" w:color="000000"/>
              <w:right w:val="nil"/>
            </w:tcBorders>
            <w:shd w:val="clear" w:color="auto" w:fill="auto"/>
            <w:noWrap/>
            <w:vAlign w:val="bottom"/>
            <w:hideMark/>
          </w:tcPr>
          <w:p w14:paraId="48169C95"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-2.30</w:t>
            </w:r>
          </w:p>
        </w:tc>
        <w:tc>
          <w:tcPr>
            <w:tcW w:w="997" w:type="dxa"/>
            <w:tcBorders>
              <w:top w:val="nil"/>
              <w:left w:val="nil"/>
              <w:bottom w:val="single" w:sz="4" w:space="0" w:color="000000"/>
              <w:right w:val="nil"/>
            </w:tcBorders>
            <w:shd w:val="clear" w:color="auto" w:fill="auto"/>
            <w:noWrap/>
            <w:vAlign w:val="bottom"/>
            <w:hideMark/>
          </w:tcPr>
          <w:p w14:paraId="2681DF97"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8.11</w:t>
            </w:r>
          </w:p>
        </w:tc>
        <w:tc>
          <w:tcPr>
            <w:tcW w:w="993" w:type="dxa"/>
            <w:tcBorders>
              <w:top w:val="nil"/>
              <w:left w:val="nil"/>
              <w:bottom w:val="single" w:sz="4" w:space="0" w:color="000000"/>
              <w:right w:val="nil"/>
            </w:tcBorders>
            <w:shd w:val="clear" w:color="auto" w:fill="auto"/>
            <w:noWrap/>
            <w:vAlign w:val="bottom"/>
            <w:hideMark/>
          </w:tcPr>
          <w:p w14:paraId="5F6B6711"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236</w:t>
            </w:r>
          </w:p>
        </w:tc>
        <w:tc>
          <w:tcPr>
            <w:tcW w:w="992" w:type="dxa"/>
            <w:tcBorders>
              <w:top w:val="nil"/>
              <w:left w:val="nil"/>
              <w:bottom w:val="single" w:sz="4" w:space="0" w:color="000000"/>
              <w:right w:val="nil"/>
            </w:tcBorders>
            <w:shd w:val="clear" w:color="auto" w:fill="auto"/>
            <w:noWrap/>
            <w:vAlign w:val="bottom"/>
            <w:hideMark/>
          </w:tcPr>
          <w:p w14:paraId="365DCE65"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1.0758</w:t>
            </w:r>
          </w:p>
        </w:tc>
        <w:tc>
          <w:tcPr>
            <w:tcW w:w="992" w:type="dxa"/>
            <w:tcBorders>
              <w:top w:val="nil"/>
              <w:left w:val="nil"/>
              <w:bottom w:val="single" w:sz="4" w:space="0" w:color="000000"/>
              <w:right w:val="nil"/>
            </w:tcBorders>
            <w:shd w:val="clear" w:color="auto" w:fill="auto"/>
            <w:noWrap/>
            <w:vAlign w:val="bottom"/>
            <w:hideMark/>
          </w:tcPr>
          <w:p w14:paraId="47C3BCA7"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0.0505</w:t>
            </w:r>
          </w:p>
        </w:tc>
        <w:tc>
          <w:tcPr>
            <w:tcW w:w="1276" w:type="dxa"/>
            <w:tcBorders>
              <w:top w:val="nil"/>
              <w:left w:val="nil"/>
              <w:bottom w:val="single" w:sz="4" w:space="0" w:color="000000"/>
              <w:right w:val="nil"/>
            </w:tcBorders>
            <w:shd w:val="clear" w:color="auto" w:fill="auto"/>
            <w:noWrap/>
            <w:vAlign w:val="bottom"/>
            <w:hideMark/>
          </w:tcPr>
          <w:p w14:paraId="3B2922D8"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12</w:t>
            </w:r>
          </w:p>
        </w:tc>
      </w:tr>
      <w:tr w:rsidR="00A67E02" w:rsidRPr="00E33CFB" w14:paraId="6C7BF147" w14:textId="77777777" w:rsidTr="00CD3730">
        <w:trPr>
          <w:trHeight w:val="315"/>
        </w:trPr>
        <w:tc>
          <w:tcPr>
            <w:tcW w:w="993" w:type="dxa"/>
            <w:vMerge/>
            <w:tcBorders>
              <w:top w:val="nil"/>
              <w:left w:val="nil"/>
              <w:bottom w:val="single" w:sz="8" w:space="0" w:color="000000"/>
              <w:right w:val="nil"/>
            </w:tcBorders>
            <w:vAlign w:val="center"/>
            <w:hideMark/>
          </w:tcPr>
          <w:p w14:paraId="5C871D0C"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894" w:type="dxa"/>
            <w:vMerge w:val="restart"/>
            <w:tcBorders>
              <w:top w:val="nil"/>
              <w:left w:val="nil"/>
              <w:bottom w:val="single" w:sz="4" w:space="0" w:color="000000"/>
              <w:right w:val="nil"/>
            </w:tcBorders>
            <w:shd w:val="clear" w:color="auto" w:fill="auto"/>
            <w:noWrap/>
            <w:vAlign w:val="center"/>
            <w:hideMark/>
          </w:tcPr>
          <w:p w14:paraId="46723FFB"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Daka</w:t>
            </w:r>
          </w:p>
        </w:tc>
        <w:tc>
          <w:tcPr>
            <w:tcW w:w="2224" w:type="dxa"/>
            <w:tcBorders>
              <w:top w:val="nil"/>
              <w:left w:val="nil"/>
              <w:bottom w:val="nil"/>
              <w:right w:val="nil"/>
            </w:tcBorders>
            <w:shd w:val="clear" w:color="auto" w:fill="auto"/>
            <w:noWrap/>
            <w:vAlign w:val="bottom"/>
            <w:hideMark/>
          </w:tcPr>
          <w:p w14:paraId="280D6C3B" w14:textId="55A840BC"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Wiae Chabbon*</w:t>
            </w:r>
          </w:p>
        </w:tc>
        <w:tc>
          <w:tcPr>
            <w:tcW w:w="1280" w:type="dxa"/>
            <w:vMerge w:val="restart"/>
            <w:tcBorders>
              <w:top w:val="nil"/>
              <w:left w:val="nil"/>
              <w:right w:val="nil"/>
            </w:tcBorders>
            <w:shd w:val="clear" w:color="auto" w:fill="auto"/>
            <w:noWrap/>
            <w:vAlign w:val="center"/>
            <w:hideMark/>
          </w:tcPr>
          <w:p w14:paraId="25FDEA6D" w14:textId="081960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WTC</w:t>
            </w:r>
          </w:p>
        </w:tc>
        <w:tc>
          <w:tcPr>
            <w:tcW w:w="1413" w:type="dxa"/>
            <w:vMerge w:val="restart"/>
            <w:tcBorders>
              <w:top w:val="nil"/>
              <w:left w:val="nil"/>
              <w:right w:val="nil"/>
            </w:tcBorders>
            <w:vAlign w:val="center"/>
          </w:tcPr>
          <w:p w14:paraId="71BD6BDC" w14:textId="1F050563" w:rsidR="00A67E02" w:rsidRPr="00755203" w:rsidRDefault="00A67E02" w:rsidP="00CD3730">
            <w:pPr>
              <w:spacing w:after="0" w:line="276" w:lineRule="auto"/>
              <w:jc w:val="center"/>
              <w:rPr>
                <w:rFonts w:ascii="Times New Roman" w:eastAsia="Times New Roman" w:hAnsi="Times New Roman" w:cs="Times New Roman"/>
                <w:color w:val="000000"/>
                <w:sz w:val="20"/>
                <w:szCs w:val="20"/>
                <w:lang w:val="en-AU" w:eastAsia="en-AU"/>
              </w:rPr>
            </w:pPr>
            <w:commentRangeStart w:id="567"/>
            <w:r>
              <w:rPr>
                <w:rFonts w:ascii="Times New Roman" w:eastAsia="Times New Roman" w:hAnsi="Times New Roman" w:cs="Times New Roman"/>
                <w:color w:val="000000"/>
                <w:sz w:val="20"/>
                <w:szCs w:val="20"/>
                <w:lang w:val="en-AU" w:eastAsia="en-AU"/>
              </w:rPr>
              <w:t>Savannah</w:t>
            </w:r>
            <w:commentRangeEnd w:id="567"/>
            <w:r w:rsidR="005C4534">
              <w:rPr>
                <w:rStyle w:val="CommentReference"/>
              </w:rPr>
              <w:commentReference w:id="567"/>
            </w:r>
          </w:p>
        </w:tc>
        <w:tc>
          <w:tcPr>
            <w:tcW w:w="1413" w:type="dxa"/>
            <w:tcBorders>
              <w:top w:val="nil"/>
              <w:left w:val="nil"/>
              <w:bottom w:val="nil"/>
              <w:right w:val="nil"/>
            </w:tcBorders>
            <w:shd w:val="clear" w:color="auto" w:fill="auto"/>
            <w:noWrap/>
            <w:vAlign w:val="bottom"/>
            <w:hideMark/>
          </w:tcPr>
          <w:p w14:paraId="19172D05" w14:textId="0008EECA"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14</w:t>
            </w:r>
          </w:p>
        </w:tc>
        <w:tc>
          <w:tcPr>
            <w:tcW w:w="992" w:type="dxa"/>
            <w:tcBorders>
              <w:top w:val="nil"/>
              <w:left w:val="nil"/>
              <w:bottom w:val="nil"/>
              <w:right w:val="nil"/>
            </w:tcBorders>
            <w:shd w:val="clear" w:color="auto" w:fill="auto"/>
            <w:noWrap/>
            <w:vAlign w:val="bottom"/>
            <w:hideMark/>
          </w:tcPr>
          <w:p w14:paraId="2926CEFE"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8.28</w:t>
            </w:r>
          </w:p>
        </w:tc>
        <w:tc>
          <w:tcPr>
            <w:tcW w:w="997" w:type="dxa"/>
            <w:tcBorders>
              <w:top w:val="nil"/>
              <w:left w:val="nil"/>
              <w:bottom w:val="nil"/>
              <w:right w:val="nil"/>
            </w:tcBorders>
            <w:shd w:val="clear" w:color="auto" w:fill="auto"/>
            <w:noWrap/>
            <w:vAlign w:val="bottom"/>
            <w:hideMark/>
          </w:tcPr>
          <w:p w14:paraId="50DFA643"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-0.21</w:t>
            </w:r>
          </w:p>
        </w:tc>
        <w:tc>
          <w:tcPr>
            <w:tcW w:w="993" w:type="dxa"/>
            <w:vMerge w:val="restart"/>
            <w:tcBorders>
              <w:top w:val="nil"/>
              <w:left w:val="nil"/>
              <w:bottom w:val="single" w:sz="4" w:space="0" w:color="000000"/>
              <w:right w:val="nil"/>
            </w:tcBorders>
            <w:shd w:val="clear" w:color="auto" w:fill="auto"/>
            <w:noWrap/>
            <w:vAlign w:val="center"/>
            <w:hideMark/>
          </w:tcPr>
          <w:p w14:paraId="2EFA36D3"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258</w:t>
            </w:r>
          </w:p>
        </w:tc>
        <w:tc>
          <w:tcPr>
            <w:tcW w:w="992" w:type="dxa"/>
            <w:vMerge w:val="restart"/>
            <w:tcBorders>
              <w:top w:val="nil"/>
              <w:left w:val="nil"/>
              <w:bottom w:val="single" w:sz="4" w:space="0" w:color="000000"/>
              <w:right w:val="nil"/>
            </w:tcBorders>
            <w:shd w:val="clear" w:color="auto" w:fill="auto"/>
            <w:noWrap/>
            <w:vAlign w:val="center"/>
            <w:hideMark/>
          </w:tcPr>
          <w:p w14:paraId="5016185D"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1.0699</w:t>
            </w:r>
          </w:p>
        </w:tc>
        <w:tc>
          <w:tcPr>
            <w:tcW w:w="992" w:type="dxa"/>
            <w:vMerge w:val="restart"/>
            <w:tcBorders>
              <w:top w:val="nil"/>
              <w:left w:val="nil"/>
              <w:bottom w:val="single" w:sz="4" w:space="0" w:color="000000"/>
              <w:right w:val="nil"/>
            </w:tcBorders>
            <w:shd w:val="clear" w:color="auto" w:fill="auto"/>
            <w:noWrap/>
            <w:vAlign w:val="center"/>
            <w:hideMark/>
          </w:tcPr>
          <w:p w14:paraId="7AB18E35"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0.0466</w:t>
            </w:r>
          </w:p>
        </w:tc>
        <w:tc>
          <w:tcPr>
            <w:tcW w:w="1276" w:type="dxa"/>
            <w:vMerge w:val="restart"/>
            <w:tcBorders>
              <w:top w:val="nil"/>
              <w:left w:val="nil"/>
              <w:bottom w:val="single" w:sz="4" w:space="0" w:color="000000"/>
              <w:right w:val="nil"/>
            </w:tcBorders>
            <w:shd w:val="clear" w:color="auto" w:fill="auto"/>
            <w:noWrap/>
            <w:vAlign w:val="center"/>
            <w:hideMark/>
          </w:tcPr>
          <w:p w14:paraId="08A99313"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24</w:t>
            </w:r>
          </w:p>
        </w:tc>
      </w:tr>
      <w:tr w:rsidR="00A67E02" w:rsidRPr="00E33CFB" w14:paraId="5ABB15F0" w14:textId="77777777" w:rsidTr="00A67E02">
        <w:trPr>
          <w:trHeight w:val="315"/>
        </w:trPr>
        <w:tc>
          <w:tcPr>
            <w:tcW w:w="993" w:type="dxa"/>
            <w:vMerge/>
            <w:tcBorders>
              <w:top w:val="nil"/>
              <w:left w:val="nil"/>
              <w:bottom w:val="single" w:sz="8" w:space="0" w:color="000000"/>
              <w:right w:val="nil"/>
            </w:tcBorders>
            <w:vAlign w:val="center"/>
            <w:hideMark/>
          </w:tcPr>
          <w:p w14:paraId="69E42587"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7080AC3E"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135CBE90" w14:textId="65237C0D"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Takumdo*</w:t>
            </w:r>
          </w:p>
        </w:tc>
        <w:tc>
          <w:tcPr>
            <w:tcW w:w="1280" w:type="dxa"/>
            <w:vMerge/>
            <w:tcBorders>
              <w:left w:val="nil"/>
              <w:right w:val="nil"/>
            </w:tcBorders>
            <w:shd w:val="clear" w:color="auto" w:fill="auto"/>
            <w:noWrap/>
            <w:vAlign w:val="bottom"/>
            <w:hideMark/>
          </w:tcPr>
          <w:p w14:paraId="68074D7D" w14:textId="5AA71024"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1413" w:type="dxa"/>
            <w:vMerge/>
            <w:tcBorders>
              <w:left w:val="nil"/>
              <w:right w:val="nil"/>
            </w:tcBorders>
            <w:vAlign w:val="bottom"/>
          </w:tcPr>
          <w:p w14:paraId="5690C96E" w14:textId="3B5C74EF"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p>
        </w:tc>
        <w:tc>
          <w:tcPr>
            <w:tcW w:w="1413" w:type="dxa"/>
            <w:tcBorders>
              <w:top w:val="nil"/>
              <w:left w:val="nil"/>
              <w:bottom w:val="nil"/>
              <w:right w:val="nil"/>
            </w:tcBorders>
            <w:shd w:val="clear" w:color="auto" w:fill="auto"/>
            <w:noWrap/>
            <w:vAlign w:val="bottom"/>
            <w:hideMark/>
          </w:tcPr>
          <w:p w14:paraId="7B349092" w14:textId="3AF4A5FE"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w:t>
            </w:r>
          </w:p>
        </w:tc>
        <w:tc>
          <w:tcPr>
            <w:tcW w:w="992" w:type="dxa"/>
            <w:tcBorders>
              <w:top w:val="nil"/>
              <w:left w:val="nil"/>
              <w:bottom w:val="nil"/>
              <w:right w:val="nil"/>
            </w:tcBorders>
            <w:shd w:val="clear" w:color="auto" w:fill="auto"/>
            <w:noWrap/>
            <w:vAlign w:val="bottom"/>
            <w:hideMark/>
          </w:tcPr>
          <w:p w14:paraId="2A9B1AEA"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8.28</w:t>
            </w:r>
          </w:p>
        </w:tc>
        <w:tc>
          <w:tcPr>
            <w:tcW w:w="997" w:type="dxa"/>
            <w:tcBorders>
              <w:top w:val="nil"/>
              <w:left w:val="nil"/>
              <w:bottom w:val="nil"/>
              <w:right w:val="nil"/>
            </w:tcBorders>
            <w:shd w:val="clear" w:color="auto" w:fill="auto"/>
            <w:noWrap/>
            <w:vAlign w:val="bottom"/>
            <w:hideMark/>
          </w:tcPr>
          <w:p w14:paraId="1B644FD0"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-0.19</w:t>
            </w:r>
          </w:p>
        </w:tc>
        <w:tc>
          <w:tcPr>
            <w:tcW w:w="993" w:type="dxa"/>
            <w:vMerge/>
            <w:tcBorders>
              <w:top w:val="nil"/>
              <w:left w:val="nil"/>
              <w:bottom w:val="single" w:sz="4" w:space="0" w:color="000000"/>
              <w:right w:val="nil"/>
            </w:tcBorders>
            <w:vAlign w:val="center"/>
            <w:hideMark/>
          </w:tcPr>
          <w:p w14:paraId="72569901"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7F38AF46"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3CA910A2"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1276" w:type="dxa"/>
            <w:vMerge/>
            <w:tcBorders>
              <w:top w:val="nil"/>
              <w:left w:val="nil"/>
              <w:bottom w:val="single" w:sz="4" w:space="0" w:color="000000"/>
              <w:right w:val="nil"/>
            </w:tcBorders>
            <w:vAlign w:val="center"/>
            <w:hideMark/>
          </w:tcPr>
          <w:p w14:paraId="3CEFE899"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r>
      <w:tr w:rsidR="00A67E02" w:rsidRPr="00E33CFB" w14:paraId="3FBB651D" w14:textId="77777777" w:rsidTr="00A67E02">
        <w:trPr>
          <w:trHeight w:val="315"/>
        </w:trPr>
        <w:tc>
          <w:tcPr>
            <w:tcW w:w="993" w:type="dxa"/>
            <w:vMerge/>
            <w:tcBorders>
              <w:top w:val="nil"/>
              <w:left w:val="nil"/>
              <w:bottom w:val="single" w:sz="8" w:space="0" w:color="000000"/>
              <w:right w:val="nil"/>
            </w:tcBorders>
            <w:vAlign w:val="center"/>
            <w:hideMark/>
          </w:tcPr>
          <w:p w14:paraId="564588A7"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44986129"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24D42A5A" w14:textId="651FE16F"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Wiae*</w:t>
            </w:r>
          </w:p>
        </w:tc>
        <w:tc>
          <w:tcPr>
            <w:tcW w:w="1280" w:type="dxa"/>
            <w:vMerge/>
            <w:tcBorders>
              <w:left w:val="nil"/>
              <w:bottom w:val="nil"/>
              <w:right w:val="nil"/>
            </w:tcBorders>
            <w:shd w:val="clear" w:color="auto" w:fill="auto"/>
            <w:noWrap/>
            <w:vAlign w:val="bottom"/>
            <w:hideMark/>
          </w:tcPr>
          <w:p w14:paraId="7A698AF8" w14:textId="6B46649A"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1413" w:type="dxa"/>
            <w:vMerge/>
            <w:tcBorders>
              <w:left w:val="nil"/>
              <w:bottom w:val="nil"/>
              <w:right w:val="nil"/>
            </w:tcBorders>
            <w:vAlign w:val="bottom"/>
          </w:tcPr>
          <w:p w14:paraId="2299514B" w14:textId="34153699"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p>
        </w:tc>
        <w:tc>
          <w:tcPr>
            <w:tcW w:w="1413" w:type="dxa"/>
            <w:tcBorders>
              <w:top w:val="nil"/>
              <w:left w:val="nil"/>
              <w:bottom w:val="nil"/>
              <w:right w:val="nil"/>
            </w:tcBorders>
            <w:shd w:val="clear" w:color="auto" w:fill="auto"/>
            <w:noWrap/>
            <w:vAlign w:val="bottom"/>
            <w:hideMark/>
          </w:tcPr>
          <w:p w14:paraId="3E0548DA" w14:textId="1CBD3B51"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9</w:t>
            </w:r>
          </w:p>
        </w:tc>
        <w:tc>
          <w:tcPr>
            <w:tcW w:w="992" w:type="dxa"/>
            <w:tcBorders>
              <w:top w:val="nil"/>
              <w:left w:val="nil"/>
              <w:bottom w:val="nil"/>
              <w:right w:val="nil"/>
            </w:tcBorders>
            <w:shd w:val="clear" w:color="auto" w:fill="auto"/>
            <w:noWrap/>
            <w:vAlign w:val="bottom"/>
            <w:hideMark/>
          </w:tcPr>
          <w:p w14:paraId="6BC8974E"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8.32</w:t>
            </w:r>
          </w:p>
        </w:tc>
        <w:tc>
          <w:tcPr>
            <w:tcW w:w="997" w:type="dxa"/>
            <w:tcBorders>
              <w:top w:val="nil"/>
              <w:left w:val="nil"/>
              <w:bottom w:val="nil"/>
              <w:right w:val="nil"/>
            </w:tcBorders>
            <w:shd w:val="clear" w:color="auto" w:fill="auto"/>
            <w:noWrap/>
            <w:vAlign w:val="bottom"/>
            <w:hideMark/>
          </w:tcPr>
          <w:p w14:paraId="09616973"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-0.22</w:t>
            </w:r>
          </w:p>
        </w:tc>
        <w:tc>
          <w:tcPr>
            <w:tcW w:w="993" w:type="dxa"/>
            <w:vMerge/>
            <w:tcBorders>
              <w:top w:val="nil"/>
              <w:left w:val="nil"/>
              <w:bottom w:val="single" w:sz="4" w:space="0" w:color="000000"/>
              <w:right w:val="nil"/>
            </w:tcBorders>
            <w:vAlign w:val="center"/>
            <w:hideMark/>
          </w:tcPr>
          <w:p w14:paraId="791719A5"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063FC9FA"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5834392F"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1276" w:type="dxa"/>
            <w:vMerge/>
            <w:tcBorders>
              <w:top w:val="nil"/>
              <w:left w:val="nil"/>
              <w:bottom w:val="single" w:sz="4" w:space="0" w:color="000000"/>
              <w:right w:val="nil"/>
            </w:tcBorders>
            <w:vAlign w:val="center"/>
            <w:hideMark/>
          </w:tcPr>
          <w:p w14:paraId="6682B735"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r>
      <w:tr w:rsidR="00A67E02" w:rsidRPr="00E33CFB" w14:paraId="7AE0D727" w14:textId="77777777" w:rsidTr="00A67E02">
        <w:trPr>
          <w:trHeight w:val="315"/>
        </w:trPr>
        <w:tc>
          <w:tcPr>
            <w:tcW w:w="993" w:type="dxa"/>
            <w:vMerge/>
            <w:tcBorders>
              <w:top w:val="nil"/>
              <w:left w:val="nil"/>
              <w:bottom w:val="single" w:sz="8" w:space="0" w:color="000000"/>
              <w:right w:val="nil"/>
            </w:tcBorders>
            <w:vAlign w:val="center"/>
            <w:hideMark/>
          </w:tcPr>
          <w:p w14:paraId="1322E2DA"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3C658C74"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1ECA0E04" w14:textId="1FE04EC5"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Jagbengbendo</w:t>
            </w:r>
          </w:p>
        </w:tc>
        <w:tc>
          <w:tcPr>
            <w:tcW w:w="1280" w:type="dxa"/>
            <w:tcBorders>
              <w:top w:val="nil"/>
              <w:left w:val="nil"/>
              <w:bottom w:val="nil"/>
              <w:right w:val="nil"/>
            </w:tcBorders>
            <w:shd w:val="clear" w:color="auto" w:fill="auto"/>
            <w:noWrap/>
            <w:vAlign w:val="bottom"/>
            <w:hideMark/>
          </w:tcPr>
          <w:p w14:paraId="48887B0E"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JAG</w:t>
            </w:r>
          </w:p>
        </w:tc>
        <w:tc>
          <w:tcPr>
            <w:tcW w:w="1413" w:type="dxa"/>
            <w:tcBorders>
              <w:top w:val="nil"/>
              <w:left w:val="nil"/>
              <w:bottom w:val="nil"/>
              <w:right w:val="nil"/>
            </w:tcBorders>
            <w:vAlign w:val="bottom"/>
          </w:tcPr>
          <w:p w14:paraId="5279113F" w14:textId="197F2B32"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Northern</w:t>
            </w:r>
          </w:p>
        </w:tc>
        <w:tc>
          <w:tcPr>
            <w:tcW w:w="1413" w:type="dxa"/>
            <w:tcBorders>
              <w:top w:val="nil"/>
              <w:left w:val="nil"/>
              <w:bottom w:val="nil"/>
              <w:right w:val="nil"/>
            </w:tcBorders>
            <w:shd w:val="clear" w:color="auto" w:fill="auto"/>
            <w:noWrap/>
            <w:vAlign w:val="bottom"/>
            <w:hideMark/>
          </w:tcPr>
          <w:p w14:paraId="36E5AC7E" w14:textId="287CB002"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30</w:t>
            </w:r>
          </w:p>
        </w:tc>
        <w:tc>
          <w:tcPr>
            <w:tcW w:w="992" w:type="dxa"/>
            <w:tcBorders>
              <w:top w:val="nil"/>
              <w:left w:val="nil"/>
              <w:bottom w:val="nil"/>
              <w:right w:val="nil"/>
            </w:tcBorders>
            <w:shd w:val="clear" w:color="auto" w:fill="auto"/>
            <w:noWrap/>
            <w:vAlign w:val="bottom"/>
            <w:hideMark/>
          </w:tcPr>
          <w:p w14:paraId="24172089"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-0.13</w:t>
            </w:r>
          </w:p>
        </w:tc>
        <w:tc>
          <w:tcPr>
            <w:tcW w:w="997" w:type="dxa"/>
            <w:tcBorders>
              <w:top w:val="nil"/>
              <w:left w:val="nil"/>
              <w:bottom w:val="nil"/>
              <w:right w:val="nil"/>
            </w:tcBorders>
            <w:shd w:val="clear" w:color="auto" w:fill="auto"/>
            <w:noWrap/>
            <w:vAlign w:val="bottom"/>
            <w:hideMark/>
          </w:tcPr>
          <w:p w14:paraId="2647FB8B"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8.33</w:t>
            </w:r>
          </w:p>
        </w:tc>
        <w:tc>
          <w:tcPr>
            <w:tcW w:w="993" w:type="dxa"/>
            <w:tcBorders>
              <w:top w:val="nil"/>
              <w:left w:val="nil"/>
              <w:bottom w:val="nil"/>
              <w:right w:val="nil"/>
            </w:tcBorders>
            <w:shd w:val="clear" w:color="auto" w:fill="auto"/>
            <w:noWrap/>
            <w:vAlign w:val="bottom"/>
            <w:hideMark/>
          </w:tcPr>
          <w:p w14:paraId="3289B9D2"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258</w:t>
            </w:r>
          </w:p>
        </w:tc>
        <w:tc>
          <w:tcPr>
            <w:tcW w:w="992" w:type="dxa"/>
            <w:tcBorders>
              <w:top w:val="nil"/>
              <w:left w:val="nil"/>
              <w:bottom w:val="nil"/>
              <w:right w:val="nil"/>
            </w:tcBorders>
            <w:shd w:val="clear" w:color="auto" w:fill="auto"/>
            <w:noWrap/>
            <w:vAlign w:val="bottom"/>
            <w:hideMark/>
          </w:tcPr>
          <w:p w14:paraId="68AA7B36"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1.0637</w:t>
            </w:r>
          </w:p>
        </w:tc>
        <w:tc>
          <w:tcPr>
            <w:tcW w:w="992" w:type="dxa"/>
            <w:tcBorders>
              <w:top w:val="nil"/>
              <w:left w:val="nil"/>
              <w:bottom w:val="nil"/>
              <w:right w:val="nil"/>
            </w:tcBorders>
            <w:shd w:val="clear" w:color="auto" w:fill="auto"/>
            <w:noWrap/>
            <w:vAlign w:val="bottom"/>
            <w:hideMark/>
          </w:tcPr>
          <w:p w14:paraId="6F45C338"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0.0425</w:t>
            </w:r>
          </w:p>
        </w:tc>
        <w:tc>
          <w:tcPr>
            <w:tcW w:w="1276" w:type="dxa"/>
            <w:tcBorders>
              <w:top w:val="nil"/>
              <w:left w:val="nil"/>
              <w:bottom w:val="nil"/>
              <w:right w:val="nil"/>
            </w:tcBorders>
            <w:shd w:val="clear" w:color="auto" w:fill="auto"/>
            <w:noWrap/>
            <w:vAlign w:val="bottom"/>
            <w:hideMark/>
          </w:tcPr>
          <w:p w14:paraId="625F3E2B"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28</w:t>
            </w:r>
          </w:p>
        </w:tc>
      </w:tr>
      <w:tr w:rsidR="00A67E02" w:rsidRPr="00E33CFB" w14:paraId="7E9B2BC8" w14:textId="77777777" w:rsidTr="00A67E02">
        <w:trPr>
          <w:trHeight w:val="315"/>
        </w:trPr>
        <w:tc>
          <w:tcPr>
            <w:tcW w:w="993" w:type="dxa"/>
            <w:vMerge/>
            <w:tcBorders>
              <w:top w:val="nil"/>
              <w:left w:val="nil"/>
              <w:bottom w:val="single" w:sz="8" w:space="0" w:color="000000"/>
              <w:right w:val="nil"/>
            </w:tcBorders>
            <w:vAlign w:val="center"/>
            <w:hideMark/>
          </w:tcPr>
          <w:p w14:paraId="1EAAE3B6"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1CEE905D"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single" w:sz="4" w:space="0" w:color="000000"/>
              <w:right w:val="nil"/>
            </w:tcBorders>
            <w:shd w:val="clear" w:color="auto" w:fill="auto"/>
            <w:noWrap/>
            <w:vAlign w:val="bottom"/>
            <w:hideMark/>
          </w:tcPr>
          <w:p w14:paraId="0725120F" w14:textId="19BBC5B5"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Kojoboni</w:t>
            </w:r>
          </w:p>
        </w:tc>
        <w:tc>
          <w:tcPr>
            <w:tcW w:w="1280" w:type="dxa"/>
            <w:tcBorders>
              <w:top w:val="nil"/>
              <w:left w:val="nil"/>
              <w:bottom w:val="single" w:sz="4" w:space="0" w:color="000000"/>
              <w:right w:val="nil"/>
            </w:tcBorders>
            <w:shd w:val="clear" w:color="auto" w:fill="auto"/>
            <w:noWrap/>
            <w:vAlign w:val="bottom"/>
            <w:hideMark/>
          </w:tcPr>
          <w:p w14:paraId="34328DDC"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KOJ</w:t>
            </w:r>
          </w:p>
        </w:tc>
        <w:tc>
          <w:tcPr>
            <w:tcW w:w="1413" w:type="dxa"/>
            <w:tcBorders>
              <w:top w:val="nil"/>
              <w:left w:val="nil"/>
              <w:bottom w:val="single" w:sz="4" w:space="0" w:color="000000"/>
              <w:right w:val="nil"/>
            </w:tcBorders>
            <w:vAlign w:val="bottom"/>
          </w:tcPr>
          <w:p w14:paraId="094856E2" w14:textId="3EA8E266"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Northern</w:t>
            </w:r>
          </w:p>
        </w:tc>
        <w:tc>
          <w:tcPr>
            <w:tcW w:w="1413" w:type="dxa"/>
            <w:tcBorders>
              <w:top w:val="nil"/>
              <w:left w:val="nil"/>
              <w:bottom w:val="single" w:sz="4" w:space="0" w:color="000000"/>
              <w:right w:val="nil"/>
            </w:tcBorders>
            <w:shd w:val="clear" w:color="auto" w:fill="auto"/>
            <w:noWrap/>
            <w:vAlign w:val="bottom"/>
            <w:hideMark/>
          </w:tcPr>
          <w:p w14:paraId="1279048C" w14:textId="0784B60A"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13</w:t>
            </w:r>
          </w:p>
        </w:tc>
        <w:tc>
          <w:tcPr>
            <w:tcW w:w="992" w:type="dxa"/>
            <w:tcBorders>
              <w:top w:val="nil"/>
              <w:left w:val="nil"/>
              <w:bottom w:val="single" w:sz="4" w:space="0" w:color="000000"/>
              <w:right w:val="nil"/>
            </w:tcBorders>
            <w:shd w:val="clear" w:color="auto" w:fill="auto"/>
            <w:noWrap/>
            <w:vAlign w:val="bottom"/>
            <w:hideMark/>
          </w:tcPr>
          <w:p w14:paraId="47B0173F"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-0.18</w:t>
            </w:r>
          </w:p>
        </w:tc>
        <w:tc>
          <w:tcPr>
            <w:tcW w:w="997" w:type="dxa"/>
            <w:tcBorders>
              <w:top w:val="nil"/>
              <w:left w:val="nil"/>
              <w:bottom w:val="single" w:sz="4" w:space="0" w:color="000000"/>
              <w:right w:val="nil"/>
            </w:tcBorders>
            <w:shd w:val="clear" w:color="auto" w:fill="auto"/>
            <w:noWrap/>
            <w:vAlign w:val="bottom"/>
            <w:hideMark/>
          </w:tcPr>
          <w:p w14:paraId="4978A20E"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8.49</w:t>
            </w:r>
          </w:p>
        </w:tc>
        <w:tc>
          <w:tcPr>
            <w:tcW w:w="993" w:type="dxa"/>
            <w:tcBorders>
              <w:top w:val="nil"/>
              <w:left w:val="nil"/>
              <w:bottom w:val="single" w:sz="4" w:space="0" w:color="000000"/>
              <w:right w:val="nil"/>
            </w:tcBorders>
            <w:shd w:val="clear" w:color="auto" w:fill="auto"/>
            <w:noWrap/>
            <w:vAlign w:val="bottom"/>
            <w:hideMark/>
          </w:tcPr>
          <w:p w14:paraId="33EDC895"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237</w:t>
            </w:r>
          </w:p>
        </w:tc>
        <w:tc>
          <w:tcPr>
            <w:tcW w:w="992" w:type="dxa"/>
            <w:tcBorders>
              <w:top w:val="nil"/>
              <w:left w:val="nil"/>
              <w:bottom w:val="single" w:sz="4" w:space="0" w:color="000000"/>
              <w:right w:val="nil"/>
            </w:tcBorders>
            <w:shd w:val="clear" w:color="auto" w:fill="auto"/>
            <w:noWrap/>
            <w:vAlign w:val="bottom"/>
            <w:hideMark/>
          </w:tcPr>
          <w:p w14:paraId="4434B945"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1.0804</w:t>
            </w:r>
          </w:p>
        </w:tc>
        <w:tc>
          <w:tcPr>
            <w:tcW w:w="992" w:type="dxa"/>
            <w:tcBorders>
              <w:top w:val="nil"/>
              <w:left w:val="nil"/>
              <w:bottom w:val="single" w:sz="4" w:space="0" w:color="000000"/>
              <w:right w:val="nil"/>
            </w:tcBorders>
            <w:shd w:val="clear" w:color="auto" w:fill="auto"/>
            <w:noWrap/>
            <w:vAlign w:val="bottom"/>
            <w:hideMark/>
          </w:tcPr>
          <w:p w14:paraId="35B46E4C"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0.0536</w:t>
            </w:r>
          </w:p>
        </w:tc>
        <w:tc>
          <w:tcPr>
            <w:tcW w:w="1276" w:type="dxa"/>
            <w:tcBorders>
              <w:top w:val="nil"/>
              <w:left w:val="nil"/>
              <w:bottom w:val="single" w:sz="4" w:space="0" w:color="000000"/>
              <w:right w:val="nil"/>
            </w:tcBorders>
            <w:shd w:val="clear" w:color="auto" w:fill="auto"/>
            <w:noWrap/>
            <w:vAlign w:val="bottom"/>
            <w:hideMark/>
          </w:tcPr>
          <w:p w14:paraId="65F83877"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12</w:t>
            </w:r>
          </w:p>
        </w:tc>
      </w:tr>
      <w:tr w:rsidR="00CD3730" w:rsidRPr="00E33CFB" w14:paraId="17AB9D34" w14:textId="77777777" w:rsidTr="00CD3730">
        <w:trPr>
          <w:trHeight w:val="315"/>
        </w:trPr>
        <w:tc>
          <w:tcPr>
            <w:tcW w:w="993" w:type="dxa"/>
            <w:vMerge/>
            <w:tcBorders>
              <w:top w:val="nil"/>
              <w:left w:val="nil"/>
              <w:bottom w:val="single" w:sz="8" w:space="0" w:color="000000"/>
              <w:right w:val="nil"/>
            </w:tcBorders>
            <w:vAlign w:val="center"/>
            <w:hideMark/>
          </w:tcPr>
          <w:p w14:paraId="21EB8FD8" w14:textId="77777777" w:rsidR="00CD3730" w:rsidRPr="00755203" w:rsidRDefault="00CD3730" w:rsidP="00A67E02">
            <w:pPr>
              <w:spacing w:after="0" w:line="276" w:lineRule="auto"/>
              <w:rPr>
                <w:rFonts w:ascii="Times New Roman" w:eastAsia="Times New Roman" w:hAnsi="Times New Roman" w:cs="Times New Roman"/>
                <w:color w:val="000000"/>
                <w:sz w:val="20"/>
                <w:szCs w:val="20"/>
                <w:lang w:val="en-AU" w:eastAsia="en-AU"/>
              </w:rPr>
            </w:pPr>
          </w:p>
        </w:tc>
        <w:tc>
          <w:tcPr>
            <w:tcW w:w="894" w:type="dxa"/>
            <w:vMerge w:val="restart"/>
            <w:tcBorders>
              <w:top w:val="nil"/>
              <w:left w:val="nil"/>
              <w:bottom w:val="single" w:sz="8" w:space="0" w:color="000000"/>
              <w:right w:val="nil"/>
            </w:tcBorders>
            <w:shd w:val="clear" w:color="auto" w:fill="auto"/>
            <w:noWrap/>
            <w:vAlign w:val="center"/>
            <w:hideMark/>
          </w:tcPr>
          <w:p w14:paraId="64FA126E" w14:textId="77777777" w:rsidR="00CD3730" w:rsidRPr="00755203" w:rsidRDefault="00CD3730"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Pru</w:t>
            </w:r>
          </w:p>
        </w:tc>
        <w:tc>
          <w:tcPr>
            <w:tcW w:w="2224" w:type="dxa"/>
            <w:tcBorders>
              <w:top w:val="nil"/>
              <w:left w:val="nil"/>
              <w:bottom w:val="nil"/>
              <w:right w:val="nil"/>
            </w:tcBorders>
            <w:shd w:val="clear" w:color="auto" w:fill="auto"/>
            <w:noWrap/>
            <w:vAlign w:val="bottom"/>
            <w:hideMark/>
          </w:tcPr>
          <w:p w14:paraId="68A1F24E" w14:textId="06FF1018" w:rsidR="00CD3730" w:rsidRPr="00755203" w:rsidRDefault="00CD3730"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Baaya*</w:t>
            </w:r>
          </w:p>
        </w:tc>
        <w:tc>
          <w:tcPr>
            <w:tcW w:w="1280" w:type="dxa"/>
            <w:vMerge w:val="restart"/>
            <w:tcBorders>
              <w:top w:val="nil"/>
              <w:left w:val="nil"/>
              <w:right w:val="nil"/>
            </w:tcBorders>
            <w:shd w:val="clear" w:color="auto" w:fill="auto"/>
            <w:noWrap/>
            <w:vAlign w:val="bottom"/>
            <w:hideMark/>
          </w:tcPr>
          <w:p w14:paraId="7C0D4E72" w14:textId="685A1F16" w:rsidR="00CD3730" w:rsidRDefault="00CD3730" w:rsidP="00A67E02">
            <w:pPr>
              <w:spacing w:after="0" w:line="276" w:lineRule="auto"/>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BAS</w:t>
            </w:r>
          </w:p>
          <w:p w14:paraId="27D98D34" w14:textId="38ADBBE0" w:rsidR="00CD3730" w:rsidRPr="00755203" w:rsidRDefault="00CD3730" w:rsidP="00A67E02">
            <w:pPr>
              <w:spacing w:after="0" w:line="276" w:lineRule="auto"/>
              <w:rPr>
                <w:rFonts w:ascii="Times New Roman" w:eastAsia="Times New Roman" w:hAnsi="Times New Roman" w:cs="Times New Roman"/>
                <w:color w:val="000000"/>
                <w:sz w:val="20"/>
                <w:szCs w:val="20"/>
                <w:lang w:val="en-AU" w:eastAsia="en-AU"/>
              </w:rPr>
            </w:pPr>
          </w:p>
        </w:tc>
        <w:tc>
          <w:tcPr>
            <w:tcW w:w="1413" w:type="dxa"/>
            <w:vMerge w:val="restart"/>
            <w:tcBorders>
              <w:top w:val="nil"/>
              <w:left w:val="nil"/>
              <w:right w:val="nil"/>
            </w:tcBorders>
            <w:vAlign w:val="center"/>
          </w:tcPr>
          <w:p w14:paraId="1CE191F9" w14:textId="722037C8" w:rsidR="00CD3730" w:rsidRPr="00755203" w:rsidRDefault="00CD3730" w:rsidP="00CD3730">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Bono East</w:t>
            </w:r>
          </w:p>
        </w:tc>
        <w:tc>
          <w:tcPr>
            <w:tcW w:w="1413" w:type="dxa"/>
            <w:tcBorders>
              <w:top w:val="nil"/>
              <w:left w:val="nil"/>
              <w:bottom w:val="nil"/>
              <w:right w:val="nil"/>
            </w:tcBorders>
            <w:shd w:val="clear" w:color="auto" w:fill="auto"/>
            <w:noWrap/>
            <w:vAlign w:val="bottom"/>
            <w:hideMark/>
          </w:tcPr>
          <w:p w14:paraId="600AC8D3" w14:textId="2BFCD0C3" w:rsidR="00CD3730" w:rsidRPr="00755203" w:rsidRDefault="00CD3730"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w:t>
            </w:r>
          </w:p>
        </w:tc>
        <w:tc>
          <w:tcPr>
            <w:tcW w:w="992" w:type="dxa"/>
            <w:tcBorders>
              <w:top w:val="nil"/>
              <w:left w:val="nil"/>
              <w:bottom w:val="nil"/>
              <w:right w:val="nil"/>
            </w:tcBorders>
            <w:shd w:val="clear" w:color="auto" w:fill="auto"/>
            <w:noWrap/>
            <w:vAlign w:val="bottom"/>
            <w:hideMark/>
          </w:tcPr>
          <w:p w14:paraId="18C724B1" w14:textId="77777777" w:rsidR="00CD3730" w:rsidRPr="00755203" w:rsidRDefault="00CD3730"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8.00</w:t>
            </w:r>
          </w:p>
        </w:tc>
        <w:tc>
          <w:tcPr>
            <w:tcW w:w="997" w:type="dxa"/>
            <w:tcBorders>
              <w:top w:val="nil"/>
              <w:left w:val="nil"/>
              <w:bottom w:val="nil"/>
              <w:right w:val="nil"/>
            </w:tcBorders>
            <w:shd w:val="clear" w:color="auto" w:fill="auto"/>
            <w:noWrap/>
            <w:vAlign w:val="bottom"/>
            <w:hideMark/>
          </w:tcPr>
          <w:p w14:paraId="2AD74C34" w14:textId="77777777" w:rsidR="00CD3730" w:rsidRPr="00755203" w:rsidRDefault="00CD3730"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-1.02</w:t>
            </w:r>
          </w:p>
        </w:tc>
        <w:tc>
          <w:tcPr>
            <w:tcW w:w="993" w:type="dxa"/>
            <w:vMerge w:val="restart"/>
            <w:tcBorders>
              <w:top w:val="nil"/>
              <w:left w:val="nil"/>
              <w:bottom w:val="single" w:sz="4" w:space="0" w:color="000000"/>
              <w:right w:val="nil"/>
            </w:tcBorders>
            <w:shd w:val="clear" w:color="auto" w:fill="auto"/>
            <w:noWrap/>
            <w:vAlign w:val="center"/>
            <w:hideMark/>
          </w:tcPr>
          <w:p w14:paraId="20933FAF" w14:textId="77777777" w:rsidR="00CD3730" w:rsidRPr="00755203" w:rsidRDefault="00CD3730"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240</w:t>
            </w:r>
          </w:p>
        </w:tc>
        <w:tc>
          <w:tcPr>
            <w:tcW w:w="992" w:type="dxa"/>
            <w:vMerge w:val="restart"/>
            <w:tcBorders>
              <w:top w:val="nil"/>
              <w:left w:val="nil"/>
              <w:bottom w:val="single" w:sz="4" w:space="0" w:color="000000"/>
              <w:right w:val="nil"/>
            </w:tcBorders>
            <w:shd w:val="clear" w:color="auto" w:fill="auto"/>
            <w:noWrap/>
            <w:vAlign w:val="center"/>
            <w:hideMark/>
          </w:tcPr>
          <w:p w14:paraId="4BFED96A" w14:textId="77777777" w:rsidR="00CD3730" w:rsidRPr="00755203" w:rsidRDefault="00CD3730"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1.0693</w:t>
            </w:r>
          </w:p>
        </w:tc>
        <w:tc>
          <w:tcPr>
            <w:tcW w:w="992" w:type="dxa"/>
            <w:vMerge w:val="restart"/>
            <w:tcBorders>
              <w:top w:val="nil"/>
              <w:left w:val="nil"/>
              <w:bottom w:val="single" w:sz="4" w:space="0" w:color="000000"/>
              <w:right w:val="nil"/>
            </w:tcBorders>
            <w:shd w:val="clear" w:color="auto" w:fill="auto"/>
            <w:noWrap/>
            <w:vAlign w:val="center"/>
            <w:hideMark/>
          </w:tcPr>
          <w:p w14:paraId="0AE7A43B" w14:textId="77777777" w:rsidR="00CD3730" w:rsidRPr="00755203" w:rsidRDefault="00CD3730"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0.0462</w:t>
            </w:r>
          </w:p>
        </w:tc>
        <w:tc>
          <w:tcPr>
            <w:tcW w:w="1276" w:type="dxa"/>
            <w:vMerge w:val="restart"/>
            <w:tcBorders>
              <w:top w:val="nil"/>
              <w:left w:val="nil"/>
              <w:bottom w:val="single" w:sz="4" w:space="0" w:color="000000"/>
              <w:right w:val="nil"/>
            </w:tcBorders>
            <w:shd w:val="clear" w:color="auto" w:fill="auto"/>
            <w:noWrap/>
            <w:vAlign w:val="center"/>
            <w:hideMark/>
          </w:tcPr>
          <w:p w14:paraId="73943469" w14:textId="77777777" w:rsidR="00CD3730" w:rsidRPr="00755203" w:rsidRDefault="00CD3730"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17</w:t>
            </w:r>
          </w:p>
        </w:tc>
      </w:tr>
      <w:tr w:rsidR="00CD3730" w:rsidRPr="00E33CFB" w14:paraId="186FCA1C" w14:textId="77777777" w:rsidTr="00A67E02">
        <w:trPr>
          <w:trHeight w:val="315"/>
        </w:trPr>
        <w:tc>
          <w:tcPr>
            <w:tcW w:w="993" w:type="dxa"/>
            <w:vMerge/>
            <w:tcBorders>
              <w:top w:val="nil"/>
              <w:left w:val="nil"/>
              <w:bottom w:val="single" w:sz="8" w:space="0" w:color="000000"/>
              <w:right w:val="nil"/>
            </w:tcBorders>
            <w:vAlign w:val="center"/>
            <w:hideMark/>
          </w:tcPr>
          <w:p w14:paraId="2DBA8D83" w14:textId="77777777" w:rsidR="00CD3730" w:rsidRPr="00755203" w:rsidRDefault="00CD3730" w:rsidP="00A67E02">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8" w:space="0" w:color="000000"/>
              <w:right w:val="nil"/>
            </w:tcBorders>
            <w:vAlign w:val="center"/>
            <w:hideMark/>
          </w:tcPr>
          <w:p w14:paraId="68D3A837" w14:textId="77777777" w:rsidR="00CD3730" w:rsidRPr="00755203" w:rsidRDefault="00CD3730" w:rsidP="00A67E02">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1AE926B7" w14:textId="71AC5DBC" w:rsidR="00CD3730" w:rsidRPr="00755203" w:rsidRDefault="00CD3730"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Asubende*</w:t>
            </w:r>
          </w:p>
        </w:tc>
        <w:tc>
          <w:tcPr>
            <w:tcW w:w="1280" w:type="dxa"/>
            <w:vMerge/>
            <w:tcBorders>
              <w:left w:val="nil"/>
              <w:right w:val="nil"/>
            </w:tcBorders>
            <w:shd w:val="clear" w:color="auto" w:fill="auto"/>
            <w:noWrap/>
            <w:vAlign w:val="bottom"/>
            <w:hideMark/>
          </w:tcPr>
          <w:p w14:paraId="7D7F010F" w14:textId="5D0F2157" w:rsidR="00CD3730" w:rsidRPr="00755203" w:rsidRDefault="00CD3730" w:rsidP="00A67E02">
            <w:pPr>
              <w:spacing w:after="0" w:line="276" w:lineRule="auto"/>
              <w:rPr>
                <w:rFonts w:ascii="Times New Roman" w:eastAsia="Times New Roman" w:hAnsi="Times New Roman" w:cs="Times New Roman"/>
                <w:color w:val="000000"/>
                <w:sz w:val="20"/>
                <w:szCs w:val="20"/>
                <w:lang w:val="en-AU" w:eastAsia="en-AU"/>
              </w:rPr>
            </w:pPr>
          </w:p>
        </w:tc>
        <w:tc>
          <w:tcPr>
            <w:tcW w:w="1413" w:type="dxa"/>
            <w:vMerge/>
            <w:tcBorders>
              <w:left w:val="nil"/>
              <w:right w:val="nil"/>
            </w:tcBorders>
            <w:vAlign w:val="bottom"/>
          </w:tcPr>
          <w:p w14:paraId="33A28578" w14:textId="1F9585B6" w:rsidR="00CD3730" w:rsidRPr="00755203" w:rsidRDefault="00CD3730" w:rsidP="00A67E02">
            <w:pPr>
              <w:spacing w:after="0" w:line="276" w:lineRule="auto"/>
              <w:jc w:val="center"/>
              <w:rPr>
                <w:rFonts w:ascii="Times New Roman" w:eastAsia="Times New Roman" w:hAnsi="Times New Roman" w:cs="Times New Roman"/>
                <w:color w:val="000000"/>
                <w:sz w:val="20"/>
                <w:szCs w:val="20"/>
                <w:lang w:val="en-AU" w:eastAsia="en-AU"/>
              </w:rPr>
            </w:pPr>
          </w:p>
        </w:tc>
        <w:tc>
          <w:tcPr>
            <w:tcW w:w="1413" w:type="dxa"/>
            <w:tcBorders>
              <w:top w:val="nil"/>
              <w:left w:val="nil"/>
              <w:bottom w:val="nil"/>
              <w:right w:val="nil"/>
            </w:tcBorders>
            <w:shd w:val="clear" w:color="auto" w:fill="auto"/>
            <w:noWrap/>
            <w:vAlign w:val="bottom"/>
            <w:hideMark/>
          </w:tcPr>
          <w:p w14:paraId="0C58A0B3" w14:textId="0B9D7BC9" w:rsidR="00CD3730" w:rsidRPr="00755203" w:rsidRDefault="00CD3730"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16</w:t>
            </w:r>
          </w:p>
        </w:tc>
        <w:tc>
          <w:tcPr>
            <w:tcW w:w="992" w:type="dxa"/>
            <w:tcBorders>
              <w:top w:val="nil"/>
              <w:left w:val="nil"/>
              <w:bottom w:val="nil"/>
              <w:right w:val="nil"/>
            </w:tcBorders>
            <w:shd w:val="clear" w:color="auto" w:fill="auto"/>
            <w:noWrap/>
            <w:vAlign w:val="bottom"/>
            <w:hideMark/>
          </w:tcPr>
          <w:p w14:paraId="3F19BD6E" w14:textId="77777777" w:rsidR="00CD3730" w:rsidRPr="00755203" w:rsidRDefault="00CD3730"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8.02</w:t>
            </w:r>
          </w:p>
        </w:tc>
        <w:tc>
          <w:tcPr>
            <w:tcW w:w="997" w:type="dxa"/>
            <w:tcBorders>
              <w:top w:val="nil"/>
              <w:left w:val="nil"/>
              <w:bottom w:val="nil"/>
              <w:right w:val="nil"/>
            </w:tcBorders>
            <w:shd w:val="clear" w:color="auto" w:fill="auto"/>
            <w:noWrap/>
            <w:vAlign w:val="bottom"/>
            <w:hideMark/>
          </w:tcPr>
          <w:p w14:paraId="59850CF6" w14:textId="77777777" w:rsidR="00CD3730" w:rsidRPr="00755203" w:rsidRDefault="00CD3730"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-0.96</w:t>
            </w:r>
          </w:p>
        </w:tc>
        <w:tc>
          <w:tcPr>
            <w:tcW w:w="993" w:type="dxa"/>
            <w:vMerge/>
            <w:tcBorders>
              <w:top w:val="nil"/>
              <w:left w:val="nil"/>
              <w:bottom w:val="single" w:sz="4" w:space="0" w:color="000000"/>
              <w:right w:val="nil"/>
            </w:tcBorders>
            <w:vAlign w:val="center"/>
            <w:hideMark/>
          </w:tcPr>
          <w:p w14:paraId="604F17B3" w14:textId="77777777" w:rsidR="00CD3730" w:rsidRPr="00755203" w:rsidRDefault="00CD3730" w:rsidP="00A67E02">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554D222A" w14:textId="77777777" w:rsidR="00CD3730" w:rsidRPr="00755203" w:rsidRDefault="00CD3730" w:rsidP="00A67E02">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0B2493EE" w14:textId="77777777" w:rsidR="00CD3730" w:rsidRPr="00755203" w:rsidRDefault="00CD3730" w:rsidP="00A67E02">
            <w:pPr>
              <w:spacing w:after="0" w:line="276" w:lineRule="auto"/>
              <w:rPr>
                <w:rFonts w:ascii="Times New Roman" w:eastAsia="Times New Roman" w:hAnsi="Times New Roman" w:cs="Times New Roman"/>
                <w:color w:val="000000"/>
                <w:sz w:val="20"/>
                <w:szCs w:val="20"/>
                <w:lang w:val="en-AU" w:eastAsia="en-AU"/>
              </w:rPr>
            </w:pPr>
          </w:p>
        </w:tc>
        <w:tc>
          <w:tcPr>
            <w:tcW w:w="1276" w:type="dxa"/>
            <w:vMerge/>
            <w:tcBorders>
              <w:top w:val="nil"/>
              <w:left w:val="nil"/>
              <w:bottom w:val="single" w:sz="4" w:space="0" w:color="000000"/>
              <w:right w:val="nil"/>
            </w:tcBorders>
            <w:vAlign w:val="center"/>
            <w:hideMark/>
          </w:tcPr>
          <w:p w14:paraId="154BCFCE" w14:textId="77777777" w:rsidR="00CD3730" w:rsidRPr="00755203" w:rsidRDefault="00CD3730" w:rsidP="00A67E02">
            <w:pPr>
              <w:spacing w:after="0" w:line="276" w:lineRule="auto"/>
              <w:rPr>
                <w:rFonts w:ascii="Times New Roman" w:eastAsia="Times New Roman" w:hAnsi="Times New Roman" w:cs="Times New Roman"/>
                <w:color w:val="000000"/>
                <w:sz w:val="20"/>
                <w:szCs w:val="20"/>
                <w:lang w:val="en-AU" w:eastAsia="en-AU"/>
              </w:rPr>
            </w:pPr>
          </w:p>
        </w:tc>
      </w:tr>
      <w:tr w:rsidR="00CD3730" w:rsidRPr="00E33CFB" w14:paraId="2F60BA12" w14:textId="77777777" w:rsidTr="00A67E02">
        <w:trPr>
          <w:trHeight w:val="315"/>
        </w:trPr>
        <w:tc>
          <w:tcPr>
            <w:tcW w:w="993" w:type="dxa"/>
            <w:vMerge/>
            <w:tcBorders>
              <w:top w:val="nil"/>
              <w:left w:val="nil"/>
              <w:bottom w:val="single" w:sz="8" w:space="0" w:color="000000"/>
              <w:right w:val="nil"/>
            </w:tcBorders>
            <w:vAlign w:val="center"/>
            <w:hideMark/>
          </w:tcPr>
          <w:p w14:paraId="13A95776" w14:textId="77777777" w:rsidR="00CD3730" w:rsidRPr="00755203" w:rsidRDefault="00CD3730" w:rsidP="00A67E02">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8" w:space="0" w:color="000000"/>
              <w:right w:val="nil"/>
            </w:tcBorders>
            <w:vAlign w:val="center"/>
            <w:hideMark/>
          </w:tcPr>
          <w:p w14:paraId="628D01B0" w14:textId="77777777" w:rsidR="00CD3730" w:rsidRPr="00755203" w:rsidRDefault="00CD3730" w:rsidP="00A67E02">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5686A323" w14:textId="62C17448" w:rsidR="00CD3730" w:rsidRPr="00755203" w:rsidRDefault="00CD3730"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Senyase*</w:t>
            </w:r>
          </w:p>
        </w:tc>
        <w:tc>
          <w:tcPr>
            <w:tcW w:w="1280" w:type="dxa"/>
            <w:vMerge/>
            <w:tcBorders>
              <w:left w:val="nil"/>
              <w:bottom w:val="nil"/>
              <w:right w:val="nil"/>
            </w:tcBorders>
            <w:shd w:val="clear" w:color="auto" w:fill="auto"/>
            <w:noWrap/>
            <w:vAlign w:val="bottom"/>
            <w:hideMark/>
          </w:tcPr>
          <w:p w14:paraId="062D6CA1" w14:textId="0C454A24" w:rsidR="00CD3730" w:rsidRPr="00755203" w:rsidRDefault="00CD3730" w:rsidP="00A67E02">
            <w:pPr>
              <w:spacing w:after="0" w:line="276" w:lineRule="auto"/>
              <w:rPr>
                <w:rFonts w:ascii="Times New Roman" w:eastAsia="Times New Roman" w:hAnsi="Times New Roman" w:cs="Times New Roman"/>
                <w:color w:val="000000"/>
                <w:sz w:val="20"/>
                <w:szCs w:val="20"/>
                <w:lang w:val="en-AU" w:eastAsia="en-AU"/>
              </w:rPr>
            </w:pPr>
          </w:p>
        </w:tc>
        <w:tc>
          <w:tcPr>
            <w:tcW w:w="1413" w:type="dxa"/>
            <w:vMerge/>
            <w:tcBorders>
              <w:left w:val="nil"/>
              <w:bottom w:val="nil"/>
              <w:right w:val="nil"/>
            </w:tcBorders>
            <w:vAlign w:val="bottom"/>
          </w:tcPr>
          <w:p w14:paraId="60CC76AE" w14:textId="328DE1F8" w:rsidR="00CD3730" w:rsidRPr="00755203" w:rsidRDefault="00CD3730" w:rsidP="00A67E02">
            <w:pPr>
              <w:spacing w:after="0" w:line="276" w:lineRule="auto"/>
              <w:jc w:val="center"/>
              <w:rPr>
                <w:rFonts w:ascii="Times New Roman" w:eastAsia="Times New Roman" w:hAnsi="Times New Roman" w:cs="Times New Roman"/>
                <w:color w:val="000000"/>
                <w:sz w:val="20"/>
                <w:szCs w:val="20"/>
                <w:lang w:val="en-AU" w:eastAsia="en-AU"/>
              </w:rPr>
            </w:pPr>
          </w:p>
        </w:tc>
        <w:tc>
          <w:tcPr>
            <w:tcW w:w="1413" w:type="dxa"/>
            <w:tcBorders>
              <w:top w:val="nil"/>
              <w:left w:val="nil"/>
              <w:bottom w:val="nil"/>
              <w:right w:val="nil"/>
            </w:tcBorders>
            <w:shd w:val="clear" w:color="auto" w:fill="auto"/>
            <w:noWrap/>
            <w:vAlign w:val="bottom"/>
            <w:hideMark/>
          </w:tcPr>
          <w:p w14:paraId="17AD1A15" w14:textId="2BFE95FB" w:rsidR="00CD3730" w:rsidRPr="00755203" w:rsidRDefault="00CD3730"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w:t>
            </w:r>
          </w:p>
        </w:tc>
        <w:tc>
          <w:tcPr>
            <w:tcW w:w="992" w:type="dxa"/>
            <w:tcBorders>
              <w:top w:val="nil"/>
              <w:left w:val="nil"/>
              <w:bottom w:val="nil"/>
              <w:right w:val="nil"/>
            </w:tcBorders>
            <w:shd w:val="clear" w:color="auto" w:fill="auto"/>
            <w:noWrap/>
            <w:vAlign w:val="bottom"/>
            <w:hideMark/>
          </w:tcPr>
          <w:p w14:paraId="66CE56F1" w14:textId="77777777" w:rsidR="00CD3730" w:rsidRPr="00755203" w:rsidRDefault="00CD3730"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8.02</w:t>
            </w:r>
          </w:p>
        </w:tc>
        <w:tc>
          <w:tcPr>
            <w:tcW w:w="997" w:type="dxa"/>
            <w:tcBorders>
              <w:top w:val="nil"/>
              <w:left w:val="nil"/>
              <w:bottom w:val="nil"/>
              <w:right w:val="nil"/>
            </w:tcBorders>
            <w:shd w:val="clear" w:color="auto" w:fill="auto"/>
            <w:noWrap/>
            <w:vAlign w:val="bottom"/>
            <w:hideMark/>
          </w:tcPr>
          <w:p w14:paraId="14EA480D" w14:textId="77777777" w:rsidR="00CD3730" w:rsidRPr="00755203" w:rsidRDefault="00CD3730"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-1.00</w:t>
            </w:r>
          </w:p>
        </w:tc>
        <w:tc>
          <w:tcPr>
            <w:tcW w:w="993" w:type="dxa"/>
            <w:vMerge/>
            <w:tcBorders>
              <w:top w:val="nil"/>
              <w:left w:val="nil"/>
              <w:bottom w:val="single" w:sz="4" w:space="0" w:color="000000"/>
              <w:right w:val="nil"/>
            </w:tcBorders>
            <w:vAlign w:val="center"/>
            <w:hideMark/>
          </w:tcPr>
          <w:p w14:paraId="7ADACECB" w14:textId="77777777" w:rsidR="00CD3730" w:rsidRPr="00755203" w:rsidRDefault="00CD3730" w:rsidP="00A67E02">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373C4B2A" w14:textId="77777777" w:rsidR="00CD3730" w:rsidRPr="00755203" w:rsidRDefault="00CD3730" w:rsidP="00A67E02">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1F1C6932" w14:textId="77777777" w:rsidR="00CD3730" w:rsidRPr="00755203" w:rsidRDefault="00CD3730" w:rsidP="00A67E02">
            <w:pPr>
              <w:spacing w:after="0" w:line="276" w:lineRule="auto"/>
              <w:rPr>
                <w:rFonts w:ascii="Times New Roman" w:eastAsia="Times New Roman" w:hAnsi="Times New Roman" w:cs="Times New Roman"/>
                <w:color w:val="000000"/>
                <w:sz w:val="20"/>
                <w:szCs w:val="20"/>
                <w:lang w:val="en-AU" w:eastAsia="en-AU"/>
              </w:rPr>
            </w:pPr>
          </w:p>
        </w:tc>
        <w:tc>
          <w:tcPr>
            <w:tcW w:w="1276" w:type="dxa"/>
            <w:vMerge/>
            <w:tcBorders>
              <w:top w:val="nil"/>
              <w:left w:val="nil"/>
              <w:bottom w:val="single" w:sz="4" w:space="0" w:color="000000"/>
              <w:right w:val="nil"/>
            </w:tcBorders>
            <w:vAlign w:val="center"/>
            <w:hideMark/>
          </w:tcPr>
          <w:p w14:paraId="1FFC5BF6" w14:textId="77777777" w:rsidR="00CD3730" w:rsidRPr="00755203" w:rsidRDefault="00CD3730" w:rsidP="00A67E02">
            <w:pPr>
              <w:spacing w:after="0" w:line="276" w:lineRule="auto"/>
              <w:rPr>
                <w:rFonts w:ascii="Times New Roman" w:eastAsia="Times New Roman" w:hAnsi="Times New Roman" w:cs="Times New Roman"/>
                <w:color w:val="000000"/>
                <w:sz w:val="20"/>
                <w:szCs w:val="20"/>
                <w:lang w:val="en-AU" w:eastAsia="en-AU"/>
              </w:rPr>
            </w:pPr>
          </w:p>
        </w:tc>
      </w:tr>
      <w:tr w:rsidR="00A67E02" w:rsidRPr="00E33CFB" w14:paraId="0D32BBC7" w14:textId="77777777" w:rsidTr="00A67E02">
        <w:trPr>
          <w:trHeight w:val="315"/>
        </w:trPr>
        <w:tc>
          <w:tcPr>
            <w:tcW w:w="993" w:type="dxa"/>
            <w:vMerge/>
            <w:tcBorders>
              <w:top w:val="nil"/>
              <w:left w:val="nil"/>
              <w:bottom w:val="single" w:sz="8" w:space="0" w:color="000000"/>
              <w:right w:val="nil"/>
            </w:tcBorders>
            <w:vAlign w:val="center"/>
            <w:hideMark/>
          </w:tcPr>
          <w:p w14:paraId="2CCF05E1"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8" w:space="0" w:color="000000"/>
              <w:right w:val="nil"/>
            </w:tcBorders>
            <w:vAlign w:val="center"/>
            <w:hideMark/>
          </w:tcPr>
          <w:p w14:paraId="1D214B34"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single" w:sz="8" w:space="0" w:color="000000"/>
              <w:right w:val="nil"/>
            </w:tcBorders>
            <w:shd w:val="clear" w:color="auto" w:fill="auto"/>
            <w:noWrap/>
            <w:vAlign w:val="bottom"/>
            <w:hideMark/>
          </w:tcPr>
          <w:p w14:paraId="214EC1CA" w14:textId="2FA2B72D"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Ohiampe</w:t>
            </w:r>
          </w:p>
        </w:tc>
        <w:tc>
          <w:tcPr>
            <w:tcW w:w="1280" w:type="dxa"/>
            <w:tcBorders>
              <w:top w:val="nil"/>
              <w:left w:val="nil"/>
              <w:bottom w:val="single" w:sz="8" w:space="0" w:color="000000"/>
              <w:right w:val="nil"/>
            </w:tcBorders>
            <w:shd w:val="clear" w:color="auto" w:fill="auto"/>
            <w:noWrap/>
            <w:vAlign w:val="bottom"/>
            <w:hideMark/>
          </w:tcPr>
          <w:p w14:paraId="656D2930"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OHP</w:t>
            </w:r>
          </w:p>
        </w:tc>
        <w:tc>
          <w:tcPr>
            <w:tcW w:w="1413" w:type="dxa"/>
            <w:tcBorders>
              <w:top w:val="nil"/>
              <w:left w:val="nil"/>
              <w:bottom w:val="single" w:sz="8" w:space="0" w:color="000000"/>
              <w:right w:val="nil"/>
            </w:tcBorders>
            <w:vAlign w:val="bottom"/>
          </w:tcPr>
          <w:p w14:paraId="06B07666" w14:textId="1D85C2C9"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Bono East</w:t>
            </w:r>
          </w:p>
        </w:tc>
        <w:tc>
          <w:tcPr>
            <w:tcW w:w="1413" w:type="dxa"/>
            <w:tcBorders>
              <w:top w:val="nil"/>
              <w:left w:val="nil"/>
              <w:bottom w:val="single" w:sz="8" w:space="0" w:color="000000"/>
              <w:right w:val="nil"/>
            </w:tcBorders>
            <w:shd w:val="clear" w:color="auto" w:fill="auto"/>
            <w:noWrap/>
            <w:vAlign w:val="bottom"/>
            <w:hideMark/>
          </w:tcPr>
          <w:p w14:paraId="27D2093B" w14:textId="6A3B797C"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3</w:t>
            </w:r>
          </w:p>
        </w:tc>
        <w:tc>
          <w:tcPr>
            <w:tcW w:w="992" w:type="dxa"/>
            <w:tcBorders>
              <w:top w:val="nil"/>
              <w:left w:val="nil"/>
              <w:bottom w:val="single" w:sz="8" w:space="0" w:color="000000"/>
              <w:right w:val="nil"/>
            </w:tcBorders>
            <w:shd w:val="clear" w:color="auto" w:fill="auto"/>
            <w:noWrap/>
            <w:vAlign w:val="bottom"/>
            <w:hideMark/>
          </w:tcPr>
          <w:p w14:paraId="3FB8DA66"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-1.14</w:t>
            </w:r>
          </w:p>
        </w:tc>
        <w:tc>
          <w:tcPr>
            <w:tcW w:w="997" w:type="dxa"/>
            <w:tcBorders>
              <w:top w:val="nil"/>
              <w:left w:val="nil"/>
              <w:bottom w:val="single" w:sz="8" w:space="0" w:color="000000"/>
              <w:right w:val="nil"/>
            </w:tcBorders>
            <w:shd w:val="clear" w:color="auto" w:fill="auto"/>
            <w:noWrap/>
            <w:vAlign w:val="bottom"/>
            <w:hideMark/>
          </w:tcPr>
          <w:p w14:paraId="319F5D36"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7.95</w:t>
            </w:r>
          </w:p>
        </w:tc>
        <w:tc>
          <w:tcPr>
            <w:tcW w:w="993" w:type="dxa"/>
            <w:tcBorders>
              <w:top w:val="nil"/>
              <w:left w:val="nil"/>
              <w:bottom w:val="single" w:sz="8" w:space="0" w:color="000000"/>
              <w:right w:val="nil"/>
            </w:tcBorders>
            <w:shd w:val="clear" w:color="auto" w:fill="auto"/>
            <w:noWrap/>
            <w:vAlign w:val="bottom"/>
            <w:hideMark/>
          </w:tcPr>
          <w:p w14:paraId="49C7B882"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201</w:t>
            </w:r>
          </w:p>
        </w:tc>
        <w:tc>
          <w:tcPr>
            <w:tcW w:w="992" w:type="dxa"/>
            <w:tcBorders>
              <w:top w:val="nil"/>
              <w:left w:val="nil"/>
              <w:bottom w:val="single" w:sz="8" w:space="0" w:color="000000"/>
              <w:right w:val="nil"/>
            </w:tcBorders>
            <w:shd w:val="clear" w:color="auto" w:fill="auto"/>
            <w:noWrap/>
            <w:vAlign w:val="bottom"/>
            <w:hideMark/>
          </w:tcPr>
          <w:p w14:paraId="0DFE2F8B"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1.0635</w:t>
            </w:r>
          </w:p>
        </w:tc>
        <w:tc>
          <w:tcPr>
            <w:tcW w:w="992" w:type="dxa"/>
            <w:tcBorders>
              <w:top w:val="nil"/>
              <w:left w:val="nil"/>
              <w:bottom w:val="single" w:sz="8" w:space="0" w:color="000000"/>
              <w:right w:val="nil"/>
            </w:tcBorders>
            <w:shd w:val="clear" w:color="auto" w:fill="auto"/>
            <w:noWrap/>
            <w:vAlign w:val="bottom"/>
            <w:hideMark/>
          </w:tcPr>
          <w:p w14:paraId="6B729294"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0.0423</w:t>
            </w:r>
          </w:p>
        </w:tc>
        <w:tc>
          <w:tcPr>
            <w:tcW w:w="1276" w:type="dxa"/>
            <w:tcBorders>
              <w:top w:val="nil"/>
              <w:left w:val="nil"/>
              <w:bottom w:val="single" w:sz="8" w:space="0" w:color="000000"/>
              <w:right w:val="nil"/>
            </w:tcBorders>
            <w:shd w:val="clear" w:color="auto" w:fill="auto"/>
            <w:noWrap/>
            <w:vAlign w:val="bottom"/>
            <w:hideMark/>
          </w:tcPr>
          <w:p w14:paraId="256E229E"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3</w:t>
            </w:r>
          </w:p>
        </w:tc>
      </w:tr>
      <w:tr w:rsidR="00A67E02" w:rsidRPr="00E33CFB" w14:paraId="16B58307" w14:textId="77777777" w:rsidTr="00A67E02">
        <w:trPr>
          <w:trHeight w:val="315"/>
        </w:trPr>
        <w:tc>
          <w:tcPr>
            <w:tcW w:w="993" w:type="dxa"/>
            <w:vMerge w:val="restart"/>
            <w:tcBorders>
              <w:top w:val="nil"/>
              <w:left w:val="nil"/>
              <w:bottom w:val="single" w:sz="8" w:space="0" w:color="000000"/>
              <w:right w:val="nil"/>
            </w:tcBorders>
            <w:shd w:val="clear" w:color="auto" w:fill="auto"/>
            <w:noWrap/>
            <w:vAlign w:val="center"/>
            <w:hideMark/>
          </w:tcPr>
          <w:p w14:paraId="6E5A737E"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Vectors</w:t>
            </w:r>
          </w:p>
        </w:tc>
        <w:tc>
          <w:tcPr>
            <w:tcW w:w="894" w:type="dxa"/>
            <w:vMerge w:val="restart"/>
            <w:tcBorders>
              <w:top w:val="nil"/>
              <w:left w:val="nil"/>
              <w:bottom w:val="single" w:sz="4" w:space="0" w:color="000000"/>
              <w:right w:val="nil"/>
            </w:tcBorders>
            <w:shd w:val="clear" w:color="auto" w:fill="auto"/>
            <w:noWrap/>
            <w:vAlign w:val="center"/>
            <w:hideMark/>
          </w:tcPr>
          <w:p w14:paraId="1F0D9D70"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Black volta</w:t>
            </w:r>
          </w:p>
        </w:tc>
        <w:tc>
          <w:tcPr>
            <w:tcW w:w="2224" w:type="dxa"/>
            <w:tcBorders>
              <w:top w:val="nil"/>
              <w:left w:val="nil"/>
              <w:bottom w:val="nil"/>
              <w:right w:val="nil"/>
            </w:tcBorders>
            <w:shd w:val="clear" w:color="auto" w:fill="auto"/>
            <w:noWrap/>
            <w:vAlign w:val="bottom"/>
            <w:hideMark/>
          </w:tcPr>
          <w:p w14:paraId="685DA47B" w14:textId="68B080CA"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Agborlekame/Agbelekame (1)</w:t>
            </w:r>
          </w:p>
        </w:tc>
        <w:tc>
          <w:tcPr>
            <w:tcW w:w="1280" w:type="dxa"/>
            <w:tcBorders>
              <w:top w:val="nil"/>
              <w:left w:val="nil"/>
              <w:bottom w:val="nil"/>
              <w:right w:val="nil"/>
            </w:tcBorders>
            <w:shd w:val="clear" w:color="auto" w:fill="auto"/>
            <w:noWrap/>
            <w:vAlign w:val="bottom"/>
            <w:hideMark/>
          </w:tcPr>
          <w:p w14:paraId="6B7BF7DE"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AGB</w:t>
            </w:r>
          </w:p>
        </w:tc>
        <w:tc>
          <w:tcPr>
            <w:tcW w:w="1413" w:type="dxa"/>
            <w:tcBorders>
              <w:top w:val="nil"/>
              <w:left w:val="nil"/>
              <w:bottom w:val="nil"/>
              <w:right w:val="nil"/>
            </w:tcBorders>
            <w:vAlign w:val="bottom"/>
          </w:tcPr>
          <w:p w14:paraId="2995FC2A" w14:textId="2F8E5171"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Savannah</w:t>
            </w:r>
          </w:p>
        </w:tc>
        <w:tc>
          <w:tcPr>
            <w:tcW w:w="1413" w:type="dxa"/>
            <w:tcBorders>
              <w:top w:val="nil"/>
              <w:left w:val="nil"/>
              <w:bottom w:val="nil"/>
              <w:right w:val="nil"/>
            </w:tcBorders>
            <w:shd w:val="clear" w:color="auto" w:fill="auto"/>
            <w:noWrap/>
            <w:vAlign w:val="bottom"/>
            <w:hideMark/>
          </w:tcPr>
          <w:p w14:paraId="0DE10327" w14:textId="6C62E91D"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20</w:t>
            </w:r>
          </w:p>
        </w:tc>
        <w:tc>
          <w:tcPr>
            <w:tcW w:w="992" w:type="dxa"/>
            <w:tcBorders>
              <w:top w:val="nil"/>
              <w:left w:val="nil"/>
              <w:bottom w:val="nil"/>
              <w:right w:val="nil"/>
            </w:tcBorders>
            <w:shd w:val="clear" w:color="auto" w:fill="auto"/>
            <w:noWrap/>
            <w:vAlign w:val="bottom"/>
            <w:hideMark/>
          </w:tcPr>
          <w:p w14:paraId="0C429A41"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-2.211</w:t>
            </w:r>
          </w:p>
        </w:tc>
        <w:tc>
          <w:tcPr>
            <w:tcW w:w="997" w:type="dxa"/>
            <w:tcBorders>
              <w:top w:val="nil"/>
              <w:left w:val="nil"/>
              <w:bottom w:val="nil"/>
              <w:right w:val="nil"/>
            </w:tcBorders>
            <w:shd w:val="clear" w:color="auto" w:fill="auto"/>
            <w:noWrap/>
            <w:vAlign w:val="bottom"/>
            <w:hideMark/>
          </w:tcPr>
          <w:p w14:paraId="72247418"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8.242</w:t>
            </w:r>
          </w:p>
        </w:tc>
        <w:tc>
          <w:tcPr>
            <w:tcW w:w="993" w:type="dxa"/>
            <w:tcBorders>
              <w:top w:val="nil"/>
              <w:left w:val="nil"/>
              <w:bottom w:val="nil"/>
              <w:right w:val="nil"/>
            </w:tcBorders>
            <w:shd w:val="clear" w:color="auto" w:fill="auto"/>
            <w:noWrap/>
            <w:vAlign w:val="bottom"/>
            <w:hideMark/>
          </w:tcPr>
          <w:p w14:paraId="7B86BDAB"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972</w:t>
            </w:r>
          </w:p>
        </w:tc>
        <w:tc>
          <w:tcPr>
            <w:tcW w:w="992" w:type="dxa"/>
            <w:tcBorders>
              <w:top w:val="nil"/>
              <w:left w:val="nil"/>
              <w:bottom w:val="nil"/>
              <w:right w:val="nil"/>
            </w:tcBorders>
            <w:shd w:val="clear" w:color="auto" w:fill="auto"/>
            <w:noWrap/>
            <w:vAlign w:val="bottom"/>
            <w:hideMark/>
          </w:tcPr>
          <w:p w14:paraId="7B273A2F"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1.4964</w:t>
            </w:r>
          </w:p>
        </w:tc>
        <w:tc>
          <w:tcPr>
            <w:tcW w:w="992" w:type="dxa"/>
            <w:tcBorders>
              <w:top w:val="nil"/>
              <w:left w:val="nil"/>
              <w:bottom w:val="nil"/>
              <w:right w:val="nil"/>
            </w:tcBorders>
            <w:shd w:val="clear" w:color="auto" w:fill="auto"/>
            <w:noWrap/>
            <w:vAlign w:val="bottom"/>
            <w:hideMark/>
          </w:tcPr>
          <w:p w14:paraId="2AF02106"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0.1035</w:t>
            </w:r>
          </w:p>
        </w:tc>
        <w:tc>
          <w:tcPr>
            <w:tcW w:w="1276" w:type="dxa"/>
            <w:tcBorders>
              <w:top w:val="nil"/>
              <w:left w:val="nil"/>
              <w:bottom w:val="nil"/>
              <w:right w:val="nil"/>
            </w:tcBorders>
            <w:shd w:val="clear" w:color="auto" w:fill="auto"/>
            <w:noWrap/>
            <w:vAlign w:val="bottom"/>
            <w:hideMark/>
          </w:tcPr>
          <w:p w14:paraId="592FB812"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17</w:t>
            </w:r>
          </w:p>
        </w:tc>
      </w:tr>
      <w:tr w:rsidR="00A67E02" w:rsidRPr="00E33CFB" w14:paraId="5EDAEA94" w14:textId="77777777" w:rsidTr="00A67E02">
        <w:trPr>
          <w:trHeight w:val="315"/>
        </w:trPr>
        <w:tc>
          <w:tcPr>
            <w:tcW w:w="993" w:type="dxa"/>
            <w:vMerge/>
            <w:tcBorders>
              <w:top w:val="nil"/>
              <w:left w:val="nil"/>
              <w:bottom w:val="single" w:sz="8" w:space="0" w:color="000000"/>
              <w:right w:val="nil"/>
            </w:tcBorders>
            <w:vAlign w:val="center"/>
            <w:hideMark/>
          </w:tcPr>
          <w:p w14:paraId="4C705A04"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0D3A2752"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single" w:sz="4" w:space="0" w:color="000000"/>
              <w:right w:val="nil"/>
            </w:tcBorders>
            <w:shd w:val="clear" w:color="auto" w:fill="auto"/>
            <w:noWrap/>
            <w:vAlign w:val="bottom"/>
            <w:hideMark/>
          </w:tcPr>
          <w:p w14:paraId="0B031C6E" w14:textId="3B00C36B"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Fawoman-Banda</w:t>
            </w:r>
          </w:p>
        </w:tc>
        <w:tc>
          <w:tcPr>
            <w:tcW w:w="1280" w:type="dxa"/>
            <w:tcBorders>
              <w:top w:val="nil"/>
              <w:left w:val="nil"/>
              <w:bottom w:val="single" w:sz="4" w:space="0" w:color="000000"/>
              <w:right w:val="nil"/>
            </w:tcBorders>
            <w:shd w:val="clear" w:color="auto" w:fill="auto"/>
            <w:noWrap/>
            <w:vAlign w:val="bottom"/>
            <w:hideMark/>
          </w:tcPr>
          <w:p w14:paraId="11665ED0"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FOW</w:t>
            </w:r>
          </w:p>
        </w:tc>
        <w:tc>
          <w:tcPr>
            <w:tcW w:w="1413" w:type="dxa"/>
            <w:tcBorders>
              <w:top w:val="nil"/>
              <w:left w:val="nil"/>
              <w:bottom w:val="single" w:sz="4" w:space="0" w:color="000000"/>
              <w:right w:val="nil"/>
            </w:tcBorders>
            <w:vAlign w:val="bottom"/>
          </w:tcPr>
          <w:p w14:paraId="366C3666" w14:textId="01D72D4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Bono</w:t>
            </w:r>
          </w:p>
        </w:tc>
        <w:tc>
          <w:tcPr>
            <w:tcW w:w="1413" w:type="dxa"/>
            <w:tcBorders>
              <w:top w:val="nil"/>
              <w:left w:val="nil"/>
              <w:bottom w:val="single" w:sz="4" w:space="0" w:color="000000"/>
              <w:right w:val="nil"/>
            </w:tcBorders>
            <w:shd w:val="clear" w:color="auto" w:fill="auto"/>
            <w:noWrap/>
            <w:vAlign w:val="bottom"/>
            <w:hideMark/>
          </w:tcPr>
          <w:p w14:paraId="1F50038B" w14:textId="6A6817F6"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19</w:t>
            </w:r>
          </w:p>
        </w:tc>
        <w:tc>
          <w:tcPr>
            <w:tcW w:w="992" w:type="dxa"/>
            <w:tcBorders>
              <w:top w:val="nil"/>
              <w:left w:val="nil"/>
              <w:bottom w:val="single" w:sz="4" w:space="0" w:color="000000"/>
              <w:right w:val="nil"/>
            </w:tcBorders>
            <w:shd w:val="clear" w:color="auto" w:fill="auto"/>
            <w:noWrap/>
            <w:vAlign w:val="bottom"/>
            <w:hideMark/>
          </w:tcPr>
          <w:p w14:paraId="5BA4A4E4"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-2.245</w:t>
            </w:r>
          </w:p>
        </w:tc>
        <w:tc>
          <w:tcPr>
            <w:tcW w:w="997" w:type="dxa"/>
            <w:tcBorders>
              <w:top w:val="nil"/>
              <w:left w:val="nil"/>
              <w:bottom w:val="single" w:sz="4" w:space="0" w:color="000000"/>
              <w:right w:val="nil"/>
            </w:tcBorders>
            <w:shd w:val="clear" w:color="auto" w:fill="auto"/>
            <w:noWrap/>
            <w:vAlign w:val="bottom"/>
            <w:hideMark/>
          </w:tcPr>
          <w:p w14:paraId="56569DE9"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8.12</w:t>
            </w:r>
          </w:p>
        </w:tc>
        <w:tc>
          <w:tcPr>
            <w:tcW w:w="993" w:type="dxa"/>
            <w:tcBorders>
              <w:top w:val="nil"/>
              <w:left w:val="nil"/>
              <w:bottom w:val="single" w:sz="4" w:space="0" w:color="000000"/>
              <w:right w:val="nil"/>
            </w:tcBorders>
            <w:shd w:val="clear" w:color="auto" w:fill="auto"/>
            <w:noWrap/>
            <w:vAlign w:val="bottom"/>
            <w:hideMark/>
          </w:tcPr>
          <w:p w14:paraId="53F4E0BD"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928</w:t>
            </w:r>
          </w:p>
        </w:tc>
        <w:tc>
          <w:tcPr>
            <w:tcW w:w="992" w:type="dxa"/>
            <w:tcBorders>
              <w:top w:val="nil"/>
              <w:left w:val="nil"/>
              <w:bottom w:val="single" w:sz="4" w:space="0" w:color="000000"/>
              <w:right w:val="nil"/>
            </w:tcBorders>
            <w:shd w:val="clear" w:color="auto" w:fill="auto"/>
            <w:noWrap/>
            <w:vAlign w:val="bottom"/>
            <w:hideMark/>
          </w:tcPr>
          <w:p w14:paraId="745E9E7B"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1.4388</w:t>
            </w:r>
          </w:p>
        </w:tc>
        <w:tc>
          <w:tcPr>
            <w:tcW w:w="992" w:type="dxa"/>
            <w:tcBorders>
              <w:top w:val="nil"/>
              <w:left w:val="nil"/>
              <w:bottom w:val="single" w:sz="4" w:space="0" w:color="000000"/>
              <w:right w:val="nil"/>
            </w:tcBorders>
            <w:shd w:val="clear" w:color="auto" w:fill="auto"/>
            <w:noWrap/>
            <w:vAlign w:val="bottom"/>
            <w:hideMark/>
          </w:tcPr>
          <w:p w14:paraId="6CF2BD22"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0.0869</w:t>
            </w:r>
          </w:p>
        </w:tc>
        <w:tc>
          <w:tcPr>
            <w:tcW w:w="1276" w:type="dxa"/>
            <w:tcBorders>
              <w:top w:val="nil"/>
              <w:left w:val="nil"/>
              <w:bottom w:val="single" w:sz="4" w:space="0" w:color="000000"/>
              <w:right w:val="nil"/>
            </w:tcBorders>
            <w:shd w:val="clear" w:color="auto" w:fill="auto"/>
            <w:noWrap/>
            <w:vAlign w:val="bottom"/>
            <w:hideMark/>
          </w:tcPr>
          <w:p w14:paraId="374EA349"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15</w:t>
            </w:r>
          </w:p>
        </w:tc>
      </w:tr>
      <w:tr w:rsidR="00A67E02" w:rsidRPr="00E33CFB" w14:paraId="6E459E48" w14:textId="77777777" w:rsidTr="00A67E02">
        <w:trPr>
          <w:trHeight w:val="315"/>
        </w:trPr>
        <w:tc>
          <w:tcPr>
            <w:tcW w:w="993" w:type="dxa"/>
            <w:vMerge/>
            <w:tcBorders>
              <w:top w:val="nil"/>
              <w:left w:val="nil"/>
              <w:bottom w:val="single" w:sz="8" w:space="0" w:color="000000"/>
              <w:right w:val="nil"/>
            </w:tcBorders>
            <w:vAlign w:val="center"/>
            <w:hideMark/>
          </w:tcPr>
          <w:p w14:paraId="0F661F69"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894" w:type="dxa"/>
            <w:tcBorders>
              <w:top w:val="nil"/>
              <w:left w:val="nil"/>
              <w:bottom w:val="single" w:sz="4" w:space="0" w:color="000000"/>
              <w:right w:val="nil"/>
            </w:tcBorders>
            <w:shd w:val="clear" w:color="auto" w:fill="auto"/>
            <w:noWrap/>
            <w:vAlign w:val="bottom"/>
            <w:hideMark/>
          </w:tcPr>
          <w:p w14:paraId="5BCFCB58"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Pru</w:t>
            </w:r>
          </w:p>
        </w:tc>
        <w:tc>
          <w:tcPr>
            <w:tcW w:w="2224" w:type="dxa"/>
            <w:tcBorders>
              <w:top w:val="nil"/>
              <w:left w:val="nil"/>
              <w:bottom w:val="single" w:sz="4" w:space="0" w:color="000000"/>
              <w:right w:val="nil"/>
            </w:tcBorders>
            <w:shd w:val="clear" w:color="auto" w:fill="auto"/>
            <w:noWrap/>
            <w:vAlign w:val="bottom"/>
            <w:hideMark/>
          </w:tcPr>
          <w:p w14:paraId="4DB8E4C1" w14:textId="283A137A"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Asubende</w:t>
            </w:r>
          </w:p>
        </w:tc>
        <w:tc>
          <w:tcPr>
            <w:tcW w:w="1280" w:type="dxa"/>
            <w:tcBorders>
              <w:top w:val="nil"/>
              <w:left w:val="nil"/>
              <w:bottom w:val="single" w:sz="4" w:space="0" w:color="000000"/>
              <w:right w:val="nil"/>
            </w:tcBorders>
            <w:shd w:val="clear" w:color="auto" w:fill="auto"/>
            <w:noWrap/>
            <w:vAlign w:val="bottom"/>
            <w:hideMark/>
          </w:tcPr>
          <w:p w14:paraId="492CAEA2"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ASU</w:t>
            </w:r>
          </w:p>
        </w:tc>
        <w:tc>
          <w:tcPr>
            <w:tcW w:w="1413" w:type="dxa"/>
            <w:tcBorders>
              <w:top w:val="nil"/>
              <w:left w:val="nil"/>
              <w:bottom w:val="single" w:sz="4" w:space="0" w:color="000000"/>
              <w:right w:val="nil"/>
            </w:tcBorders>
            <w:vAlign w:val="bottom"/>
          </w:tcPr>
          <w:p w14:paraId="6478D631" w14:textId="36F0AC60"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Bono East</w:t>
            </w:r>
          </w:p>
        </w:tc>
        <w:tc>
          <w:tcPr>
            <w:tcW w:w="1413" w:type="dxa"/>
            <w:tcBorders>
              <w:top w:val="nil"/>
              <w:left w:val="nil"/>
              <w:bottom w:val="single" w:sz="4" w:space="0" w:color="000000"/>
              <w:right w:val="nil"/>
            </w:tcBorders>
            <w:shd w:val="clear" w:color="auto" w:fill="auto"/>
            <w:noWrap/>
            <w:vAlign w:val="bottom"/>
            <w:hideMark/>
          </w:tcPr>
          <w:p w14:paraId="5234539E" w14:textId="0B2D5093"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26</w:t>
            </w:r>
          </w:p>
        </w:tc>
        <w:tc>
          <w:tcPr>
            <w:tcW w:w="992" w:type="dxa"/>
            <w:tcBorders>
              <w:top w:val="nil"/>
              <w:left w:val="nil"/>
              <w:bottom w:val="single" w:sz="4" w:space="0" w:color="000000"/>
              <w:right w:val="nil"/>
            </w:tcBorders>
            <w:shd w:val="clear" w:color="auto" w:fill="auto"/>
            <w:noWrap/>
            <w:vAlign w:val="bottom"/>
            <w:hideMark/>
          </w:tcPr>
          <w:p w14:paraId="3C78BB47"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-0.981</w:t>
            </w:r>
          </w:p>
        </w:tc>
        <w:tc>
          <w:tcPr>
            <w:tcW w:w="997" w:type="dxa"/>
            <w:tcBorders>
              <w:top w:val="nil"/>
              <w:left w:val="nil"/>
              <w:bottom w:val="single" w:sz="4" w:space="0" w:color="000000"/>
              <w:right w:val="nil"/>
            </w:tcBorders>
            <w:shd w:val="clear" w:color="auto" w:fill="auto"/>
            <w:noWrap/>
            <w:vAlign w:val="bottom"/>
            <w:hideMark/>
          </w:tcPr>
          <w:p w14:paraId="7EB55553"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8.017</w:t>
            </w:r>
          </w:p>
        </w:tc>
        <w:tc>
          <w:tcPr>
            <w:tcW w:w="993" w:type="dxa"/>
            <w:tcBorders>
              <w:top w:val="nil"/>
              <w:left w:val="nil"/>
              <w:bottom w:val="single" w:sz="4" w:space="0" w:color="000000"/>
              <w:right w:val="nil"/>
            </w:tcBorders>
            <w:shd w:val="clear" w:color="auto" w:fill="auto"/>
            <w:noWrap/>
            <w:vAlign w:val="bottom"/>
            <w:hideMark/>
          </w:tcPr>
          <w:p w14:paraId="0D975CBF"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961</w:t>
            </w:r>
          </w:p>
        </w:tc>
        <w:tc>
          <w:tcPr>
            <w:tcW w:w="992" w:type="dxa"/>
            <w:tcBorders>
              <w:top w:val="nil"/>
              <w:left w:val="nil"/>
              <w:bottom w:val="single" w:sz="4" w:space="0" w:color="000000"/>
              <w:right w:val="nil"/>
            </w:tcBorders>
            <w:shd w:val="clear" w:color="auto" w:fill="auto"/>
            <w:noWrap/>
            <w:vAlign w:val="bottom"/>
            <w:hideMark/>
          </w:tcPr>
          <w:p w14:paraId="02CDCE27"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1.4248</w:t>
            </w:r>
          </w:p>
        </w:tc>
        <w:tc>
          <w:tcPr>
            <w:tcW w:w="992" w:type="dxa"/>
            <w:tcBorders>
              <w:top w:val="nil"/>
              <w:left w:val="nil"/>
              <w:bottom w:val="single" w:sz="4" w:space="0" w:color="000000"/>
              <w:right w:val="nil"/>
            </w:tcBorders>
            <w:shd w:val="clear" w:color="auto" w:fill="auto"/>
            <w:noWrap/>
            <w:vAlign w:val="bottom"/>
            <w:hideMark/>
          </w:tcPr>
          <w:p w14:paraId="2C6A5B93"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0.0981</w:t>
            </w:r>
          </w:p>
        </w:tc>
        <w:tc>
          <w:tcPr>
            <w:tcW w:w="1276" w:type="dxa"/>
            <w:tcBorders>
              <w:top w:val="nil"/>
              <w:left w:val="nil"/>
              <w:bottom w:val="single" w:sz="4" w:space="0" w:color="000000"/>
              <w:right w:val="nil"/>
            </w:tcBorders>
            <w:shd w:val="clear" w:color="auto" w:fill="auto"/>
            <w:noWrap/>
            <w:vAlign w:val="bottom"/>
            <w:hideMark/>
          </w:tcPr>
          <w:p w14:paraId="0747F318"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23</w:t>
            </w:r>
          </w:p>
        </w:tc>
      </w:tr>
      <w:tr w:rsidR="00A67E02" w:rsidRPr="00E33CFB" w14:paraId="7299FC9C" w14:textId="77777777" w:rsidTr="00A67E02">
        <w:trPr>
          <w:trHeight w:val="315"/>
        </w:trPr>
        <w:tc>
          <w:tcPr>
            <w:tcW w:w="993" w:type="dxa"/>
            <w:vMerge/>
            <w:tcBorders>
              <w:top w:val="nil"/>
              <w:left w:val="nil"/>
              <w:bottom w:val="single" w:sz="8" w:space="0" w:color="000000"/>
              <w:right w:val="nil"/>
            </w:tcBorders>
            <w:vAlign w:val="center"/>
            <w:hideMark/>
          </w:tcPr>
          <w:p w14:paraId="7FD623B1"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p>
        </w:tc>
        <w:tc>
          <w:tcPr>
            <w:tcW w:w="894" w:type="dxa"/>
            <w:tcBorders>
              <w:top w:val="nil"/>
              <w:left w:val="nil"/>
              <w:bottom w:val="single" w:sz="8" w:space="0" w:color="000000"/>
              <w:right w:val="nil"/>
            </w:tcBorders>
            <w:shd w:val="clear" w:color="auto" w:fill="auto"/>
            <w:noWrap/>
            <w:vAlign w:val="bottom"/>
            <w:hideMark/>
          </w:tcPr>
          <w:p w14:paraId="55244119"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Volta</w:t>
            </w:r>
          </w:p>
        </w:tc>
        <w:tc>
          <w:tcPr>
            <w:tcW w:w="2224" w:type="dxa"/>
            <w:tcBorders>
              <w:top w:val="nil"/>
              <w:left w:val="nil"/>
              <w:bottom w:val="single" w:sz="8" w:space="0" w:color="000000"/>
              <w:right w:val="nil"/>
            </w:tcBorders>
            <w:shd w:val="clear" w:color="auto" w:fill="auto"/>
            <w:noWrap/>
            <w:vAlign w:val="bottom"/>
            <w:hideMark/>
          </w:tcPr>
          <w:p w14:paraId="6AE24966" w14:textId="4152417E"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Wiae</w:t>
            </w:r>
          </w:p>
        </w:tc>
        <w:tc>
          <w:tcPr>
            <w:tcW w:w="1280" w:type="dxa"/>
            <w:tcBorders>
              <w:top w:val="nil"/>
              <w:left w:val="nil"/>
              <w:bottom w:val="single" w:sz="8" w:space="0" w:color="000000"/>
              <w:right w:val="nil"/>
            </w:tcBorders>
            <w:shd w:val="clear" w:color="auto" w:fill="auto"/>
            <w:noWrap/>
            <w:vAlign w:val="bottom"/>
            <w:hideMark/>
          </w:tcPr>
          <w:p w14:paraId="0626CEC9" w14:textId="77777777" w:rsidR="00A67E02" w:rsidRPr="00755203" w:rsidRDefault="00A67E02" w:rsidP="00A67E02">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WIA</w:t>
            </w:r>
          </w:p>
        </w:tc>
        <w:tc>
          <w:tcPr>
            <w:tcW w:w="1413" w:type="dxa"/>
            <w:tcBorders>
              <w:top w:val="nil"/>
              <w:left w:val="nil"/>
              <w:bottom w:val="single" w:sz="8" w:space="0" w:color="000000"/>
              <w:right w:val="nil"/>
            </w:tcBorders>
            <w:vAlign w:val="bottom"/>
          </w:tcPr>
          <w:p w14:paraId="0E11801C" w14:textId="4A119F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Northern</w:t>
            </w:r>
          </w:p>
        </w:tc>
        <w:tc>
          <w:tcPr>
            <w:tcW w:w="1413" w:type="dxa"/>
            <w:tcBorders>
              <w:top w:val="nil"/>
              <w:left w:val="nil"/>
              <w:bottom w:val="single" w:sz="8" w:space="0" w:color="000000"/>
              <w:right w:val="nil"/>
            </w:tcBorders>
            <w:shd w:val="clear" w:color="auto" w:fill="auto"/>
            <w:noWrap/>
            <w:vAlign w:val="bottom"/>
            <w:hideMark/>
          </w:tcPr>
          <w:p w14:paraId="19D7AAE5" w14:textId="607F489C"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20</w:t>
            </w:r>
          </w:p>
        </w:tc>
        <w:tc>
          <w:tcPr>
            <w:tcW w:w="992" w:type="dxa"/>
            <w:tcBorders>
              <w:top w:val="nil"/>
              <w:left w:val="nil"/>
              <w:bottom w:val="single" w:sz="8" w:space="0" w:color="000000"/>
              <w:right w:val="nil"/>
            </w:tcBorders>
            <w:shd w:val="clear" w:color="auto" w:fill="auto"/>
            <w:noWrap/>
            <w:vAlign w:val="bottom"/>
            <w:hideMark/>
          </w:tcPr>
          <w:p w14:paraId="01C3DDAD"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-0.144</w:t>
            </w:r>
          </w:p>
        </w:tc>
        <w:tc>
          <w:tcPr>
            <w:tcW w:w="997" w:type="dxa"/>
            <w:tcBorders>
              <w:top w:val="nil"/>
              <w:left w:val="nil"/>
              <w:bottom w:val="single" w:sz="8" w:space="0" w:color="000000"/>
              <w:right w:val="nil"/>
            </w:tcBorders>
            <w:shd w:val="clear" w:color="auto" w:fill="auto"/>
            <w:noWrap/>
            <w:vAlign w:val="bottom"/>
            <w:hideMark/>
          </w:tcPr>
          <w:p w14:paraId="521BD817"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8.286</w:t>
            </w:r>
          </w:p>
        </w:tc>
        <w:tc>
          <w:tcPr>
            <w:tcW w:w="993" w:type="dxa"/>
            <w:tcBorders>
              <w:top w:val="nil"/>
              <w:left w:val="nil"/>
              <w:bottom w:val="single" w:sz="8" w:space="0" w:color="000000"/>
              <w:right w:val="nil"/>
            </w:tcBorders>
            <w:shd w:val="clear" w:color="auto" w:fill="auto"/>
            <w:noWrap/>
            <w:vAlign w:val="bottom"/>
            <w:hideMark/>
          </w:tcPr>
          <w:p w14:paraId="113DC493"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904</w:t>
            </w:r>
          </w:p>
        </w:tc>
        <w:tc>
          <w:tcPr>
            <w:tcW w:w="992" w:type="dxa"/>
            <w:tcBorders>
              <w:top w:val="nil"/>
              <w:left w:val="nil"/>
              <w:bottom w:val="single" w:sz="8" w:space="0" w:color="000000"/>
              <w:right w:val="nil"/>
            </w:tcBorders>
            <w:shd w:val="clear" w:color="auto" w:fill="auto"/>
            <w:noWrap/>
            <w:vAlign w:val="bottom"/>
            <w:hideMark/>
          </w:tcPr>
          <w:p w14:paraId="09AAFA32"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1.3905</w:t>
            </w:r>
          </w:p>
        </w:tc>
        <w:tc>
          <w:tcPr>
            <w:tcW w:w="992" w:type="dxa"/>
            <w:tcBorders>
              <w:top w:val="nil"/>
              <w:left w:val="nil"/>
              <w:bottom w:val="single" w:sz="8" w:space="0" w:color="000000"/>
              <w:right w:val="nil"/>
            </w:tcBorders>
            <w:shd w:val="clear" w:color="auto" w:fill="auto"/>
            <w:noWrap/>
            <w:vAlign w:val="bottom"/>
            <w:hideMark/>
          </w:tcPr>
          <w:p w14:paraId="7F4D0BE1" w14:textId="77777777" w:rsidR="00A67E02" w:rsidRPr="00755203" w:rsidRDefault="00A67E02" w:rsidP="00A67E02">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0.0773</w:t>
            </w:r>
          </w:p>
        </w:tc>
        <w:tc>
          <w:tcPr>
            <w:tcW w:w="1276" w:type="dxa"/>
            <w:tcBorders>
              <w:top w:val="nil"/>
              <w:left w:val="nil"/>
              <w:bottom w:val="single" w:sz="8" w:space="0" w:color="000000"/>
              <w:right w:val="nil"/>
            </w:tcBorders>
            <w:shd w:val="clear" w:color="auto" w:fill="auto"/>
            <w:noWrap/>
            <w:vAlign w:val="bottom"/>
            <w:hideMark/>
          </w:tcPr>
          <w:p w14:paraId="49CDAE06" w14:textId="77777777" w:rsidR="00A67E02" w:rsidRPr="00755203" w:rsidRDefault="00A67E02" w:rsidP="00A67E02">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19</w:t>
            </w:r>
          </w:p>
        </w:tc>
      </w:tr>
      <w:bookmarkEnd w:id="566"/>
    </w:tbl>
    <w:p w14:paraId="176E3BCE" w14:textId="77777777" w:rsidR="00FC147B" w:rsidRPr="00FC147B" w:rsidRDefault="00FC147B" w:rsidP="00B27B4E">
      <w:pPr>
        <w:pStyle w:val="BodyText"/>
        <w:spacing w:line="360" w:lineRule="auto"/>
      </w:pPr>
    </w:p>
    <w:p w14:paraId="4B33BA17" w14:textId="77777777" w:rsidR="00FC147B" w:rsidRDefault="00FC147B" w:rsidP="00B27B4E">
      <w:pPr>
        <w:pStyle w:val="BodyText"/>
        <w:spacing w:line="360" w:lineRule="auto"/>
        <w:sectPr w:rsidR="00FC147B" w:rsidSect="00E33CFB">
          <w:pgSz w:w="15840" w:h="12240" w:orient="landscape"/>
          <w:pgMar w:top="720" w:right="720" w:bottom="720" w:left="720" w:header="720" w:footer="720" w:gutter="0"/>
          <w:cols w:space="720"/>
          <w:docGrid w:linePitch="326"/>
        </w:sectPr>
      </w:pPr>
    </w:p>
    <w:p w14:paraId="2458F391" w14:textId="5548EF4E" w:rsidR="00490779" w:rsidRDefault="00490779" w:rsidP="00C63E9B">
      <w:pPr>
        <w:pStyle w:val="FirstParagraph"/>
        <w:spacing w:line="600" w:lineRule="auto"/>
        <w:jc w:val="both"/>
      </w:pPr>
      <w:r>
        <w:lastRenderedPageBreak/>
        <w:t xml:space="preserve">We performed </w:t>
      </w:r>
      <w:r w:rsidR="00392E05">
        <w:t>a</w:t>
      </w:r>
      <w:r>
        <w:t xml:space="preserve"> stratified cross-validated DAPC for the parasite and the vector data</w:t>
      </w:r>
      <w:r w:rsidR="00392E05">
        <w:t>,</w:t>
      </w:r>
      <w:r>
        <w:t xml:space="preserve"> optimising the number of principal components</w:t>
      </w:r>
      <w:r w:rsidR="00392E05">
        <w:t xml:space="preserve"> used</w:t>
      </w:r>
      <w:r>
        <w:t xml:space="preserve"> </w:t>
      </w:r>
      <w:r w:rsidR="00392E05">
        <w:t>as</w:t>
      </w:r>
      <w:r>
        <w:t xml:space="preserve"> 72 and 40</w:t>
      </w:r>
      <w:r w:rsidR="00392E05">
        <w:t>,</w:t>
      </w:r>
      <w:r>
        <w:t xml:space="preserve"> respectively. DAPC for the parasite genetic showed overlap between the clusters of the communities</w:t>
      </w:r>
      <w:r w:rsidR="00392E05">
        <w:t>,</w:t>
      </w:r>
      <w:r>
        <w:t xml:space="preserve"> with </w:t>
      </w:r>
      <w:r w:rsidR="00392E05">
        <w:t xml:space="preserve">the </w:t>
      </w:r>
      <w:r>
        <w:t xml:space="preserve">exception of few communities like OHP and NLG (Figure 2). </w:t>
      </w:r>
      <w:r w:rsidR="00392E05">
        <w:t>T</w:t>
      </w:r>
      <w:r>
        <w:t>he average</w:t>
      </w:r>
      <w:r w:rsidR="00392E05">
        <w:t xml:space="preserve"> percentage</w:t>
      </w:r>
      <w:r>
        <w:t xml:space="preserve"> of correct assignment </w:t>
      </w:r>
      <w:r w:rsidR="00392E05">
        <w:t xml:space="preserve">was only </w:t>
      </w:r>
      <w:r w:rsidR="00A51470">
        <w:t>7</w:t>
      </w:r>
      <w:r w:rsidR="0009350F">
        <w:t>1</w:t>
      </w:r>
      <w:r w:rsidR="00A51470">
        <w:t>.</w:t>
      </w:r>
      <w:r w:rsidR="0009350F">
        <w:t>21</w:t>
      </w:r>
      <w:r w:rsidR="00A51470">
        <w:t>%</w:t>
      </w:r>
      <w:r w:rsidR="0009350F">
        <w:t xml:space="preserve"> (</w:t>
      </w:r>
      <w:r w:rsidR="00A51470">
        <w:t>±</w:t>
      </w:r>
      <w:r w:rsidR="0009350F">
        <w:t>11.45</w:t>
      </w:r>
      <w:r w:rsidR="00A51470">
        <w:t xml:space="preserve">% SD) </w:t>
      </w:r>
      <w:r>
        <w:t>for the parasites.</w:t>
      </w:r>
      <w:del w:id="568" w:author="Shannon Hedtke" w:date="2022-08-17T16:54:00Z">
        <w:r w:rsidDel="00392E05">
          <w:delText xml:space="preserve"> For the parasites from some communities like KYG and BAS, the percentage of correct assignment was great than </w:delText>
        </w:r>
        <w:r w:rsidR="0050344F" w:rsidDel="00392E05">
          <w:delText>80</w:delText>
        </w:r>
        <w:r w:rsidDel="00392E05">
          <w:delText xml:space="preserve">%. </w:delText>
        </w:r>
        <w:r w:rsidRPr="005E3BC4" w:rsidDel="00392E05">
          <w:delText>For the parasites from some communities like BUI and AB2, parasites were incorrectly assigned to other communities.</w:delText>
        </w:r>
      </w:del>
      <w:r>
        <w:t xml:space="preserve"> </w:t>
      </w:r>
      <w:r w:rsidR="00392E05">
        <w:t>F</w:t>
      </w:r>
      <w:r>
        <w:t>or vectors, DAPC showed l</w:t>
      </w:r>
      <w:r w:rsidR="00392E05">
        <w:t>ow but present</w:t>
      </w:r>
      <w:r>
        <w:t xml:space="preserve"> overlap between clusters of the communities</w:t>
      </w:r>
      <w:r w:rsidR="00392E05">
        <w:t>, with an</w:t>
      </w:r>
      <w:del w:id="569" w:author="Shannon Hedtke" w:date="2022-08-17T16:54:00Z">
        <w:r w:rsidDel="00392E05">
          <w:delText>. There were shared membership probabilities for few samples within the communities. The</w:delText>
        </w:r>
      </w:del>
      <w:r>
        <w:t xml:space="preserve"> average % correct assignment</w:t>
      </w:r>
      <w:r w:rsidR="00392E05">
        <w:t xml:space="preserve"> of only </w:t>
      </w:r>
      <w:r>
        <w:t>74.03%</w:t>
      </w:r>
      <w:r w:rsidR="00392E05">
        <w:t xml:space="preserve"> (</w:t>
      </w:r>
      <w:r>
        <w:t>±8.36% SD)</w:t>
      </w:r>
      <w:r w:rsidR="006D22CF">
        <w:t xml:space="preserve"> which was not signifcantly different compared to the parasite samples (</w:t>
      </w:r>
      <m:oMath>
        <m:r>
          <w:rPr>
            <w:rFonts w:ascii="Cambria Math" w:hAnsi="Cambria Math"/>
          </w:rPr>
          <m:t>t</m:t>
        </m:r>
        <m:r>
          <w:rPr>
            <w:rFonts w:ascii="Cambria Math" w:hAnsi="Cambria Math"/>
          </w:rPr>
          <m:t xml:space="preserve">= -0.52; </m:t>
        </m:r>
        <m:r>
          <w:rPr>
            <w:rFonts w:ascii="Cambria Math" w:hAnsi="Cambria Math"/>
          </w:rPr>
          <m:t>p=0.6</m:t>
        </m:r>
        <w:commentRangeStart w:id="570"/>
        <w:commentRangeStart w:id="571"/>
        <w:commentRangeEnd w:id="570"/>
        <m:r>
          <m:rPr>
            <m:sty m:val="p"/>
          </m:rPr>
          <w:rPr>
            <w:rStyle w:val="CommentReference"/>
            <w:rFonts w:asciiTheme="minorHAnsi" w:hAnsiTheme="minorHAnsi" w:cstheme="minorBidi"/>
          </w:rPr>
          <w:commentReference w:id="570"/>
        </m:r>
        <w:commentRangeEnd w:id="571"/>
        <m:r>
          <m:rPr>
            <m:sty m:val="p"/>
          </m:rPr>
          <w:rPr>
            <w:rStyle w:val="CommentReference"/>
            <w:rFonts w:asciiTheme="minorHAnsi" w:hAnsiTheme="minorHAnsi" w:cstheme="minorBidi"/>
          </w:rPr>
          <w:commentReference w:id="571"/>
        </m:r>
        <m:r>
          <w:rPr>
            <w:rFonts w:ascii="Cambria Math" w:hAnsi="Cambria Math"/>
          </w:rPr>
          <m:t>2</m:t>
        </m:r>
      </m:oMath>
      <w:r w:rsidR="006D22CF">
        <w:t>)</w:t>
      </w:r>
      <w:r w:rsidR="00392E05">
        <w:t>.</w:t>
      </w:r>
      <w:del w:id="573" w:author="Shannon Hedtke" w:date="2022-08-17T16:55:00Z">
        <w:r w:rsidDel="00392E05">
          <w:delText xml:space="preserve"> compared to the parasite samples. For communities like FOW and ASU, the % correct assignment was 84.21% and 76.92%, </w:delText>
        </w:r>
        <w:r w:rsidRPr="005E3BC4" w:rsidDel="00392E05">
          <w:delText>where FOW had the highest re-assignment probability</w:delText>
        </w:r>
        <w:r w:rsidDel="00392E05">
          <w:delText>.</w:delText>
        </w:r>
      </w:del>
    </w:p>
    <w:p w14:paraId="7047E8F0" w14:textId="1CE4C4B2" w:rsidR="003B5E9E" w:rsidRDefault="003B5E9E" w:rsidP="00B27B4E">
      <w:pPr>
        <w:pStyle w:val="BodyText"/>
        <w:spacing w:line="360" w:lineRule="auto"/>
      </w:pPr>
      <w:commentRangeStart w:id="574"/>
      <w:commentRangeStart w:id="575"/>
      <w:commentRangeStart w:id="576"/>
      <w:commentRangeStart w:id="577"/>
      <w:r>
        <w:rPr>
          <w:noProof/>
        </w:rPr>
        <w:lastRenderedPageBreak/>
        <w:drawing>
          <wp:inline distT="0" distB="0" distL="0" distR="0" wp14:anchorId="328CA2C7" wp14:editId="4F3569D9">
            <wp:extent cx="5943600" cy="69011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6901180"/>
                    </a:xfrm>
                    <a:prstGeom prst="rect">
                      <a:avLst/>
                    </a:prstGeom>
                    <a:noFill/>
                    <a:ln>
                      <a:noFill/>
                    </a:ln>
                  </pic:spPr>
                </pic:pic>
              </a:graphicData>
            </a:graphic>
          </wp:inline>
        </w:drawing>
      </w:r>
      <w:commentRangeEnd w:id="574"/>
      <w:r w:rsidR="00D63F4D">
        <w:rPr>
          <w:rStyle w:val="CommentReference"/>
          <w:rFonts w:asciiTheme="minorHAnsi" w:hAnsiTheme="minorHAnsi" w:cstheme="minorBidi"/>
        </w:rPr>
        <w:commentReference w:id="574"/>
      </w:r>
      <w:commentRangeEnd w:id="575"/>
      <w:r w:rsidR="002E6A88">
        <w:rPr>
          <w:rStyle w:val="CommentReference"/>
          <w:rFonts w:asciiTheme="minorHAnsi" w:hAnsiTheme="minorHAnsi" w:cstheme="minorBidi"/>
        </w:rPr>
        <w:commentReference w:id="575"/>
      </w:r>
      <w:commentRangeEnd w:id="576"/>
      <w:r w:rsidR="00FD16F7">
        <w:rPr>
          <w:rStyle w:val="CommentReference"/>
          <w:rFonts w:asciiTheme="minorHAnsi" w:hAnsiTheme="minorHAnsi" w:cstheme="minorBidi"/>
        </w:rPr>
        <w:commentReference w:id="576"/>
      </w:r>
      <w:commentRangeEnd w:id="577"/>
      <w:r w:rsidR="00D76C63">
        <w:rPr>
          <w:rStyle w:val="CommentReference"/>
          <w:rFonts w:asciiTheme="minorHAnsi" w:hAnsiTheme="minorHAnsi" w:cstheme="minorBidi"/>
        </w:rPr>
        <w:commentReference w:id="577"/>
      </w:r>
    </w:p>
    <w:p w14:paraId="2B5B028F" w14:textId="5E83FBB9" w:rsidR="003B5E9E" w:rsidRDefault="009D2BBD" w:rsidP="00B27B4E">
      <w:pPr>
        <w:pStyle w:val="Legend"/>
        <w:rPr>
          <w:ins w:id="578" w:author="Shannon Hedtke" w:date="2022-06-24T14:23:00Z"/>
        </w:rPr>
      </w:pPr>
      <w:r w:rsidRPr="009D2BBD">
        <w:rPr>
          <w:b/>
          <w:bCs w:val="0"/>
        </w:rPr>
        <w:t xml:space="preserve">Figure 2. Discriminant analysis of the </w:t>
      </w:r>
      <w:r w:rsidR="008F0644" w:rsidRPr="009D2BBD">
        <w:rPr>
          <w:b/>
          <w:bCs w:val="0"/>
        </w:rPr>
        <w:t>principal</w:t>
      </w:r>
      <w:r w:rsidRPr="009D2BBD">
        <w:rPr>
          <w:b/>
          <w:bCs w:val="0"/>
        </w:rPr>
        <w:t xml:space="preserve"> components (DAPC) analysis for the parasite and the vector sample with respect to sampled 11 and 4 communities respectively in the transition region of Ghana.</w:t>
      </w:r>
      <w:r>
        <w:t xml:space="preserve"> The pie chart on the map (</w:t>
      </w:r>
      <w:r w:rsidRPr="009D2BBD">
        <w:rPr>
          <w:b/>
          <w:bCs w:val="0"/>
        </w:rPr>
        <w:t>A1,</w:t>
      </w:r>
      <w:r w:rsidR="00B80741">
        <w:rPr>
          <w:b/>
          <w:bCs w:val="0"/>
        </w:rPr>
        <w:t xml:space="preserve"> </w:t>
      </w:r>
      <w:r w:rsidRPr="009D2BBD">
        <w:rPr>
          <w:b/>
          <w:bCs w:val="0"/>
        </w:rPr>
        <w:t>B1</w:t>
      </w:r>
      <w:r>
        <w:t>) indicates community level of membership probability. The DAPC analysis showing the community clusters (</w:t>
      </w:r>
      <w:r w:rsidRPr="009D2BBD">
        <w:rPr>
          <w:b/>
          <w:bCs w:val="0"/>
        </w:rPr>
        <w:t>A2, B2</w:t>
      </w:r>
      <w:r>
        <w:t>) and the individual level membership probability (</w:t>
      </w:r>
      <w:r w:rsidRPr="009D2BBD">
        <w:rPr>
          <w:b/>
          <w:bCs w:val="0"/>
        </w:rPr>
        <w:t>A3, B3</w:t>
      </w:r>
      <w:r>
        <w:t xml:space="preserve">) with each block representing communities. The percentage of the </w:t>
      </w:r>
      <w:r>
        <w:lastRenderedPageBreak/>
        <w:t xml:space="preserve">samples assigned correctly </w:t>
      </w:r>
      <w:r w:rsidR="007A73DB">
        <w:t>to their</w:t>
      </w:r>
      <w:r>
        <w:t xml:space="preserve"> respective communities are shown for both the parasites (</w:t>
      </w:r>
      <w:r w:rsidRPr="009D2BBD">
        <w:rPr>
          <w:b/>
          <w:bCs w:val="0"/>
        </w:rPr>
        <w:t>A4</w:t>
      </w:r>
      <w:r>
        <w:t>) and the vectors (</w:t>
      </w:r>
      <w:r w:rsidRPr="009D2BBD">
        <w:rPr>
          <w:b/>
          <w:bCs w:val="0"/>
        </w:rPr>
        <w:t>B4</w:t>
      </w:r>
      <w:r>
        <w:t>). Community codes: BAS: , WTC: ; all other community codes are presented in Table 1.</w:t>
      </w:r>
    </w:p>
    <w:p w14:paraId="67823DAB" w14:textId="77777777" w:rsidR="005E108B" w:rsidRDefault="005E108B" w:rsidP="00C63E9B">
      <w:pPr>
        <w:pStyle w:val="Heading3"/>
        <w:spacing w:line="480" w:lineRule="auto"/>
        <w:jc w:val="both"/>
      </w:pPr>
      <w:r>
        <w:t>Landscape genetic analysis</w:t>
      </w:r>
    </w:p>
    <w:p w14:paraId="1B6D24EA" w14:textId="395AD9F7" w:rsidR="00155076" w:rsidRDefault="00A15615" w:rsidP="00C63E9B">
      <w:pPr>
        <w:pStyle w:val="Heading4"/>
        <w:spacing w:line="480" w:lineRule="auto"/>
      </w:pPr>
      <w:r>
        <w:t>Isolation</w:t>
      </w:r>
      <w:r w:rsidR="00401C4A">
        <w:t>-</w:t>
      </w:r>
      <w:r>
        <w:t>by</w:t>
      </w:r>
      <w:r w:rsidR="00401C4A">
        <w:t>-</w:t>
      </w:r>
      <w:r>
        <w:t>distance</w:t>
      </w:r>
    </w:p>
    <w:p w14:paraId="134F465E" w14:textId="3EA4AF24" w:rsidR="00996C6F" w:rsidRDefault="00392E05" w:rsidP="00C63E9B">
      <w:pPr>
        <w:pStyle w:val="BodyText"/>
        <w:jc w:val="both"/>
      </w:pPr>
      <w:r>
        <w:t>The E</w:t>
      </w:r>
      <w:r w:rsidR="00996C6F">
        <w:t>uclidean distance matrix between sample locations and</w:t>
      </w:r>
      <w:r>
        <w:t xml:space="preserve"> the matrix of</w:t>
      </w:r>
      <w:r w:rsidR="00996C6F">
        <w:t xml:space="preserve"> linearised pairwise </w:t>
      </w:r>
      <m:oMath>
        <m:sSub>
          <m:sSubPr>
            <m:ctrlPr>
              <w:rPr>
                <w:rFonts w:ascii="Cambria Math" w:hAnsi="Cambria Math"/>
              </w:rPr>
            </m:ctrlPr>
          </m:sSubPr>
          <m:e>
            <m:r>
              <w:rPr>
                <w:rFonts w:ascii="Cambria Math" w:hAnsi="Cambria Math"/>
              </w:rPr>
              <m:t>F</m:t>
            </m:r>
          </m:e>
          <m:sub>
            <m:r>
              <w:rPr>
                <w:rFonts w:ascii="Cambria Math" w:hAnsi="Cambria Math"/>
              </w:rPr>
              <m:t>st</m:t>
            </m:r>
          </m:sub>
        </m:sSub>
      </m:oMath>
      <w:r w:rsidR="00996C6F">
        <w:t xml:space="preserve"> was used to test isolation</w:t>
      </w:r>
      <w:r w:rsidR="00401C4A">
        <w:t>-</w:t>
      </w:r>
      <w:r w:rsidR="00996C6F">
        <w:t>by</w:t>
      </w:r>
      <w:r w:rsidR="00401C4A">
        <w:t>-</w:t>
      </w:r>
      <w:r w:rsidR="00996C6F">
        <w:t xml:space="preserve">distance (IBD). The Euclidean geographic distance between locations ranged from 2.2 km to 240.39 km. </w:t>
      </w:r>
      <w:r>
        <w:t>F</w:t>
      </w:r>
      <w:r w:rsidR="00633DB8">
        <w:t xml:space="preserve">or the parasite sampling locations, </w:t>
      </w:r>
      <w:r w:rsidR="00996C6F">
        <w:t xml:space="preserve">six communities were less than 5km </w:t>
      </w:r>
      <w:r w:rsidR="006A4779">
        <w:t xml:space="preserve">apart </w:t>
      </w:r>
      <w:r>
        <w:t xml:space="preserve">and </w:t>
      </w:r>
      <w:r w:rsidR="00996C6F">
        <w:t xml:space="preserve">were </w:t>
      </w:r>
      <w:r>
        <w:t xml:space="preserve">thus </w:t>
      </w:r>
      <w:r w:rsidR="00996C6F">
        <w:t xml:space="preserve">merged </w:t>
      </w:r>
      <w:r>
        <w:t>in</w:t>
      </w:r>
      <w:r w:rsidR="00996C6F">
        <w:t>to two communities</w:t>
      </w:r>
      <w:r w:rsidR="006A3132">
        <w:t xml:space="preserve"> (Table 1)</w:t>
      </w:r>
      <w:r w:rsidR="00996C6F">
        <w:t>. The geographic distance for the parasites averaged 117.73 km (±11.50 SE; range: 7.86</w:t>
      </w:r>
      <w:r w:rsidR="00724342">
        <w:t>–</w:t>
      </w:r>
      <w:r w:rsidR="00996C6F">
        <w:t>240.43 km), and the genetic distance averaged 0.11 (±0.009 SE; range: 0.041</w:t>
      </w:r>
      <w:r w:rsidR="00724342">
        <w:t>–</w:t>
      </w:r>
      <w:r w:rsidR="00996C6F">
        <w:t>0.286). Similarly for the vectors, the geographic distance for the parasites averaged 141.40 (±33.61 SE), and the genetic distance averaged 0.056 (±0.007 SE; range: 0.04</w:t>
      </w:r>
      <w:r w:rsidR="00724342">
        <w:t>–</w:t>
      </w:r>
      <w:r w:rsidR="00996C6F">
        <w:t>0.084). The</w:t>
      </w:r>
      <w:ins w:id="579" w:author="Shannon Hedtke" w:date="2022-08-17T16:58:00Z">
        <w:r>
          <w:t xml:space="preserve"> </w:t>
        </w:r>
        <w:commentRangeStart w:id="580"/>
        <w:r>
          <w:t>partial</w:t>
        </w:r>
      </w:ins>
      <w:r w:rsidR="00996C6F">
        <w:t xml:space="preserve"> </w:t>
      </w:r>
      <w:commentRangeEnd w:id="580"/>
      <w:r w:rsidR="006A3132">
        <w:rPr>
          <w:rStyle w:val="CommentReference"/>
          <w:rFonts w:asciiTheme="minorHAnsi" w:hAnsiTheme="minorHAnsi" w:cstheme="minorBidi"/>
        </w:rPr>
        <w:commentReference w:id="580"/>
      </w:r>
      <w:r w:rsidR="00996C6F">
        <w:t xml:space="preserve">Mantel test indicated a poor correlation between the genetic </w:t>
      </w:r>
      <w:r w:rsidR="001D1E39">
        <w:t>distance</w:t>
      </w:r>
      <w:r w:rsidR="00996C6F">
        <w:t xml:space="preserve"> and the geographic distance for both the parasite</w:t>
      </w:r>
      <w:r w:rsidR="001D1E39">
        <w:t xml:space="preserve"> </w:t>
      </w:r>
      <w:r w:rsidR="00996C6F">
        <w:t>(Mantel's r = -0.052; p = 0.543) and the vector data (Mantel's r = -0.039; p = 0.583)</w:t>
      </w:r>
      <w:r w:rsidR="00E3757B">
        <w:t xml:space="preserve"> (Figure 3)</w:t>
      </w:r>
      <w:r w:rsidR="00996C6F">
        <w:t>.</w:t>
      </w:r>
    </w:p>
    <w:p w14:paraId="5478CBC9" w14:textId="4FADB241" w:rsidR="00A15615" w:rsidRDefault="00107EAC" w:rsidP="00B27B4E">
      <w:pPr>
        <w:pStyle w:val="BodyText"/>
        <w:spacing w:line="360" w:lineRule="auto"/>
      </w:pPr>
      <w:r>
        <w:rPr>
          <w:noProof/>
        </w:rPr>
        <w:drawing>
          <wp:inline distT="0" distB="0" distL="0" distR="0" wp14:anchorId="6A6C351F" wp14:editId="61981295">
            <wp:extent cx="5943600" cy="2472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472055"/>
                    </a:xfrm>
                    <a:prstGeom prst="rect">
                      <a:avLst/>
                    </a:prstGeom>
                    <a:noFill/>
                    <a:ln>
                      <a:noFill/>
                    </a:ln>
                  </pic:spPr>
                </pic:pic>
              </a:graphicData>
            </a:graphic>
          </wp:inline>
        </w:drawing>
      </w:r>
    </w:p>
    <w:p w14:paraId="1BA3B757" w14:textId="463692F3" w:rsidR="00FD6443" w:rsidRDefault="00FD6443" w:rsidP="00B27B4E">
      <w:pPr>
        <w:pStyle w:val="Legend"/>
      </w:pPr>
      <w:r w:rsidRPr="00FD6443">
        <w:rPr>
          <w:b/>
          <w:bCs w:val="0"/>
        </w:rPr>
        <w:lastRenderedPageBreak/>
        <w:t xml:space="preserve">Figure </w:t>
      </w:r>
      <w:r w:rsidR="00842A53">
        <w:rPr>
          <w:b/>
          <w:bCs w:val="0"/>
        </w:rPr>
        <w:t>3</w:t>
      </w:r>
      <w:r w:rsidRPr="00FD6443">
        <w:rPr>
          <w:b/>
          <w:bCs w:val="0"/>
        </w:rPr>
        <w:t>. The relationship between the genetic (</w:t>
      </w:r>
      <w:r w:rsidRPr="00073F33">
        <w:rPr>
          <w:b/>
          <w:bCs w:val="0"/>
        </w:rPr>
        <w:t xml:space="preserve">linearised </w:t>
      </w:r>
      <m:oMath>
        <m:sSub>
          <m:sSubPr>
            <m:ctrlPr>
              <w:rPr>
                <w:rFonts w:ascii="Cambria Math" w:hAnsi="Cambria Math"/>
                <w:b/>
                <w:bCs w:val="0"/>
              </w:rPr>
            </m:ctrlPr>
          </m:sSubPr>
          <m:e>
            <m:r>
              <m:rPr>
                <m:sty m:val="bi"/>
              </m:rPr>
              <w:rPr>
                <w:rFonts w:ascii="Cambria Math" w:hAnsi="Cambria Math"/>
              </w:rPr>
              <m:t>F</m:t>
            </m:r>
          </m:e>
          <m:sub>
            <m:r>
              <m:rPr>
                <m:sty m:val="bi"/>
              </m:rPr>
              <w:rPr>
                <w:rFonts w:ascii="Cambria Math" w:hAnsi="Cambria Math"/>
              </w:rPr>
              <m:t>st</m:t>
            </m:r>
          </m:sub>
        </m:sSub>
      </m:oMath>
      <w:r w:rsidRPr="00073F33">
        <w:rPr>
          <w:b/>
          <w:bCs w:val="0"/>
        </w:rPr>
        <w:t>) and</w:t>
      </w:r>
      <w:r w:rsidRPr="00FD6443">
        <w:rPr>
          <w:b/>
          <w:bCs w:val="0"/>
        </w:rPr>
        <w:t xml:space="preserve"> the Euclidean geographic distance</w:t>
      </w:r>
      <w:r>
        <w:t xml:space="preserve">. </w:t>
      </w:r>
      <w:r w:rsidR="005F3E90">
        <w:t>I</w:t>
      </w:r>
      <w:r w:rsidR="00BD375B">
        <w:t>solation-by-distance</w:t>
      </w:r>
      <w:r>
        <w:t xml:space="preserve"> was tested by Mantel test and the significance and the strength of relationship is shown.</w:t>
      </w:r>
    </w:p>
    <w:p w14:paraId="0D3A7324" w14:textId="7A60A812" w:rsidR="00E81844" w:rsidRDefault="00A430BD" w:rsidP="00F76F36">
      <w:pPr>
        <w:pStyle w:val="Heading4"/>
        <w:spacing w:line="480" w:lineRule="auto"/>
      </w:pPr>
      <w:r w:rsidRPr="00A430BD">
        <w:t>Resistance surface optimisation and testing</w:t>
      </w:r>
    </w:p>
    <w:p w14:paraId="39405251" w14:textId="4D5647A9" w:rsidR="00C31E09" w:rsidRDefault="00E81844" w:rsidP="00C63E9B">
      <w:pPr>
        <w:pStyle w:val="BodyText"/>
        <w:jc w:val="both"/>
      </w:pPr>
      <w:r>
        <w:t>A suite of five environmental variables was selected for the landscape genetics analysis: elevation, isothermality, soil moisture, flow accumulation and annual precipitation</w:t>
      </w:r>
      <w:r w:rsidR="001D6C36">
        <w:t>.</w:t>
      </w:r>
      <w:r>
        <w:t xml:space="preserve"> </w:t>
      </w:r>
      <w:r w:rsidR="005B3A3C">
        <w:t xml:space="preserve">We tested 5 different environmental surfaces to </w:t>
      </w:r>
      <w:r w:rsidR="00392E05">
        <w:t>determine whether</w:t>
      </w:r>
      <w:r w:rsidR="005B3A3C">
        <w:t xml:space="preserve"> they c</w:t>
      </w:r>
      <w:r w:rsidR="00392E05">
        <w:t>ould</w:t>
      </w:r>
      <w:r w:rsidR="005B3A3C">
        <w:t xml:space="preserve"> explain the genetic differentiation </w:t>
      </w:r>
      <w:r w:rsidR="00392E05">
        <w:t xml:space="preserve">among </w:t>
      </w:r>
      <w:r w:rsidR="005B3A3C">
        <w:t xml:space="preserve">parasite and vector </w:t>
      </w:r>
      <w:r w:rsidR="00392E05">
        <w:t>sampling locations</w:t>
      </w:r>
      <w:r w:rsidR="005B3A3C">
        <w:t xml:space="preserve">. We performed four replicates of optimisation for 1000 iterations each and chose the surface with the </w:t>
      </w:r>
      <w:r w:rsidR="00392E05">
        <w:t xml:space="preserve">highest </w:t>
      </w:r>
      <w:r w:rsidR="005B3A3C">
        <w:t>significance (</w:t>
      </w:r>
      <w:r w:rsidR="00392E05">
        <w:t xml:space="preserve">i.e., </w:t>
      </w:r>
      <w:r w:rsidR="005B3A3C">
        <w:t>lowest p-value). For the parasites</w:t>
      </w:r>
      <w:r w:rsidR="00392E05">
        <w:t>,</w:t>
      </w:r>
      <w:r w:rsidR="005B3A3C">
        <w:t xml:space="preserve"> we found that the inverse ricker transformation for both elevation (r = 0.793, p = 0.005) and soil moisture (r = 0.507, </w:t>
      </w:r>
      <m:oMath>
        <m:r>
          <w:rPr>
            <w:rFonts w:ascii="Cambria Math" w:hAnsi="Cambria Math"/>
          </w:rPr>
          <m:t>β</m:t>
        </m:r>
      </m:oMath>
      <w:r w:rsidR="005B3A3C">
        <w:t xml:space="preserve"> = 0.002, p = 0.022) to be significant</w:t>
      </w:r>
      <w:r w:rsidR="001F66A2">
        <w:t xml:space="preserve"> (Table 2)</w:t>
      </w:r>
      <w:r w:rsidR="005B3A3C">
        <w:t xml:space="preserve">. The inverse reverse monomolecular transformation for elevation and inverse monomolecular transformation for soil moisture were </w:t>
      </w:r>
      <w:r w:rsidR="00392E05">
        <w:t xml:space="preserve">also </w:t>
      </w:r>
      <w:r w:rsidR="005B3A3C">
        <w:t>significant</w:t>
      </w:r>
      <w:r w:rsidR="00392E05">
        <w:t>,</w:t>
      </w:r>
      <w:r w:rsidR="005B3A3C">
        <w:t xml:space="preserve"> but the level of significance was lower compared to the chosen resistance surfaces. Therefore, inverse ricker transformation surfaces for the elevation and soil moisture were used for the preparation of the composite resistance surface map for the parasite data.</w:t>
      </w:r>
    </w:p>
    <w:p w14:paraId="4A0F12A7" w14:textId="0DD2590D" w:rsidR="005B3A3C" w:rsidRDefault="005B3A3C" w:rsidP="00C63E9B">
      <w:pPr>
        <w:pStyle w:val="BodyText"/>
        <w:jc w:val="both"/>
      </w:pPr>
      <w:r>
        <w:t xml:space="preserve">In both the environmental layers, </w:t>
      </w:r>
      <w:r w:rsidR="009A5E37">
        <w:t xml:space="preserve">the </w:t>
      </w:r>
      <w:r>
        <w:t xml:space="preserve">inverse ricker transformation </w:t>
      </w:r>
      <w:r w:rsidR="00E3757B">
        <w:t>was</w:t>
      </w:r>
      <w:r>
        <w:t xml:space="preserve"> significant </w:t>
      </w:r>
      <w:commentRangeStart w:id="581"/>
      <w:commentRangeStart w:id="582"/>
      <w:r w:rsidR="00E3757B">
        <w:t>i.e.,</w:t>
      </w:r>
      <w:r>
        <w:t xml:space="preserve"> </w:t>
      </w:r>
      <w:del w:id="583" w:author="HIMAL SHRESTHA" w:date="2022-10-12T06:10:00Z">
        <w:r w:rsidDel="00C41B39">
          <w:delText xml:space="preserve">the shape with </w:delText>
        </w:r>
      </w:del>
      <w:r>
        <w:t xml:space="preserve">high resistance </w:t>
      </w:r>
      <w:ins w:id="584" w:author="HIMAL SHRESTHA" w:date="2022-10-12T06:10:00Z">
        <w:r w:rsidR="00C41B39">
          <w:t>to gene</w:t>
        </w:r>
      </w:ins>
      <w:ins w:id="585" w:author="HIMAL SHRESTHA" w:date="2022-10-12T06:11:00Z">
        <w:r w:rsidR="00C41B39">
          <w:t xml:space="preserve"> flow </w:t>
        </w:r>
      </w:ins>
      <w:r>
        <w:t xml:space="preserve">in the low and high environmental values, and low resistance in moderate range of environmental values, but </w:t>
      </w:r>
      <w:ins w:id="586" w:author="HIMAL SHRESTHA" w:date="2022-10-12T06:12:00Z">
        <w:r w:rsidR="00CC185A">
          <w:t xml:space="preserve">with different </w:t>
        </w:r>
      </w:ins>
      <w:r>
        <w:t>the scale parameters</w:t>
      </w:r>
      <w:del w:id="587" w:author="HIMAL SHRESTHA" w:date="2022-10-12T06:12:00Z">
        <w:r w:rsidDel="00CC185A">
          <w:delText xml:space="preserve"> were different</w:delText>
        </w:r>
      </w:del>
      <w:r>
        <w:t xml:space="preserve">. </w:t>
      </w:r>
      <w:bookmarkStart w:id="588" w:name="_Hlk116533311"/>
      <w:ins w:id="589" w:author="HIMAL SHRESTHA" w:date="2022-10-12T06:13:00Z">
        <w:r w:rsidR="00DD289E">
          <w:t xml:space="preserve">The resistance to the gene flow was </w:t>
        </w:r>
      </w:ins>
      <w:ins w:id="590" w:author="HIMAL SHRESTHA" w:date="2022-10-12T06:14:00Z">
        <w:r w:rsidR="00DD289E">
          <w:t>the lowest i.e., &lt; 30%</w:t>
        </w:r>
        <w:r w:rsidR="00A3750C">
          <w:t xml:space="preserve"> of the total resistance for an elevation range of 90–150 m and for a soil moisture range of </w:t>
        </w:r>
      </w:ins>
      <w:ins w:id="591" w:author="HIMAL SHRESTHA" w:date="2022-10-12T06:15:00Z">
        <w:r w:rsidR="0097672F">
          <w:t>60</w:t>
        </w:r>
      </w:ins>
      <w:ins w:id="592" w:author="HIMAL SHRESTHA" w:date="2022-10-12T06:14:00Z">
        <w:r w:rsidR="00A3750C">
          <w:t>–1</w:t>
        </w:r>
      </w:ins>
      <w:ins w:id="593" w:author="HIMAL SHRESTHA" w:date="2022-10-12T06:15:00Z">
        <w:r w:rsidR="0097672F">
          <w:t>90</w:t>
        </w:r>
        <w:r w:rsidR="00A3750C">
          <w:t xml:space="preserve"> </w:t>
        </w:r>
      </w:ins>
      <w:ins w:id="594" w:author="HIMAL SHRESTHA" w:date="2022-10-12T06:14:00Z">
        <w:r w:rsidR="00A3750C">
          <w:t>m</w:t>
        </w:r>
      </w:ins>
      <w:ins w:id="595" w:author="HIMAL SHRESTHA" w:date="2022-10-12T06:15:00Z">
        <w:r w:rsidR="0097672F">
          <w:t>m</w:t>
        </w:r>
      </w:ins>
      <w:del w:id="596" w:author="HIMAL SHRESTHA" w:date="2022-10-12T06:15:00Z">
        <w:r w:rsidDel="0097672F">
          <w:delText xml:space="preserve">The </w:delText>
        </w:r>
        <w:bookmarkEnd w:id="588"/>
        <w:r w:rsidDel="0097672F">
          <w:delText xml:space="preserve">shape was same for both the transformations </w:delText>
        </w:r>
        <w:r w:rsidR="00E3757B" w:rsidDel="0097672F">
          <w:delText>i.e.,</w:delText>
        </w:r>
        <w:r w:rsidDel="0097672F">
          <w:delText xml:space="preserve"> there was high resistance for lower values of elevation of soil moisture </w:delText>
        </w:r>
        <w:r w:rsidR="00E3757B" w:rsidDel="0097672F">
          <w:delText>whereas</w:delText>
        </w:r>
        <w:r w:rsidDel="0097672F">
          <w:delText xml:space="preserve"> the resistance was the lowest (&lt;30%) for 90-150 m for elevation and 60-190 mm for the </w:delText>
        </w:r>
        <w:r w:rsidDel="0097672F">
          <w:lastRenderedPageBreak/>
          <w:delText>soil moisture</w:delText>
        </w:r>
        <w:r w:rsidR="005C63A5" w:rsidDel="0097672F">
          <w:delText xml:space="preserve"> </w:delText>
        </w:r>
      </w:del>
      <w:r w:rsidR="005C63A5">
        <w:t>(Figure 5)</w:t>
      </w:r>
      <w:r>
        <w:t>.</w:t>
      </w:r>
      <w:commentRangeEnd w:id="581"/>
      <w:r w:rsidR="009A5E37">
        <w:rPr>
          <w:rStyle w:val="CommentReference"/>
          <w:rFonts w:asciiTheme="minorHAnsi" w:hAnsiTheme="minorHAnsi" w:cstheme="minorBidi"/>
        </w:rPr>
        <w:commentReference w:id="581"/>
      </w:r>
      <w:commentRangeEnd w:id="582"/>
      <w:r w:rsidR="009A5E37">
        <w:rPr>
          <w:rStyle w:val="CommentReference"/>
          <w:rFonts w:asciiTheme="minorHAnsi" w:hAnsiTheme="minorHAnsi" w:cstheme="minorBidi"/>
        </w:rPr>
        <w:commentReference w:id="582"/>
      </w:r>
      <w:r>
        <w:t xml:space="preserve"> A composite resistance surface map was prepared which showed high resistance around the western parts of </w:t>
      </w:r>
      <w:r w:rsidR="009A5E37">
        <w:t>the study area</w:t>
      </w:r>
      <w:r>
        <w:t xml:space="preserve"> which </w:t>
      </w:r>
      <w:r w:rsidR="009A5E37">
        <w:t>are</w:t>
      </w:r>
      <w:r>
        <w:t xml:space="preserve"> characterised by low soil moisture (</w:t>
      </w:r>
      <w:r w:rsidR="009A5E37">
        <w:t xml:space="preserve">i.e., </w:t>
      </w:r>
      <w:commentRangeStart w:id="597"/>
      <w:commentRangeStart w:id="598"/>
      <w:r>
        <w:t>national parks</w:t>
      </w:r>
      <w:commentRangeEnd w:id="597"/>
      <w:r w:rsidR="009A5E37">
        <w:rPr>
          <w:rStyle w:val="CommentReference"/>
          <w:rFonts w:asciiTheme="minorHAnsi" w:hAnsiTheme="minorHAnsi" w:cstheme="minorBidi"/>
        </w:rPr>
        <w:commentReference w:id="597"/>
      </w:r>
      <w:commentRangeEnd w:id="598"/>
      <w:r w:rsidR="00303D57">
        <w:rPr>
          <w:rStyle w:val="CommentReference"/>
          <w:rFonts w:asciiTheme="minorHAnsi" w:hAnsiTheme="minorHAnsi" w:cstheme="minorBidi"/>
        </w:rPr>
        <w:commentReference w:id="598"/>
      </w:r>
      <w:r>
        <w:t xml:space="preserve"> in the west) and high elevation. The areas around </w:t>
      </w:r>
      <w:r w:rsidR="009A5E37">
        <w:t>L</w:t>
      </w:r>
      <w:r>
        <w:t xml:space="preserve">ake Volta </w:t>
      </w:r>
      <w:r w:rsidR="009A5E37">
        <w:t>also</w:t>
      </w:r>
      <w:r>
        <w:t xml:space="preserve"> have high resistance. </w:t>
      </w:r>
      <w:r w:rsidR="009A5E37">
        <w:t>Accordingly</w:t>
      </w:r>
      <w:r>
        <w:t xml:space="preserve"> </w:t>
      </w:r>
      <w:r w:rsidR="009A5E37">
        <w:t xml:space="preserve">the </w:t>
      </w:r>
      <w:ins w:id="599" w:author="HIMAL SHRESTHA" w:date="2022-10-12T06:19:00Z">
        <w:r w:rsidR="00877AEF">
          <w:t xml:space="preserve">movement </w:t>
        </w:r>
      </w:ins>
      <w:r w:rsidR="009A5E37">
        <w:t>corridor</w:t>
      </w:r>
      <w:r>
        <w:t xml:space="preserve"> map suggests that there is relatively l</w:t>
      </w:r>
      <w:r w:rsidR="009A5E37">
        <w:t>ower</w:t>
      </w:r>
      <w:r>
        <w:t xml:space="preserve"> </w:t>
      </w:r>
      <w:r w:rsidR="009A5E37">
        <w:t>connectivity</w:t>
      </w:r>
      <w:r>
        <w:t xml:space="preserve"> of parasites </w:t>
      </w:r>
      <w:r w:rsidR="009A5E37">
        <w:t xml:space="preserve">in </w:t>
      </w:r>
      <w:r>
        <w:t xml:space="preserve">the </w:t>
      </w:r>
      <w:r w:rsidR="00E3757B">
        <w:t>northwestern</w:t>
      </w:r>
      <w:r>
        <w:t xml:space="preserve"> part of the study area</w:t>
      </w:r>
      <w:r w:rsidR="005C63A5">
        <w:t xml:space="preserve"> (Figure </w:t>
      </w:r>
      <w:r w:rsidR="00896B54">
        <w:t>6)</w:t>
      </w:r>
      <w:r>
        <w:t xml:space="preserve">. The central parts of </w:t>
      </w:r>
      <w:r w:rsidR="009A5E37">
        <w:t>the study area are</w:t>
      </w:r>
      <w:r>
        <w:t xml:space="preserve"> characterised </w:t>
      </w:r>
      <w:r w:rsidR="009A5E37">
        <w:t xml:space="preserve">by </w:t>
      </w:r>
      <w:r>
        <w:t xml:space="preserve">high </w:t>
      </w:r>
      <w:r w:rsidR="009A5E37">
        <w:t>connectivity</w:t>
      </w:r>
      <w:r>
        <w:t xml:space="preserve">, showing </w:t>
      </w:r>
      <w:r w:rsidR="009A5E37">
        <w:t>a</w:t>
      </w:r>
      <w:r>
        <w:t xml:space="preserve"> potential route for the movement</w:t>
      </w:r>
      <w:r w:rsidR="009A5E37">
        <w:t>/transmission</w:t>
      </w:r>
      <w:r>
        <w:t xml:space="preserve"> of parasites.</w:t>
      </w:r>
    </w:p>
    <w:p w14:paraId="63B045DB" w14:textId="2D32CA67" w:rsidR="00BD782C" w:rsidRDefault="009A5E37" w:rsidP="00C63E9B">
      <w:pPr>
        <w:pStyle w:val="BodyText"/>
        <w:jc w:val="both"/>
      </w:pPr>
      <w:r>
        <w:t>F</w:t>
      </w:r>
      <w:r w:rsidR="005B3A3C">
        <w:t>or the vector genetic data, resistance surfaces obtained from soil moisture (r = 0.788, p = 0.0417) and precipitation (r = 0.835, p = 0.0417) were significant</w:t>
      </w:r>
      <w:r>
        <w:t>,</w:t>
      </w:r>
      <w:r w:rsidR="005B3A3C">
        <w:t xml:space="preserve"> with inverse reverse monomolecular and inverse ricker transformation</w:t>
      </w:r>
      <w:r>
        <w:t>s,</w:t>
      </w:r>
      <w:r w:rsidR="005B3A3C">
        <w:t xml:space="preserve"> respectively. The lowest resistance (&lt;30% of the maximum resistance) for vector gene flow w</w:t>
      </w:r>
      <w:r>
        <w:t>as</w:t>
      </w:r>
      <w:r w:rsidR="005B3A3C">
        <w:t xml:space="preserve"> in the areas with soil moisture 22</w:t>
      </w:r>
      <w:r w:rsidR="00412372">
        <w:t>–</w:t>
      </w:r>
      <w:r w:rsidR="005B3A3C">
        <w:t>90 mm and precipitation of 110cm</w:t>
      </w:r>
      <w:r w:rsidR="00412372">
        <w:t>–</w:t>
      </w:r>
      <w:r w:rsidR="005B3A3C">
        <w:t xml:space="preserve">120cm. These two resistance surfaces were rescaled and merged to create a composite resistance surface </w:t>
      </w:r>
      <w:r>
        <w:t>as performed on</w:t>
      </w:r>
      <w:r w:rsidR="005B3A3C">
        <w:t xml:space="preserve"> the parasite data. The composite resistance surface for the vectors revealed that there was particularly low resistance along the western and </w:t>
      </w:r>
      <w:r w:rsidR="009A5762">
        <w:t>northwestern</w:t>
      </w:r>
      <w:r w:rsidR="005B3A3C">
        <w:t xml:space="preserve"> areas of the study area and </w:t>
      </w:r>
      <w:r>
        <w:t xml:space="preserve">a </w:t>
      </w:r>
      <w:r w:rsidR="005B3A3C">
        <w:t>moderate level of resistance</w:t>
      </w:r>
      <w:r w:rsidR="00BA2F1B">
        <w:t xml:space="preserve"> to the vector geneflow</w:t>
      </w:r>
      <w:r w:rsidR="005B3A3C">
        <w:t xml:space="preserve"> in the central region. The current density map showed </w:t>
      </w:r>
      <w:r>
        <w:t xml:space="preserve">a </w:t>
      </w:r>
      <w:r w:rsidR="005B3A3C">
        <w:t xml:space="preserve">high level of </w:t>
      </w:r>
      <w:r>
        <w:t xml:space="preserve">connectivity </w:t>
      </w:r>
      <w:r w:rsidR="005B3A3C">
        <w:t>around the communities in the</w:t>
      </w:r>
      <w:ins w:id="600" w:author="HIMAL SHRESTHA" w:date="2022-10-12T06:24:00Z">
        <w:r w:rsidR="00363CC0">
          <w:t xml:space="preserve"> western parts of the study area</w:t>
        </w:r>
      </w:ins>
      <w:del w:id="601" w:author="HIMAL SHRESTHA" w:date="2022-10-12T06:24:00Z">
        <w:r w:rsidR="005B3A3C" w:rsidDel="00246DF8">
          <w:delText xml:space="preserve"> black </w:delText>
        </w:r>
      </w:del>
      <w:ins w:id="602" w:author="Shannon Hedtke" w:date="2022-08-17T17:07:00Z">
        <w:del w:id="603" w:author="HIMAL SHRESTHA" w:date="2022-10-12T06:24:00Z">
          <w:r w:rsidDel="00246DF8">
            <w:delText>Greater V</w:delText>
          </w:r>
        </w:del>
      </w:ins>
      <w:del w:id="604" w:author="HIMAL SHRESTHA" w:date="2022-10-12T06:24:00Z">
        <w:r w:rsidR="005B3A3C" w:rsidDel="00246DF8">
          <w:delText>volta basin</w:delText>
        </w:r>
      </w:del>
      <w:r w:rsidR="005B3A3C">
        <w:t>.</w:t>
      </w:r>
    </w:p>
    <w:p w14:paraId="48579D2F" w14:textId="445749A0" w:rsidR="004269F2" w:rsidRDefault="004269F2" w:rsidP="00B27B4E">
      <w:pPr>
        <w:pStyle w:val="BodyText"/>
        <w:spacing w:line="360" w:lineRule="auto"/>
        <w:jc w:val="both"/>
        <w:sectPr w:rsidR="004269F2" w:rsidSect="00490287">
          <w:pgSz w:w="12240" w:h="15840"/>
          <w:pgMar w:top="1440" w:right="1440" w:bottom="1440" w:left="1440" w:header="720" w:footer="720" w:gutter="0"/>
          <w:lnNumType w:countBy="1" w:restart="continuous"/>
          <w:cols w:space="720"/>
          <w:docGrid w:linePitch="326"/>
        </w:sectPr>
      </w:pPr>
    </w:p>
    <w:p w14:paraId="73558B4A" w14:textId="1EEFF026" w:rsidR="000B5072" w:rsidRPr="00021949" w:rsidRDefault="000B5072" w:rsidP="00021949">
      <w:pPr>
        <w:pStyle w:val="Legend"/>
        <w:jc w:val="left"/>
        <w:rPr>
          <w:rFonts w:ascii="Cambria Math" w:eastAsiaTheme="minorEastAsia" w:hAnsi="Cambria Math"/>
          <w:bCs w:val="0"/>
          <w:rPrChange w:id="605" w:author="HIMAL SHRESTHA" w:date="2022-10-12T06:31:00Z">
            <w:rPr/>
          </w:rPrChange>
        </w:rPr>
        <w:pPrChange w:id="606" w:author="HIMAL SHRESTHA" w:date="2022-10-12T06:30:00Z">
          <w:pPr>
            <w:pStyle w:val="Legend"/>
          </w:pPr>
        </w:pPrChange>
      </w:pPr>
      <w:r w:rsidRPr="000B5072">
        <w:rPr>
          <w:b/>
          <w:bCs w:val="0"/>
        </w:rPr>
        <w:lastRenderedPageBreak/>
        <w:t>Table</w:t>
      </w:r>
      <w:r w:rsidR="00710B3C">
        <w:rPr>
          <w:b/>
          <w:bCs w:val="0"/>
        </w:rPr>
        <w:t xml:space="preserve"> 2</w:t>
      </w:r>
      <w:r w:rsidRPr="000B5072">
        <w:rPr>
          <w:b/>
          <w:bCs w:val="0"/>
        </w:rPr>
        <w:t xml:space="preserve">. Transformation of environmental surfaces into resistance surfaces with an optimisation function available in </w:t>
      </w:r>
      <w:r w:rsidRPr="009F035F">
        <w:rPr>
          <w:b/>
          <w:bCs w:val="0"/>
          <w:i/>
          <w:iCs/>
        </w:rPr>
        <w:t>ResistanceGA</w:t>
      </w:r>
      <w:r w:rsidRPr="000B5072">
        <w:rPr>
          <w:b/>
          <w:bCs w:val="0"/>
        </w:rPr>
        <w:t xml:space="preserve">. </w:t>
      </w:r>
      <w:r w:rsidRPr="00721053">
        <w:t>The</w:t>
      </w:r>
      <w:r>
        <w:t xml:space="preserve"> strength and the direction of association of the resistance surface to the genetic distance is tested with the partial Mantel test and Multiple Matrix Regression with Randomisation (MMRR).</w:t>
      </w:r>
      <w:r w:rsidR="00DE77A3">
        <w:t xml:space="preserve"> The bold transformations are the selected resistance surfaces</w:t>
      </w:r>
      <w:r w:rsidR="00710B3C">
        <w:t xml:space="preserve"> with the </w:t>
      </w:r>
      <w:r w:rsidR="00573168">
        <w:t>asterisks</w:t>
      </w:r>
      <w:r w:rsidR="00710B3C">
        <w:t xml:space="preserve"> (*) representing the significance of the coefficients.</w:t>
      </w:r>
      <w:bookmarkStart w:id="607" w:name="_Hlk116533481"/>
      <w:r w:rsidR="00021949">
        <w:t xml:space="preserve"> </w:t>
      </w:r>
      <m:oMath>
        <m:sSub>
          <m:sSubPr>
            <m:ctrlPr>
              <w:rPr>
                <w:rFonts w:ascii="Cambria Math" w:eastAsiaTheme="minorEastAsia" w:hAnsi="Cambria Math"/>
                <w:bCs w:val="0"/>
                <w:i/>
              </w:rPr>
            </m:ctrlPr>
          </m:sSubPr>
          <m:e>
            <m:r>
              <w:rPr>
                <w:rFonts w:ascii="Cambria Math" w:eastAsiaTheme="minorEastAsia" w:hAnsi="Cambria Math"/>
              </w:rPr>
              <m:t>β</m:t>
            </m:r>
          </m:e>
          <m:sub>
            <m:r>
              <w:rPr>
                <w:rFonts w:ascii="Cambria Math" w:eastAsiaTheme="minorEastAsia" w:hAnsi="Cambria Math"/>
              </w:rPr>
              <m:t>geo</m:t>
            </m:r>
          </m:sub>
        </m:sSub>
      </m:oMath>
      <w:r w:rsidR="00021949">
        <w:rPr>
          <w:rFonts w:ascii="Cambria Math" w:eastAsiaTheme="minorEastAsia" w:hAnsi="Cambria Math"/>
          <w:bCs w:val="0"/>
        </w:rPr>
        <w:t xml:space="preserve"> </w:t>
      </w:r>
      <w:r w:rsidR="009A65ED" w:rsidRPr="00021949">
        <w:rPr>
          <w:rFonts w:eastAsiaTheme="minorEastAsia"/>
          <w:bCs w:val="0"/>
        </w:rPr>
        <w:t xml:space="preserve">and </w:t>
      </w:r>
      <m:oMath>
        <m:sSub>
          <m:sSubPr>
            <m:ctrlPr>
              <w:rPr>
                <w:rFonts w:ascii="Cambria Math" w:eastAsiaTheme="minorEastAsia" w:hAnsi="Cambria Math"/>
                <w:bCs w:val="0"/>
                <w:i/>
              </w:rPr>
            </m:ctrlPr>
          </m:sSubPr>
          <m:e>
            <m:r>
              <w:rPr>
                <w:rFonts w:ascii="Cambria Math" w:eastAsiaTheme="minorEastAsia" w:hAnsi="Cambria Math"/>
              </w:rPr>
              <m:t>β</m:t>
            </m:r>
          </m:e>
          <m:sub>
            <m:r>
              <w:rPr>
                <w:rFonts w:ascii="Cambria Math" w:eastAsiaTheme="minorEastAsia" w:hAnsi="Cambria Math"/>
              </w:rPr>
              <m:t>resist</m:t>
            </m:r>
          </m:sub>
        </m:sSub>
      </m:oMath>
      <w:r w:rsidR="00021949" w:rsidRPr="00021949">
        <w:rPr>
          <w:rFonts w:ascii="Cambria Math" w:eastAsiaTheme="minorEastAsia" w:hAnsi="Cambria Math"/>
          <w:bCs w:val="0"/>
        </w:rPr>
        <w:t xml:space="preserve"> </w:t>
      </w:r>
      <w:r w:rsidR="00021949" w:rsidRPr="00021949">
        <w:rPr>
          <w:rFonts w:eastAsiaTheme="minorEastAsia"/>
          <w:bCs w:val="0"/>
        </w:rPr>
        <w:t>represents the regression coefficients for the geographic distance and the cost distance due to the resistance surface respectively.</w:t>
      </w:r>
    </w:p>
    <w:tbl>
      <w:tblPr>
        <w:tblW w:w="0" w:type="auto"/>
        <w:tblInd w:w="108" w:type="dxa"/>
        <w:tblLayout w:type="fixed"/>
        <w:tblLook w:val="04A0" w:firstRow="1" w:lastRow="0" w:firstColumn="1" w:lastColumn="0" w:noHBand="0" w:noVBand="1"/>
      </w:tblPr>
      <w:tblGrid>
        <w:gridCol w:w="1178"/>
        <w:gridCol w:w="1516"/>
        <w:gridCol w:w="850"/>
        <w:gridCol w:w="3119"/>
        <w:gridCol w:w="850"/>
        <w:gridCol w:w="992"/>
        <w:gridCol w:w="993"/>
        <w:gridCol w:w="1188"/>
        <w:gridCol w:w="1006"/>
        <w:gridCol w:w="924"/>
        <w:gridCol w:w="992"/>
        <w:gridCol w:w="900"/>
      </w:tblGrid>
      <w:tr w:rsidR="00B4380A" w:rsidRPr="00021949" w14:paraId="125CB779" w14:textId="77777777" w:rsidTr="0074643E">
        <w:trPr>
          <w:trHeight w:val="315"/>
        </w:trPr>
        <w:tc>
          <w:tcPr>
            <w:tcW w:w="1178" w:type="dxa"/>
            <w:vMerge w:val="restart"/>
            <w:tcBorders>
              <w:top w:val="single" w:sz="4" w:space="0" w:color="auto"/>
              <w:left w:val="single" w:sz="4" w:space="0" w:color="auto"/>
            </w:tcBorders>
            <w:shd w:val="clear" w:color="auto" w:fill="auto"/>
            <w:noWrap/>
            <w:vAlign w:val="bottom"/>
            <w:hideMark/>
          </w:tcPr>
          <w:bookmarkEnd w:id="607"/>
          <w:p w14:paraId="387D34B8"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Organism</w:t>
            </w:r>
          </w:p>
        </w:tc>
        <w:tc>
          <w:tcPr>
            <w:tcW w:w="1516" w:type="dxa"/>
            <w:vMerge w:val="restart"/>
            <w:tcBorders>
              <w:top w:val="single" w:sz="4" w:space="0" w:color="auto"/>
            </w:tcBorders>
            <w:shd w:val="clear" w:color="auto" w:fill="auto"/>
            <w:noWrap/>
            <w:vAlign w:val="bottom"/>
            <w:hideMark/>
          </w:tcPr>
          <w:p w14:paraId="365C582D"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Covariates</w:t>
            </w:r>
          </w:p>
        </w:tc>
        <w:tc>
          <w:tcPr>
            <w:tcW w:w="850" w:type="dxa"/>
            <w:vMerge w:val="restart"/>
            <w:tcBorders>
              <w:top w:val="single" w:sz="4" w:space="0" w:color="auto"/>
              <w:right w:val="single" w:sz="4" w:space="0" w:color="auto"/>
            </w:tcBorders>
            <w:shd w:val="clear" w:color="auto" w:fill="auto"/>
            <w:noWrap/>
            <w:vAlign w:val="bottom"/>
            <w:hideMark/>
          </w:tcPr>
          <w:p w14:paraId="0FAF8E51" w14:textId="5D1145DD" w:rsidR="00112143" w:rsidRPr="00021949" w:rsidRDefault="00B4380A" w:rsidP="00573168">
            <w:pPr>
              <w:spacing w:after="0" w:line="276" w:lineRule="auto"/>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w:t>
            </w:r>
            <w:r w:rsidR="00112143" w:rsidRPr="00021949">
              <w:rPr>
                <w:rFonts w:ascii="Times New Roman" w:eastAsia="Times New Roman" w:hAnsi="Times New Roman" w:cs="Times New Roman"/>
                <w:b/>
                <w:bCs/>
                <w:color w:val="000000"/>
                <w:sz w:val="20"/>
                <w:szCs w:val="20"/>
                <w:lang w:val="en-AU" w:eastAsia="en-AU"/>
              </w:rPr>
              <w:t xml:space="preserve"> replicates</w:t>
            </w:r>
          </w:p>
        </w:tc>
        <w:tc>
          <w:tcPr>
            <w:tcW w:w="4961"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F37657"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Optimisation parameter for resistance surfaces</w:t>
            </w:r>
          </w:p>
        </w:tc>
        <w:tc>
          <w:tcPr>
            <w:tcW w:w="6003"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0FDB4C" w14:textId="4B76969B" w:rsidR="00112143" w:rsidRPr="00021949" w:rsidRDefault="00112143" w:rsidP="00573168">
            <w:pPr>
              <w:spacing w:after="0" w:line="276" w:lineRule="auto"/>
              <w:jc w:val="center"/>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 xml:space="preserve">Genetic distance ~ </w:t>
            </w:r>
            <w:r w:rsidR="002F2FCD" w:rsidRPr="00021949">
              <w:rPr>
                <w:rFonts w:ascii="Times New Roman" w:eastAsia="Times New Roman" w:hAnsi="Times New Roman" w:cs="Times New Roman"/>
                <w:b/>
                <w:bCs/>
                <w:color w:val="000000"/>
                <w:sz w:val="20"/>
                <w:szCs w:val="20"/>
                <w:lang w:val="en-AU" w:eastAsia="en-AU"/>
              </w:rPr>
              <w:t>resistance</w:t>
            </w:r>
            <w:r w:rsidRPr="00021949">
              <w:rPr>
                <w:rFonts w:ascii="Times New Roman" w:eastAsia="Times New Roman" w:hAnsi="Times New Roman" w:cs="Times New Roman"/>
                <w:b/>
                <w:bCs/>
                <w:color w:val="000000"/>
                <w:sz w:val="20"/>
                <w:szCs w:val="20"/>
                <w:lang w:val="en-AU" w:eastAsia="en-AU"/>
              </w:rPr>
              <w:t xml:space="preserve"> distance + geographic distance</w:t>
            </w:r>
          </w:p>
        </w:tc>
      </w:tr>
      <w:tr w:rsidR="00B4380A" w:rsidRPr="00021949" w14:paraId="61A6FF08" w14:textId="77777777" w:rsidTr="0074643E">
        <w:trPr>
          <w:trHeight w:val="315"/>
        </w:trPr>
        <w:tc>
          <w:tcPr>
            <w:tcW w:w="1178" w:type="dxa"/>
            <w:vMerge/>
            <w:tcBorders>
              <w:left w:val="single" w:sz="4" w:space="0" w:color="auto"/>
            </w:tcBorders>
            <w:vAlign w:val="center"/>
            <w:hideMark/>
          </w:tcPr>
          <w:p w14:paraId="09F74DAB"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p>
        </w:tc>
        <w:tc>
          <w:tcPr>
            <w:tcW w:w="1516" w:type="dxa"/>
            <w:vMerge/>
            <w:vAlign w:val="center"/>
            <w:hideMark/>
          </w:tcPr>
          <w:p w14:paraId="6F6B3FC8"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p>
        </w:tc>
        <w:tc>
          <w:tcPr>
            <w:tcW w:w="850" w:type="dxa"/>
            <w:vMerge/>
            <w:tcBorders>
              <w:right w:val="single" w:sz="4" w:space="0" w:color="auto"/>
            </w:tcBorders>
            <w:vAlign w:val="center"/>
            <w:hideMark/>
          </w:tcPr>
          <w:p w14:paraId="007AD15F"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p>
        </w:tc>
        <w:tc>
          <w:tcPr>
            <w:tcW w:w="4961" w:type="dxa"/>
            <w:gridSpan w:val="3"/>
            <w:vMerge/>
            <w:tcBorders>
              <w:left w:val="single" w:sz="4" w:space="0" w:color="auto"/>
              <w:bottom w:val="single" w:sz="4" w:space="0" w:color="auto"/>
              <w:right w:val="single" w:sz="4" w:space="0" w:color="auto"/>
            </w:tcBorders>
            <w:vAlign w:val="center"/>
            <w:hideMark/>
          </w:tcPr>
          <w:p w14:paraId="02BEEAC7"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p>
        </w:tc>
        <w:tc>
          <w:tcPr>
            <w:tcW w:w="218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418FC9" w14:textId="77777777" w:rsidR="00112143" w:rsidRPr="00021949" w:rsidRDefault="00112143" w:rsidP="00573168">
            <w:pPr>
              <w:spacing w:after="0" w:line="276" w:lineRule="auto"/>
              <w:jc w:val="center"/>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partial Mantel</w:t>
            </w:r>
          </w:p>
        </w:tc>
        <w:tc>
          <w:tcPr>
            <w:tcW w:w="382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35FFE5" w14:textId="77777777" w:rsidR="00112143" w:rsidRPr="00021949" w:rsidRDefault="00112143" w:rsidP="00573168">
            <w:pPr>
              <w:spacing w:after="0" w:line="276" w:lineRule="auto"/>
              <w:jc w:val="center"/>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MMMR</w:t>
            </w:r>
          </w:p>
        </w:tc>
      </w:tr>
      <w:tr w:rsidR="0074643E" w:rsidRPr="00021949" w14:paraId="31E18D18" w14:textId="77777777" w:rsidTr="00EB11A8">
        <w:trPr>
          <w:trHeight w:val="315"/>
        </w:trPr>
        <w:tc>
          <w:tcPr>
            <w:tcW w:w="1178" w:type="dxa"/>
            <w:vMerge/>
            <w:tcBorders>
              <w:left w:val="single" w:sz="4" w:space="0" w:color="auto"/>
            </w:tcBorders>
            <w:vAlign w:val="center"/>
            <w:hideMark/>
          </w:tcPr>
          <w:p w14:paraId="5E92C613"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p>
        </w:tc>
        <w:tc>
          <w:tcPr>
            <w:tcW w:w="1516" w:type="dxa"/>
            <w:vMerge/>
            <w:tcBorders>
              <w:bottom w:val="single" w:sz="4" w:space="0" w:color="auto"/>
            </w:tcBorders>
            <w:vAlign w:val="center"/>
            <w:hideMark/>
          </w:tcPr>
          <w:p w14:paraId="3FC59D85"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p>
        </w:tc>
        <w:tc>
          <w:tcPr>
            <w:tcW w:w="850" w:type="dxa"/>
            <w:vMerge/>
            <w:tcBorders>
              <w:bottom w:val="single" w:sz="4" w:space="0" w:color="auto"/>
              <w:right w:val="single" w:sz="4" w:space="0" w:color="auto"/>
            </w:tcBorders>
            <w:vAlign w:val="center"/>
            <w:hideMark/>
          </w:tcPr>
          <w:p w14:paraId="1B38D042"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p>
        </w:tc>
        <w:tc>
          <w:tcPr>
            <w:tcW w:w="3119" w:type="dxa"/>
            <w:tcBorders>
              <w:top w:val="single" w:sz="4" w:space="0" w:color="auto"/>
              <w:left w:val="single" w:sz="4" w:space="0" w:color="auto"/>
              <w:bottom w:val="single" w:sz="4" w:space="0" w:color="auto"/>
            </w:tcBorders>
            <w:shd w:val="clear" w:color="auto" w:fill="auto"/>
            <w:noWrap/>
            <w:vAlign w:val="bottom"/>
            <w:hideMark/>
          </w:tcPr>
          <w:p w14:paraId="6D9A3EC1"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Equation</w:t>
            </w:r>
          </w:p>
        </w:tc>
        <w:tc>
          <w:tcPr>
            <w:tcW w:w="850" w:type="dxa"/>
            <w:tcBorders>
              <w:top w:val="single" w:sz="4" w:space="0" w:color="auto"/>
              <w:bottom w:val="single" w:sz="4" w:space="0" w:color="auto"/>
            </w:tcBorders>
            <w:shd w:val="clear" w:color="auto" w:fill="auto"/>
            <w:noWrap/>
            <w:vAlign w:val="bottom"/>
            <w:hideMark/>
          </w:tcPr>
          <w:p w14:paraId="51665697"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Shape</w:t>
            </w:r>
          </w:p>
        </w:tc>
        <w:tc>
          <w:tcPr>
            <w:tcW w:w="992" w:type="dxa"/>
            <w:tcBorders>
              <w:top w:val="single" w:sz="4" w:space="0" w:color="auto"/>
              <w:bottom w:val="single" w:sz="4" w:space="0" w:color="auto"/>
              <w:right w:val="single" w:sz="4" w:space="0" w:color="auto"/>
            </w:tcBorders>
            <w:shd w:val="clear" w:color="auto" w:fill="auto"/>
            <w:noWrap/>
            <w:vAlign w:val="bottom"/>
            <w:hideMark/>
          </w:tcPr>
          <w:p w14:paraId="5E14CF06"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Max</w:t>
            </w:r>
          </w:p>
        </w:tc>
        <w:tc>
          <w:tcPr>
            <w:tcW w:w="993" w:type="dxa"/>
            <w:tcBorders>
              <w:top w:val="single" w:sz="4" w:space="0" w:color="auto"/>
              <w:left w:val="single" w:sz="4" w:space="0" w:color="auto"/>
              <w:bottom w:val="single" w:sz="4" w:space="0" w:color="auto"/>
            </w:tcBorders>
            <w:shd w:val="clear" w:color="auto" w:fill="auto"/>
            <w:noWrap/>
            <w:vAlign w:val="bottom"/>
            <w:hideMark/>
          </w:tcPr>
          <w:p w14:paraId="5F56EFCC" w14:textId="23CB0B31" w:rsidR="00112143" w:rsidRPr="00021949" w:rsidRDefault="00112143" w:rsidP="00573168">
            <w:pPr>
              <w:spacing w:after="0" w:line="276" w:lineRule="auto"/>
              <w:jc w:val="center"/>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r</w:t>
            </w:r>
          </w:p>
        </w:tc>
        <w:tc>
          <w:tcPr>
            <w:tcW w:w="1188" w:type="dxa"/>
            <w:tcBorders>
              <w:top w:val="single" w:sz="4" w:space="0" w:color="auto"/>
              <w:bottom w:val="single" w:sz="4" w:space="0" w:color="auto"/>
              <w:right w:val="single" w:sz="4" w:space="0" w:color="auto"/>
            </w:tcBorders>
            <w:shd w:val="clear" w:color="auto" w:fill="auto"/>
            <w:noWrap/>
            <w:vAlign w:val="bottom"/>
            <w:hideMark/>
          </w:tcPr>
          <w:p w14:paraId="253A3E0D" w14:textId="3260714C"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p</w:t>
            </w:r>
          </w:p>
        </w:tc>
        <w:tc>
          <w:tcPr>
            <w:tcW w:w="1006" w:type="dxa"/>
            <w:tcBorders>
              <w:top w:val="single" w:sz="4" w:space="0" w:color="auto"/>
              <w:left w:val="single" w:sz="4" w:space="0" w:color="auto"/>
              <w:bottom w:val="single" w:sz="4" w:space="0" w:color="auto"/>
            </w:tcBorders>
            <w:shd w:val="clear" w:color="auto" w:fill="auto"/>
            <w:noWrap/>
            <w:vAlign w:val="bottom"/>
            <w:hideMark/>
          </w:tcPr>
          <w:p w14:paraId="466B4380" w14:textId="23CD2FDA" w:rsidR="00112143" w:rsidRPr="00021949" w:rsidRDefault="007E6A87" w:rsidP="00573168">
            <w:pPr>
              <w:spacing w:after="0" w:line="276" w:lineRule="auto"/>
              <w:rPr>
                <w:rFonts w:ascii="Times New Roman" w:eastAsia="Times New Roman" w:hAnsi="Times New Roman" w:cs="Times New Roman"/>
                <w:b/>
                <w:bCs/>
                <w:color w:val="000000"/>
                <w:sz w:val="20"/>
                <w:szCs w:val="20"/>
                <w:lang w:val="en-AU" w:eastAsia="en-AU"/>
              </w:rPr>
            </w:pPr>
            <m:oMathPara>
              <m:oMathParaPr>
                <m:jc m:val="right"/>
              </m:oMathParaPr>
              <m:oMath>
                <m:sSub>
                  <m:sSubPr>
                    <m:ctrlPr>
                      <w:rPr>
                        <w:rFonts w:ascii="Cambria Math" w:hAnsi="Cambria Math"/>
                        <w:b/>
                        <w:bCs/>
                        <w:sz w:val="20"/>
                        <w:szCs w:val="20"/>
                      </w:rPr>
                    </m:ctrlPr>
                  </m:sSubPr>
                  <m:e>
                    <m:r>
                      <m:rPr>
                        <m:sty m:val="bi"/>
                      </m:rPr>
                      <w:rPr>
                        <w:rFonts w:ascii="Cambria Math" w:hAnsi="Cambria Math"/>
                        <w:sz w:val="20"/>
                        <w:szCs w:val="20"/>
                      </w:rPr>
                      <m:t>β</m:t>
                    </m:r>
                  </m:e>
                  <m:sub>
                    <m:r>
                      <m:rPr>
                        <m:sty m:val="bi"/>
                      </m:rPr>
                      <w:rPr>
                        <w:rFonts w:ascii="Cambria Math" w:hAnsi="Cambria Math"/>
                        <w:sz w:val="20"/>
                        <w:szCs w:val="20"/>
                      </w:rPr>
                      <m:t>geo</m:t>
                    </m:r>
                  </m:sub>
                </m:sSub>
              </m:oMath>
            </m:oMathPara>
          </w:p>
        </w:tc>
        <w:tc>
          <w:tcPr>
            <w:tcW w:w="924" w:type="dxa"/>
            <w:tcBorders>
              <w:top w:val="single" w:sz="4" w:space="0" w:color="auto"/>
              <w:bottom w:val="single" w:sz="4" w:space="0" w:color="auto"/>
            </w:tcBorders>
            <w:shd w:val="clear" w:color="auto" w:fill="auto"/>
            <w:noWrap/>
            <w:vAlign w:val="bottom"/>
            <w:hideMark/>
          </w:tcPr>
          <w:p w14:paraId="1C0969FB" w14:textId="38E72BF4"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p</w:t>
            </w:r>
          </w:p>
        </w:tc>
        <w:tc>
          <w:tcPr>
            <w:tcW w:w="992" w:type="dxa"/>
            <w:tcBorders>
              <w:top w:val="single" w:sz="4" w:space="0" w:color="auto"/>
              <w:bottom w:val="single" w:sz="4" w:space="0" w:color="auto"/>
            </w:tcBorders>
            <w:shd w:val="clear" w:color="auto" w:fill="auto"/>
            <w:noWrap/>
            <w:vAlign w:val="bottom"/>
            <w:hideMark/>
          </w:tcPr>
          <w:p w14:paraId="30338BEA" w14:textId="3F8E1203" w:rsidR="00112143" w:rsidRPr="00021949" w:rsidRDefault="007E6A87" w:rsidP="00573168">
            <w:pPr>
              <w:spacing w:after="0" w:line="276" w:lineRule="auto"/>
              <w:rPr>
                <w:rFonts w:ascii="Times New Roman" w:eastAsia="Times New Roman" w:hAnsi="Times New Roman" w:cs="Times New Roman"/>
                <w:b/>
                <w:bCs/>
                <w:color w:val="000000"/>
                <w:sz w:val="20"/>
                <w:szCs w:val="20"/>
                <w:lang w:val="en-AU" w:eastAsia="en-AU"/>
              </w:rPr>
            </w:pPr>
            <m:oMathPara>
              <m:oMathParaPr>
                <m:jc m:val="right"/>
              </m:oMathParaPr>
              <m:oMath>
                <m:sSub>
                  <m:sSubPr>
                    <m:ctrlPr>
                      <w:rPr>
                        <w:rFonts w:ascii="Cambria Math" w:hAnsi="Cambria Math"/>
                        <w:b/>
                        <w:bCs/>
                        <w:sz w:val="20"/>
                        <w:szCs w:val="20"/>
                      </w:rPr>
                    </m:ctrlPr>
                  </m:sSubPr>
                  <m:e>
                    <m:r>
                      <m:rPr>
                        <m:sty m:val="bi"/>
                      </m:rPr>
                      <w:rPr>
                        <w:rFonts w:ascii="Cambria Math" w:hAnsi="Cambria Math"/>
                        <w:sz w:val="20"/>
                        <w:szCs w:val="20"/>
                      </w:rPr>
                      <m:t>β</m:t>
                    </m:r>
                  </m:e>
                  <m:sub>
                    <m:r>
                      <m:rPr>
                        <m:sty m:val="bi"/>
                      </m:rPr>
                      <w:rPr>
                        <w:rFonts w:ascii="Cambria Math" w:hAnsi="Cambria Math"/>
                        <w:sz w:val="20"/>
                        <w:szCs w:val="20"/>
                      </w:rPr>
                      <m:t>resist</m:t>
                    </m:r>
                  </m:sub>
                </m:sSub>
              </m:oMath>
            </m:oMathPara>
          </w:p>
        </w:tc>
        <w:tc>
          <w:tcPr>
            <w:tcW w:w="900" w:type="dxa"/>
            <w:tcBorders>
              <w:top w:val="single" w:sz="4" w:space="0" w:color="auto"/>
              <w:bottom w:val="single" w:sz="4" w:space="0" w:color="auto"/>
              <w:right w:val="single" w:sz="4" w:space="0" w:color="auto"/>
            </w:tcBorders>
            <w:shd w:val="clear" w:color="auto" w:fill="auto"/>
            <w:noWrap/>
            <w:vAlign w:val="bottom"/>
            <w:hideMark/>
          </w:tcPr>
          <w:p w14:paraId="448B5FA8" w14:textId="6A45F467" w:rsidR="00112143" w:rsidRPr="00021949" w:rsidRDefault="00AA1AC2"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p</w:t>
            </w:r>
          </w:p>
        </w:tc>
      </w:tr>
      <w:tr w:rsidR="00B4380A" w:rsidRPr="00021949" w14:paraId="7D32A512" w14:textId="77777777" w:rsidTr="00EB11A8">
        <w:trPr>
          <w:trHeight w:val="315"/>
        </w:trPr>
        <w:tc>
          <w:tcPr>
            <w:tcW w:w="1178" w:type="dxa"/>
            <w:vMerge w:val="restart"/>
            <w:tcBorders>
              <w:top w:val="single" w:sz="4" w:space="0" w:color="auto"/>
              <w:left w:val="single" w:sz="4" w:space="0" w:color="auto"/>
            </w:tcBorders>
            <w:shd w:val="clear" w:color="auto" w:fill="auto"/>
            <w:noWrap/>
            <w:vAlign w:val="center"/>
            <w:hideMark/>
          </w:tcPr>
          <w:p w14:paraId="34EE9C20"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Parasites (</w:t>
            </w:r>
            <w:r w:rsidRPr="00021949">
              <w:rPr>
                <w:rFonts w:ascii="Times New Roman" w:eastAsia="Times New Roman" w:hAnsi="Times New Roman" w:cs="Times New Roman"/>
                <w:b/>
                <w:bCs/>
                <w:i/>
                <w:iCs/>
                <w:color w:val="000000"/>
                <w:sz w:val="20"/>
                <w:szCs w:val="20"/>
                <w:lang w:val="en-AU" w:eastAsia="en-AU"/>
              </w:rPr>
              <w:t>O. volvulus</w:t>
            </w:r>
            <w:r w:rsidRPr="00021949">
              <w:rPr>
                <w:rFonts w:ascii="Times New Roman" w:eastAsia="Times New Roman" w:hAnsi="Times New Roman" w:cs="Times New Roman"/>
                <w:b/>
                <w:bCs/>
                <w:color w:val="000000"/>
                <w:sz w:val="20"/>
                <w:szCs w:val="20"/>
                <w:lang w:val="en-AU" w:eastAsia="en-AU"/>
              </w:rPr>
              <w:t>)</w:t>
            </w:r>
          </w:p>
        </w:tc>
        <w:tc>
          <w:tcPr>
            <w:tcW w:w="1516" w:type="dxa"/>
            <w:tcBorders>
              <w:top w:val="single" w:sz="4" w:space="0" w:color="auto"/>
            </w:tcBorders>
            <w:shd w:val="clear" w:color="auto" w:fill="auto"/>
            <w:noWrap/>
            <w:vAlign w:val="bottom"/>
            <w:hideMark/>
          </w:tcPr>
          <w:p w14:paraId="40E83943"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Elevation</w:t>
            </w:r>
          </w:p>
        </w:tc>
        <w:tc>
          <w:tcPr>
            <w:tcW w:w="850" w:type="dxa"/>
            <w:tcBorders>
              <w:top w:val="single" w:sz="4" w:space="0" w:color="auto"/>
              <w:right w:val="single" w:sz="4" w:space="0" w:color="auto"/>
            </w:tcBorders>
            <w:shd w:val="clear" w:color="auto" w:fill="auto"/>
            <w:noWrap/>
            <w:vAlign w:val="bottom"/>
            <w:hideMark/>
          </w:tcPr>
          <w:p w14:paraId="27E99DAD"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2</w:t>
            </w:r>
          </w:p>
        </w:tc>
        <w:tc>
          <w:tcPr>
            <w:tcW w:w="3119" w:type="dxa"/>
            <w:tcBorders>
              <w:top w:val="single" w:sz="4" w:space="0" w:color="auto"/>
              <w:left w:val="single" w:sz="4" w:space="0" w:color="auto"/>
            </w:tcBorders>
            <w:shd w:val="clear" w:color="auto" w:fill="auto"/>
            <w:noWrap/>
            <w:vAlign w:val="bottom"/>
            <w:hideMark/>
          </w:tcPr>
          <w:p w14:paraId="4852C39F"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Inverse Ricker</w:t>
            </w:r>
          </w:p>
        </w:tc>
        <w:tc>
          <w:tcPr>
            <w:tcW w:w="850" w:type="dxa"/>
            <w:tcBorders>
              <w:top w:val="single" w:sz="4" w:space="0" w:color="auto"/>
            </w:tcBorders>
            <w:shd w:val="clear" w:color="auto" w:fill="auto"/>
            <w:noWrap/>
            <w:vAlign w:val="bottom"/>
            <w:hideMark/>
          </w:tcPr>
          <w:p w14:paraId="2A27996F"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0.873</w:t>
            </w:r>
          </w:p>
        </w:tc>
        <w:tc>
          <w:tcPr>
            <w:tcW w:w="992" w:type="dxa"/>
            <w:tcBorders>
              <w:top w:val="single" w:sz="4" w:space="0" w:color="auto"/>
              <w:right w:val="single" w:sz="4" w:space="0" w:color="auto"/>
            </w:tcBorders>
            <w:shd w:val="clear" w:color="auto" w:fill="auto"/>
            <w:noWrap/>
            <w:vAlign w:val="bottom"/>
            <w:hideMark/>
          </w:tcPr>
          <w:p w14:paraId="4C35F5AA"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100.000</w:t>
            </w:r>
          </w:p>
        </w:tc>
        <w:tc>
          <w:tcPr>
            <w:tcW w:w="993" w:type="dxa"/>
            <w:tcBorders>
              <w:top w:val="single" w:sz="4" w:space="0" w:color="auto"/>
              <w:left w:val="single" w:sz="4" w:space="0" w:color="auto"/>
            </w:tcBorders>
            <w:shd w:val="clear" w:color="auto" w:fill="auto"/>
            <w:noWrap/>
            <w:vAlign w:val="bottom"/>
            <w:hideMark/>
          </w:tcPr>
          <w:p w14:paraId="4D1E5964" w14:textId="77777777" w:rsidR="00112143" w:rsidRPr="00021949" w:rsidRDefault="00112143" w:rsidP="00573168">
            <w:pPr>
              <w:spacing w:after="0" w:line="276" w:lineRule="auto"/>
              <w:jc w:val="center"/>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0.793</w:t>
            </w:r>
          </w:p>
        </w:tc>
        <w:tc>
          <w:tcPr>
            <w:tcW w:w="1188" w:type="dxa"/>
            <w:tcBorders>
              <w:top w:val="single" w:sz="4" w:space="0" w:color="auto"/>
              <w:right w:val="single" w:sz="4" w:space="0" w:color="auto"/>
            </w:tcBorders>
            <w:shd w:val="clear" w:color="auto" w:fill="auto"/>
            <w:noWrap/>
            <w:vAlign w:val="bottom"/>
            <w:hideMark/>
          </w:tcPr>
          <w:p w14:paraId="20583AFB"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0.0002***</w:t>
            </w:r>
          </w:p>
        </w:tc>
        <w:tc>
          <w:tcPr>
            <w:tcW w:w="1006" w:type="dxa"/>
            <w:tcBorders>
              <w:top w:val="single" w:sz="4" w:space="0" w:color="auto"/>
              <w:left w:val="single" w:sz="4" w:space="0" w:color="auto"/>
            </w:tcBorders>
            <w:shd w:val="clear" w:color="auto" w:fill="auto"/>
            <w:noWrap/>
            <w:vAlign w:val="bottom"/>
            <w:hideMark/>
          </w:tcPr>
          <w:p w14:paraId="73DB6701"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-0.00038</w:t>
            </w:r>
          </w:p>
        </w:tc>
        <w:tc>
          <w:tcPr>
            <w:tcW w:w="924" w:type="dxa"/>
            <w:tcBorders>
              <w:top w:val="single" w:sz="4" w:space="0" w:color="auto"/>
            </w:tcBorders>
            <w:shd w:val="clear" w:color="auto" w:fill="auto"/>
            <w:noWrap/>
            <w:vAlign w:val="bottom"/>
            <w:hideMark/>
          </w:tcPr>
          <w:p w14:paraId="430B7791"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0.008*</w:t>
            </w:r>
          </w:p>
        </w:tc>
        <w:tc>
          <w:tcPr>
            <w:tcW w:w="992" w:type="dxa"/>
            <w:tcBorders>
              <w:top w:val="single" w:sz="4" w:space="0" w:color="auto"/>
            </w:tcBorders>
            <w:shd w:val="clear" w:color="auto" w:fill="auto"/>
            <w:noWrap/>
            <w:vAlign w:val="bottom"/>
            <w:hideMark/>
          </w:tcPr>
          <w:p w14:paraId="29F6C63A"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0.022</w:t>
            </w:r>
          </w:p>
        </w:tc>
        <w:tc>
          <w:tcPr>
            <w:tcW w:w="900" w:type="dxa"/>
            <w:tcBorders>
              <w:top w:val="single" w:sz="4" w:space="0" w:color="auto"/>
              <w:right w:val="single" w:sz="4" w:space="0" w:color="auto"/>
            </w:tcBorders>
            <w:shd w:val="clear" w:color="auto" w:fill="auto"/>
            <w:noWrap/>
            <w:vAlign w:val="bottom"/>
            <w:hideMark/>
          </w:tcPr>
          <w:p w14:paraId="7B1F5CA8"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0.0046**</w:t>
            </w:r>
          </w:p>
        </w:tc>
      </w:tr>
      <w:tr w:rsidR="00B4380A" w:rsidRPr="00021949" w14:paraId="4F160F25" w14:textId="77777777" w:rsidTr="00EB11A8">
        <w:trPr>
          <w:trHeight w:val="315"/>
        </w:trPr>
        <w:tc>
          <w:tcPr>
            <w:tcW w:w="1178" w:type="dxa"/>
            <w:vMerge/>
            <w:tcBorders>
              <w:left w:val="single" w:sz="4" w:space="0" w:color="auto"/>
            </w:tcBorders>
            <w:vAlign w:val="center"/>
            <w:hideMark/>
          </w:tcPr>
          <w:p w14:paraId="1AF3901D"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p>
        </w:tc>
        <w:tc>
          <w:tcPr>
            <w:tcW w:w="1516" w:type="dxa"/>
            <w:shd w:val="clear" w:color="auto" w:fill="auto"/>
            <w:noWrap/>
            <w:vAlign w:val="bottom"/>
            <w:hideMark/>
          </w:tcPr>
          <w:p w14:paraId="0CEC63A8"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p>
        </w:tc>
        <w:tc>
          <w:tcPr>
            <w:tcW w:w="850" w:type="dxa"/>
            <w:tcBorders>
              <w:right w:val="single" w:sz="4" w:space="0" w:color="auto"/>
            </w:tcBorders>
            <w:shd w:val="clear" w:color="auto" w:fill="auto"/>
            <w:noWrap/>
            <w:vAlign w:val="bottom"/>
            <w:hideMark/>
          </w:tcPr>
          <w:p w14:paraId="63B7E392"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2</w:t>
            </w:r>
          </w:p>
        </w:tc>
        <w:tc>
          <w:tcPr>
            <w:tcW w:w="3119" w:type="dxa"/>
            <w:tcBorders>
              <w:left w:val="single" w:sz="4" w:space="0" w:color="auto"/>
            </w:tcBorders>
            <w:shd w:val="clear" w:color="auto" w:fill="auto"/>
            <w:noWrap/>
            <w:vAlign w:val="bottom"/>
            <w:hideMark/>
          </w:tcPr>
          <w:p w14:paraId="20A23314" w14:textId="77777777" w:rsidR="00112143" w:rsidRPr="00021949" w:rsidRDefault="00112143" w:rsidP="00573168">
            <w:pPr>
              <w:spacing w:after="0" w:line="276" w:lineRule="auto"/>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Inverse-Reverse Monomolecular</w:t>
            </w:r>
          </w:p>
        </w:tc>
        <w:tc>
          <w:tcPr>
            <w:tcW w:w="850" w:type="dxa"/>
            <w:shd w:val="clear" w:color="auto" w:fill="auto"/>
            <w:noWrap/>
            <w:vAlign w:val="bottom"/>
            <w:hideMark/>
          </w:tcPr>
          <w:p w14:paraId="098E5458"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5.046</w:t>
            </w:r>
          </w:p>
        </w:tc>
        <w:tc>
          <w:tcPr>
            <w:tcW w:w="992" w:type="dxa"/>
            <w:tcBorders>
              <w:right w:val="single" w:sz="4" w:space="0" w:color="auto"/>
            </w:tcBorders>
            <w:shd w:val="clear" w:color="auto" w:fill="auto"/>
            <w:noWrap/>
            <w:vAlign w:val="bottom"/>
            <w:hideMark/>
          </w:tcPr>
          <w:p w14:paraId="344671C9"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99.996</w:t>
            </w:r>
          </w:p>
        </w:tc>
        <w:tc>
          <w:tcPr>
            <w:tcW w:w="993" w:type="dxa"/>
            <w:tcBorders>
              <w:left w:val="single" w:sz="4" w:space="0" w:color="auto"/>
            </w:tcBorders>
            <w:shd w:val="clear" w:color="auto" w:fill="auto"/>
            <w:noWrap/>
            <w:vAlign w:val="bottom"/>
            <w:hideMark/>
          </w:tcPr>
          <w:p w14:paraId="0D88003E" w14:textId="77777777" w:rsidR="00112143" w:rsidRPr="00021949" w:rsidRDefault="00112143" w:rsidP="00573168">
            <w:pPr>
              <w:spacing w:after="0" w:line="276" w:lineRule="auto"/>
              <w:jc w:val="center"/>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0.745</w:t>
            </w:r>
          </w:p>
        </w:tc>
        <w:tc>
          <w:tcPr>
            <w:tcW w:w="1188" w:type="dxa"/>
            <w:tcBorders>
              <w:right w:val="single" w:sz="4" w:space="0" w:color="auto"/>
            </w:tcBorders>
            <w:shd w:val="clear" w:color="auto" w:fill="auto"/>
            <w:noWrap/>
            <w:vAlign w:val="bottom"/>
            <w:hideMark/>
          </w:tcPr>
          <w:p w14:paraId="357E044B"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0.0002***</w:t>
            </w:r>
          </w:p>
        </w:tc>
        <w:tc>
          <w:tcPr>
            <w:tcW w:w="1006" w:type="dxa"/>
            <w:tcBorders>
              <w:left w:val="single" w:sz="4" w:space="0" w:color="auto"/>
            </w:tcBorders>
            <w:shd w:val="clear" w:color="auto" w:fill="auto"/>
            <w:noWrap/>
            <w:vAlign w:val="bottom"/>
            <w:hideMark/>
          </w:tcPr>
          <w:p w14:paraId="3E778CCF"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-0.00084</w:t>
            </w:r>
          </w:p>
        </w:tc>
        <w:tc>
          <w:tcPr>
            <w:tcW w:w="924" w:type="dxa"/>
            <w:shd w:val="clear" w:color="auto" w:fill="auto"/>
            <w:noWrap/>
            <w:vAlign w:val="bottom"/>
            <w:hideMark/>
          </w:tcPr>
          <w:p w14:paraId="0B61B9B1"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0.009*</w:t>
            </w:r>
          </w:p>
        </w:tc>
        <w:tc>
          <w:tcPr>
            <w:tcW w:w="992" w:type="dxa"/>
            <w:shd w:val="clear" w:color="auto" w:fill="auto"/>
            <w:noWrap/>
            <w:vAlign w:val="bottom"/>
            <w:hideMark/>
          </w:tcPr>
          <w:p w14:paraId="3F1D82A2"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0.046</w:t>
            </w:r>
          </w:p>
        </w:tc>
        <w:tc>
          <w:tcPr>
            <w:tcW w:w="900" w:type="dxa"/>
            <w:tcBorders>
              <w:right w:val="single" w:sz="4" w:space="0" w:color="auto"/>
            </w:tcBorders>
            <w:shd w:val="clear" w:color="auto" w:fill="auto"/>
            <w:noWrap/>
            <w:vAlign w:val="bottom"/>
            <w:hideMark/>
          </w:tcPr>
          <w:p w14:paraId="6A2957B1"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0.0074*</w:t>
            </w:r>
          </w:p>
        </w:tc>
      </w:tr>
      <w:tr w:rsidR="00B4380A" w:rsidRPr="00021949" w14:paraId="46C0AEF5" w14:textId="77777777" w:rsidTr="00EB11A8">
        <w:trPr>
          <w:trHeight w:val="315"/>
        </w:trPr>
        <w:tc>
          <w:tcPr>
            <w:tcW w:w="1178" w:type="dxa"/>
            <w:vMerge/>
            <w:tcBorders>
              <w:left w:val="single" w:sz="4" w:space="0" w:color="auto"/>
            </w:tcBorders>
            <w:vAlign w:val="center"/>
            <w:hideMark/>
          </w:tcPr>
          <w:p w14:paraId="1C4FE339"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p>
        </w:tc>
        <w:tc>
          <w:tcPr>
            <w:tcW w:w="1516" w:type="dxa"/>
            <w:shd w:val="clear" w:color="auto" w:fill="auto"/>
            <w:noWrap/>
            <w:vAlign w:val="bottom"/>
            <w:hideMark/>
          </w:tcPr>
          <w:p w14:paraId="3FCCC0F2" w14:textId="77777777" w:rsidR="00112143" w:rsidRPr="00021949" w:rsidRDefault="00112143" w:rsidP="00573168">
            <w:pPr>
              <w:spacing w:after="0" w:line="276" w:lineRule="auto"/>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Isothermality</w:t>
            </w:r>
          </w:p>
        </w:tc>
        <w:tc>
          <w:tcPr>
            <w:tcW w:w="850" w:type="dxa"/>
            <w:tcBorders>
              <w:right w:val="single" w:sz="4" w:space="0" w:color="auto"/>
            </w:tcBorders>
            <w:shd w:val="clear" w:color="auto" w:fill="auto"/>
            <w:noWrap/>
            <w:vAlign w:val="bottom"/>
            <w:hideMark/>
          </w:tcPr>
          <w:p w14:paraId="2D12E972"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3</w:t>
            </w:r>
          </w:p>
        </w:tc>
        <w:tc>
          <w:tcPr>
            <w:tcW w:w="3119" w:type="dxa"/>
            <w:tcBorders>
              <w:left w:val="single" w:sz="4" w:space="0" w:color="auto"/>
            </w:tcBorders>
            <w:shd w:val="clear" w:color="auto" w:fill="auto"/>
            <w:noWrap/>
            <w:vAlign w:val="bottom"/>
            <w:hideMark/>
          </w:tcPr>
          <w:p w14:paraId="4992729C" w14:textId="77777777" w:rsidR="00112143" w:rsidRPr="00021949" w:rsidRDefault="00112143" w:rsidP="00573168">
            <w:pPr>
              <w:spacing w:after="0" w:line="276" w:lineRule="auto"/>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Inverse-Reverse Ricker</w:t>
            </w:r>
          </w:p>
        </w:tc>
        <w:tc>
          <w:tcPr>
            <w:tcW w:w="850" w:type="dxa"/>
            <w:shd w:val="clear" w:color="auto" w:fill="auto"/>
            <w:noWrap/>
            <w:vAlign w:val="bottom"/>
            <w:hideMark/>
          </w:tcPr>
          <w:p w14:paraId="1243AD5B"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3.439</w:t>
            </w:r>
          </w:p>
        </w:tc>
        <w:tc>
          <w:tcPr>
            <w:tcW w:w="992" w:type="dxa"/>
            <w:tcBorders>
              <w:right w:val="single" w:sz="4" w:space="0" w:color="auto"/>
            </w:tcBorders>
            <w:shd w:val="clear" w:color="auto" w:fill="auto"/>
            <w:noWrap/>
            <w:vAlign w:val="bottom"/>
            <w:hideMark/>
          </w:tcPr>
          <w:p w14:paraId="495E3800"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99.996</w:t>
            </w:r>
          </w:p>
        </w:tc>
        <w:tc>
          <w:tcPr>
            <w:tcW w:w="993" w:type="dxa"/>
            <w:tcBorders>
              <w:left w:val="single" w:sz="4" w:space="0" w:color="auto"/>
            </w:tcBorders>
            <w:shd w:val="clear" w:color="auto" w:fill="auto"/>
            <w:noWrap/>
            <w:vAlign w:val="bottom"/>
            <w:hideMark/>
          </w:tcPr>
          <w:p w14:paraId="3E973DD4" w14:textId="77777777" w:rsidR="00112143" w:rsidRPr="00021949" w:rsidRDefault="00112143" w:rsidP="00573168">
            <w:pPr>
              <w:spacing w:after="0" w:line="276" w:lineRule="auto"/>
              <w:jc w:val="center"/>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0.391</w:t>
            </w:r>
          </w:p>
        </w:tc>
        <w:tc>
          <w:tcPr>
            <w:tcW w:w="1188" w:type="dxa"/>
            <w:tcBorders>
              <w:right w:val="single" w:sz="4" w:space="0" w:color="auto"/>
            </w:tcBorders>
            <w:shd w:val="clear" w:color="auto" w:fill="auto"/>
            <w:noWrap/>
            <w:vAlign w:val="bottom"/>
            <w:hideMark/>
          </w:tcPr>
          <w:p w14:paraId="4B2BC216"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0.0640</w:t>
            </w:r>
          </w:p>
        </w:tc>
        <w:tc>
          <w:tcPr>
            <w:tcW w:w="1006" w:type="dxa"/>
            <w:tcBorders>
              <w:left w:val="single" w:sz="4" w:space="0" w:color="auto"/>
            </w:tcBorders>
            <w:shd w:val="clear" w:color="auto" w:fill="auto"/>
            <w:noWrap/>
            <w:vAlign w:val="bottom"/>
            <w:hideMark/>
          </w:tcPr>
          <w:p w14:paraId="68C19830"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-0.00035</w:t>
            </w:r>
          </w:p>
        </w:tc>
        <w:tc>
          <w:tcPr>
            <w:tcW w:w="924" w:type="dxa"/>
            <w:shd w:val="clear" w:color="auto" w:fill="auto"/>
            <w:noWrap/>
            <w:vAlign w:val="bottom"/>
            <w:hideMark/>
          </w:tcPr>
          <w:p w14:paraId="65F84D3D"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0.131</w:t>
            </w:r>
          </w:p>
        </w:tc>
        <w:tc>
          <w:tcPr>
            <w:tcW w:w="992" w:type="dxa"/>
            <w:shd w:val="clear" w:color="auto" w:fill="auto"/>
            <w:noWrap/>
            <w:vAlign w:val="bottom"/>
            <w:hideMark/>
          </w:tcPr>
          <w:p w14:paraId="01B81B45"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0.004</w:t>
            </w:r>
          </w:p>
        </w:tc>
        <w:tc>
          <w:tcPr>
            <w:tcW w:w="900" w:type="dxa"/>
            <w:tcBorders>
              <w:right w:val="single" w:sz="4" w:space="0" w:color="auto"/>
            </w:tcBorders>
            <w:shd w:val="clear" w:color="auto" w:fill="auto"/>
            <w:noWrap/>
            <w:vAlign w:val="bottom"/>
            <w:hideMark/>
          </w:tcPr>
          <w:p w14:paraId="0EFACE15"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0.2242</w:t>
            </w:r>
          </w:p>
        </w:tc>
      </w:tr>
      <w:tr w:rsidR="00B4380A" w:rsidRPr="00021949" w14:paraId="4254A97A" w14:textId="77777777" w:rsidTr="00EB11A8">
        <w:trPr>
          <w:trHeight w:val="315"/>
        </w:trPr>
        <w:tc>
          <w:tcPr>
            <w:tcW w:w="1178" w:type="dxa"/>
            <w:vMerge/>
            <w:tcBorders>
              <w:left w:val="single" w:sz="4" w:space="0" w:color="auto"/>
            </w:tcBorders>
            <w:vAlign w:val="center"/>
            <w:hideMark/>
          </w:tcPr>
          <w:p w14:paraId="6904C7BD"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p>
        </w:tc>
        <w:tc>
          <w:tcPr>
            <w:tcW w:w="1516" w:type="dxa"/>
            <w:shd w:val="clear" w:color="auto" w:fill="auto"/>
            <w:noWrap/>
            <w:vAlign w:val="bottom"/>
            <w:hideMark/>
          </w:tcPr>
          <w:p w14:paraId="776F9C96"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p>
        </w:tc>
        <w:tc>
          <w:tcPr>
            <w:tcW w:w="850" w:type="dxa"/>
            <w:tcBorders>
              <w:right w:val="single" w:sz="4" w:space="0" w:color="auto"/>
            </w:tcBorders>
            <w:shd w:val="clear" w:color="auto" w:fill="auto"/>
            <w:noWrap/>
            <w:vAlign w:val="bottom"/>
            <w:hideMark/>
          </w:tcPr>
          <w:p w14:paraId="0FD71B29"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1</w:t>
            </w:r>
          </w:p>
        </w:tc>
        <w:tc>
          <w:tcPr>
            <w:tcW w:w="3119" w:type="dxa"/>
            <w:tcBorders>
              <w:left w:val="single" w:sz="4" w:space="0" w:color="auto"/>
            </w:tcBorders>
            <w:shd w:val="clear" w:color="auto" w:fill="auto"/>
            <w:noWrap/>
            <w:vAlign w:val="bottom"/>
            <w:hideMark/>
          </w:tcPr>
          <w:p w14:paraId="4A39A054" w14:textId="77777777" w:rsidR="00112143" w:rsidRPr="00021949" w:rsidRDefault="00112143" w:rsidP="00573168">
            <w:pPr>
              <w:spacing w:after="0" w:line="276" w:lineRule="auto"/>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Ricker</w:t>
            </w:r>
          </w:p>
        </w:tc>
        <w:tc>
          <w:tcPr>
            <w:tcW w:w="850" w:type="dxa"/>
            <w:shd w:val="clear" w:color="auto" w:fill="auto"/>
            <w:noWrap/>
            <w:vAlign w:val="bottom"/>
            <w:hideMark/>
          </w:tcPr>
          <w:p w14:paraId="1FC88558"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0.936</w:t>
            </w:r>
          </w:p>
        </w:tc>
        <w:tc>
          <w:tcPr>
            <w:tcW w:w="992" w:type="dxa"/>
            <w:tcBorders>
              <w:right w:val="single" w:sz="4" w:space="0" w:color="auto"/>
            </w:tcBorders>
            <w:shd w:val="clear" w:color="auto" w:fill="auto"/>
            <w:noWrap/>
            <w:vAlign w:val="bottom"/>
            <w:hideMark/>
          </w:tcPr>
          <w:p w14:paraId="6AB037BD"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99.999</w:t>
            </w:r>
          </w:p>
        </w:tc>
        <w:tc>
          <w:tcPr>
            <w:tcW w:w="993" w:type="dxa"/>
            <w:tcBorders>
              <w:left w:val="single" w:sz="4" w:space="0" w:color="auto"/>
            </w:tcBorders>
            <w:shd w:val="clear" w:color="auto" w:fill="auto"/>
            <w:noWrap/>
            <w:vAlign w:val="bottom"/>
            <w:hideMark/>
          </w:tcPr>
          <w:p w14:paraId="05574566" w14:textId="77777777" w:rsidR="00112143" w:rsidRPr="00021949" w:rsidRDefault="00112143" w:rsidP="00573168">
            <w:pPr>
              <w:spacing w:after="0" w:line="276" w:lineRule="auto"/>
              <w:jc w:val="center"/>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0.337</w:t>
            </w:r>
          </w:p>
        </w:tc>
        <w:tc>
          <w:tcPr>
            <w:tcW w:w="1188" w:type="dxa"/>
            <w:tcBorders>
              <w:right w:val="single" w:sz="4" w:space="0" w:color="auto"/>
            </w:tcBorders>
            <w:shd w:val="clear" w:color="auto" w:fill="auto"/>
            <w:noWrap/>
            <w:vAlign w:val="bottom"/>
            <w:hideMark/>
          </w:tcPr>
          <w:p w14:paraId="000E1793"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0.1324</w:t>
            </w:r>
          </w:p>
        </w:tc>
        <w:tc>
          <w:tcPr>
            <w:tcW w:w="1006" w:type="dxa"/>
            <w:tcBorders>
              <w:left w:val="single" w:sz="4" w:space="0" w:color="auto"/>
            </w:tcBorders>
            <w:shd w:val="clear" w:color="auto" w:fill="auto"/>
            <w:noWrap/>
            <w:vAlign w:val="bottom"/>
            <w:hideMark/>
          </w:tcPr>
          <w:p w14:paraId="37AB1AC0"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-0.00029</w:t>
            </w:r>
          </w:p>
        </w:tc>
        <w:tc>
          <w:tcPr>
            <w:tcW w:w="924" w:type="dxa"/>
            <w:shd w:val="clear" w:color="auto" w:fill="auto"/>
            <w:noWrap/>
            <w:vAlign w:val="bottom"/>
            <w:hideMark/>
          </w:tcPr>
          <w:p w14:paraId="3A2E0202"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0.140</w:t>
            </w:r>
          </w:p>
        </w:tc>
        <w:tc>
          <w:tcPr>
            <w:tcW w:w="992" w:type="dxa"/>
            <w:shd w:val="clear" w:color="auto" w:fill="auto"/>
            <w:noWrap/>
            <w:vAlign w:val="bottom"/>
            <w:hideMark/>
          </w:tcPr>
          <w:p w14:paraId="120FC811"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0.007</w:t>
            </w:r>
          </w:p>
        </w:tc>
        <w:tc>
          <w:tcPr>
            <w:tcW w:w="900" w:type="dxa"/>
            <w:tcBorders>
              <w:right w:val="single" w:sz="4" w:space="0" w:color="auto"/>
            </w:tcBorders>
            <w:shd w:val="clear" w:color="auto" w:fill="auto"/>
            <w:noWrap/>
            <w:vAlign w:val="bottom"/>
            <w:hideMark/>
          </w:tcPr>
          <w:p w14:paraId="027AF6A4"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0.2748</w:t>
            </w:r>
          </w:p>
        </w:tc>
      </w:tr>
      <w:tr w:rsidR="00B4380A" w:rsidRPr="00021949" w14:paraId="0CD2A19B" w14:textId="77777777" w:rsidTr="00EB11A8">
        <w:trPr>
          <w:trHeight w:val="315"/>
        </w:trPr>
        <w:tc>
          <w:tcPr>
            <w:tcW w:w="1178" w:type="dxa"/>
            <w:vMerge/>
            <w:tcBorders>
              <w:left w:val="single" w:sz="4" w:space="0" w:color="auto"/>
            </w:tcBorders>
            <w:vAlign w:val="center"/>
            <w:hideMark/>
          </w:tcPr>
          <w:p w14:paraId="44F67421"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p>
        </w:tc>
        <w:tc>
          <w:tcPr>
            <w:tcW w:w="1516" w:type="dxa"/>
            <w:shd w:val="clear" w:color="auto" w:fill="auto"/>
            <w:noWrap/>
            <w:vAlign w:val="bottom"/>
            <w:hideMark/>
          </w:tcPr>
          <w:p w14:paraId="3DD1F96B"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Soil moisture</w:t>
            </w:r>
          </w:p>
        </w:tc>
        <w:tc>
          <w:tcPr>
            <w:tcW w:w="850" w:type="dxa"/>
            <w:tcBorders>
              <w:right w:val="single" w:sz="4" w:space="0" w:color="auto"/>
            </w:tcBorders>
            <w:shd w:val="clear" w:color="auto" w:fill="auto"/>
            <w:noWrap/>
            <w:vAlign w:val="bottom"/>
            <w:hideMark/>
          </w:tcPr>
          <w:p w14:paraId="3B5A5922"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2</w:t>
            </w:r>
          </w:p>
        </w:tc>
        <w:tc>
          <w:tcPr>
            <w:tcW w:w="3119" w:type="dxa"/>
            <w:tcBorders>
              <w:left w:val="single" w:sz="4" w:space="0" w:color="auto"/>
            </w:tcBorders>
            <w:shd w:val="clear" w:color="auto" w:fill="auto"/>
            <w:noWrap/>
            <w:vAlign w:val="bottom"/>
            <w:hideMark/>
          </w:tcPr>
          <w:p w14:paraId="141A5056"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Inverse Ricker</w:t>
            </w:r>
          </w:p>
        </w:tc>
        <w:tc>
          <w:tcPr>
            <w:tcW w:w="850" w:type="dxa"/>
            <w:shd w:val="clear" w:color="auto" w:fill="auto"/>
            <w:noWrap/>
            <w:vAlign w:val="bottom"/>
            <w:hideMark/>
          </w:tcPr>
          <w:p w14:paraId="5088A4B2"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4.031</w:t>
            </w:r>
          </w:p>
        </w:tc>
        <w:tc>
          <w:tcPr>
            <w:tcW w:w="992" w:type="dxa"/>
            <w:tcBorders>
              <w:right w:val="single" w:sz="4" w:space="0" w:color="auto"/>
            </w:tcBorders>
            <w:shd w:val="clear" w:color="auto" w:fill="auto"/>
            <w:noWrap/>
            <w:vAlign w:val="bottom"/>
            <w:hideMark/>
          </w:tcPr>
          <w:p w14:paraId="25231602"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99.997</w:t>
            </w:r>
          </w:p>
        </w:tc>
        <w:tc>
          <w:tcPr>
            <w:tcW w:w="993" w:type="dxa"/>
            <w:tcBorders>
              <w:left w:val="single" w:sz="4" w:space="0" w:color="auto"/>
            </w:tcBorders>
            <w:shd w:val="clear" w:color="auto" w:fill="auto"/>
            <w:noWrap/>
            <w:vAlign w:val="bottom"/>
            <w:hideMark/>
          </w:tcPr>
          <w:p w14:paraId="4E10204B" w14:textId="77777777" w:rsidR="00112143" w:rsidRPr="00021949" w:rsidRDefault="00112143" w:rsidP="00573168">
            <w:pPr>
              <w:spacing w:after="0" w:line="276" w:lineRule="auto"/>
              <w:jc w:val="center"/>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0.507</w:t>
            </w:r>
          </w:p>
        </w:tc>
        <w:tc>
          <w:tcPr>
            <w:tcW w:w="1188" w:type="dxa"/>
            <w:tcBorders>
              <w:right w:val="single" w:sz="4" w:space="0" w:color="auto"/>
            </w:tcBorders>
            <w:shd w:val="clear" w:color="auto" w:fill="auto"/>
            <w:noWrap/>
            <w:vAlign w:val="bottom"/>
            <w:hideMark/>
          </w:tcPr>
          <w:p w14:paraId="5BB3C7B8"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0.0002***</w:t>
            </w:r>
          </w:p>
        </w:tc>
        <w:tc>
          <w:tcPr>
            <w:tcW w:w="1006" w:type="dxa"/>
            <w:tcBorders>
              <w:left w:val="single" w:sz="4" w:space="0" w:color="auto"/>
            </w:tcBorders>
            <w:shd w:val="clear" w:color="auto" w:fill="auto"/>
            <w:noWrap/>
            <w:vAlign w:val="bottom"/>
            <w:hideMark/>
          </w:tcPr>
          <w:p w14:paraId="1B01BBF5"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-0.00017</w:t>
            </w:r>
          </w:p>
        </w:tc>
        <w:tc>
          <w:tcPr>
            <w:tcW w:w="924" w:type="dxa"/>
            <w:shd w:val="clear" w:color="auto" w:fill="auto"/>
            <w:noWrap/>
            <w:vAlign w:val="bottom"/>
            <w:hideMark/>
          </w:tcPr>
          <w:p w14:paraId="2C945EE0"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0.264</w:t>
            </w:r>
          </w:p>
        </w:tc>
        <w:tc>
          <w:tcPr>
            <w:tcW w:w="992" w:type="dxa"/>
            <w:shd w:val="clear" w:color="auto" w:fill="auto"/>
            <w:noWrap/>
            <w:vAlign w:val="bottom"/>
            <w:hideMark/>
          </w:tcPr>
          <w:p w14:paraId="53088C0B"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0.002</w:t>
            </w:r>
          </w:p>
        </w:tc>
        <w:tc>
          <w:tcPr>
            <w:tcW w:w="900" w:type="dxa"/>
            <w:tcBorders>
              <w:right w:val="single" w:sz="4" w:space="0" w:color="auto"/>
            </w:tcBorders>
            <w:shd w:val="clear" w:color="auto" w:fill="auto"/>
            <w:noWrap/>
            <w:vAlign w:val="bottom"/>
            <w:hideMark/>
          </w:tcPr>
          <w:p w14:paraId="09F16594"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0.022*</w:t>
            </w:r>
          </w:p>
        </w:tc>
      </w:tr>
      <w:tr w:rsidR="00B4380A" w:rsidRPr="00021949" w14:paraId="3CDC00E8" w14:textId="77777777" w:rsidTr="00EB11A8">
        <w:trPr>
          <w:trHeight w:val="315"/>
        </w:trPr>
        <w:tc>
          <w:tcPr>
            <w:tcW w:w="1178" w:type="dxa"/>
            <w:vMerge/>
            <w:tcBorders>
              <w:left w:val="single" w:sz="4" w:space="0" w:color="auto"/>
            </w:tcBorders>
            <w:vAlign w:val="center"/>
            <w:hideMark/>
          </w:tcPr>
          <w:p w14:paraId="078E6BB0"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p>
        </w:tc>
        <w:tc>
          <w:tcPr>
            <w:tcW w:w="1516" w:type="dxa"/>
            <w:shd w:val="clear" w:color="auto" w:fill="auto"/>
            <w:noWrap/>
            <w:vAlign w:val="bottom"/>
            <w:hideMark/>
          </w:tcPr>
          <w:p w14:paraId="7DC5F123"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p>
        </w:tc>
        <w:tc>
          <w:tcPr>
            <w:tcW w:w="850" w:type="dxa"/>
            <w:tcBorders>
              <w:right w:val="single" w:sz="4" w:space="0" w:color="auto"/>
            </w:tcBorders>
            <w:shd w:val="clear" w:color="auto" w:fill="auto"/>
            <w:noWrap/>
            <w:vAlign w:val="bottom"/>
            <w:hideMark/>
          </w:tcPr>
          <w:p w14:paraId="2DC0C061"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2</w:t>
            </w:r>
          </w:p>
        </w:tc>
        <w:tc>
          <w:tcPr>
            <w:tcW w:w="3119" w:type="dxa"/>
            <w:tcBorders>
              <w:left w:val="single" w:sz="4" w:space="0" w:color="auto"/>
            </w:tcBorders>
            <w:shd w:val="clear" w:color="auto" w:fill="auto"/>
            <w:noWrap/>
            <w:vAlign w:val="bottom"/>
            <w:hideMark/>
          </w:tcPr>
          <w:p w14:paraId="56A11C08" w14:textId="77777777" w:rsidR="00112143" w:rsidRPr="00021949" w:rsidRDefault="00112143" w:rsidP="00573168">
            <w:pPr>
              <w:spacing w:after="0" w:line="276" w:lineRule="auto"/>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Inverse Monomolecular</w:t>
            </w:r>
          </w:p>
        </w:tc>
        <w:tc>
          <w:tcPr>
            <w:tcW w:w="850" w:type="dxa"/>
            <w:shd w:val="clear" w:color="auto" w:fill="auto"/>
            <w:noWrap/>
            <w:vAlign w:val="bottom"/>
            <w:hideMark/>
          </w:tcPr>
          <w:p w14:paraId="7DBD5417"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0.500</w:t>
            </w:r>
          </w:p>
        </w:tc>
        <w:tc>
          <w:tcPr>
            <w:tcW w:w="992" w:type="dxa"/>
            <w:tcBorders>
              <w:right w:val="single" w:sz="4" w:space="0" w:color="auto"/>
            </w:tcBorders>
            <w:shd w:val="clear" w:color="auto" w:fill="auto"/>
            <w:noWrap/>
            <w:vAlign w:val="bottom"/>
            <w:hideMark/>
          </w:tcPr>
          <w:p w14:paraId="634FF9DA"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99.922</w:t>
            </w:r>
          </w:p>
        </w:tc>
        <w:tc>
          <w:tcPr>
            <w:tcW w:w="993" w:type="dxa"/>
            <w:tcBorders>
              <w:left w:val="single" w:sz="4" w:space="0" w:color="auto"/>
            </w:tcBorders>
            <w:shd w:val="clear" w:color="auto" w:fill="auto"/>
            <w:noWrap/>
            <w:vAlign w:val="bottom"/>
            <w:hideMark/>
          </w:tcPr>
          <w:p w14:paraId="0E311802" w14:textId="77777777" w:rsidR="00112143" w:rsidRPr="00021949" w:rsidRDefault="00112143" w:rsidP="00573168">
            <w:pPr>
              <w:spacing w:after="0" w:line="276" w:lineRule="auto"/>
              <w:jc w:val="center"/>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0.489</w:t>
            </w:r>
          </w:p>
        </w:tc>
        <w:tc>
          <w:tcPr>
            <w:tcW w:w="1188" w:type="dxa"/>
            <w:tcBorders>
              <w:right w:val="single" w:sz="4" w:space="0" w:color="auto"/>
            </w:tcBorders>
            <w:shd w:val="clear" w:color="auto" w:fill="auto"/>
            <w:noWrap/>
            <w:vAlign w:val="bottom"/>
            <w:hideMark/>
          </w:tcPr>
          <w:p w14:paraId="0C72C937"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0.0135*</w:t>
            </w:r>
          </w:p>
        </w:tc>
        <w:tc>
          <w:tcPr>
            <w:tcW w:w="1006" w:type="dxa"/>
            <w:tcBorders>
              <w:left w:val="single" w:sz="4" w:space="0" w:color="auto"/>
            </w:tcBorders>
            <w:shd w:val="clear" w:color="auto" w:fill="auto"/>
            <w:noWrap/>
            <w:vAlign w:val="bottom"/>
            <w:hideMark/>
          </w:tcPr>
          <w:p w14:paraId="2A9DF735"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-0.00004</w:t>
            </w:r>
          </w:p>
        </w:tc>
        <w:tc>
          <w:tcPr>
            <w:tcW w:w="924" w:type="dxa"/>
            <w:shd w:val="clear" w:color="auto" w:fill="auto"/>
            <w:noWrap/>
            <w:vAlign w:val="bottom"/>
            <w:hideMark/>
          </w:tcPr>
          <w:p w14:paraId="092176E3"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0.742</w:t>
            </w:r>
          </w:p>
        </w:tc>
        <w:tc>
          <w:tcPr>
            <w:tcW w:w="992" w:type="dxa"/>
            <w:shd w:val="clear" w:color="auto" w:fill="auto"/>
            <w:noWrap/>
            <w:vAlign w:val="bottom"/>
            <w:hideMark/>
          </w:tcPr>
          <w:p w14:paraId="63DA92A4"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0.003</w:t>
            </w:r>
          </w:p>
        </w:tc>
        <w:tc>
          <w:tcPr>
            <w:tcW w:w="900" w:type="dxa"/>
            <w:tcBorders>
              <w:right w:val="single" w:sz="4" w:space="0" w:color="auto"/>
            </w:tcBorders>
            <w:shd w:val="clear" w:color="auto" w:fill="auto"/>
            <w:noWrap/>
            <w:vAlign w:val="bottom"/>
            <w:hideMark/>
          </w:tcPr>
          <w:p w14:paraId="533895EA"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0.022*</w:t>
            </w:r>
          </w:p>
        </w:tc>
      </w:tr>
      <w:tr w:rsidR="00B4380A" w:rsidRPr="00021949" w14:paraId="014156A0" w14:textId="77777777" w:rsidTr="00EB11A8">
        <w:trPr>
          <w:trHeight w:val="315"/>
        </w:trPr>
        <w:tc>
          <w:tcPr>
            <w:tcW w:w="1178" w:type="dxa"/>
            <w:vMerge/>
            <w:tcBorders>
              <w:left w:val="single" w:sz="4" w:space="0" w:color="auto"/>
            </w:tcBorders>
            <w:vAlign w:val="center"/>
            <w:hideMark/>
          </w:tcPr>
          <w:p w14:paraId="5F1BA862"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p>
        </w:tc>
        <w:tc>
          <w:tcPr>
            <w:tcW w:w="1516" w:type="dxa"/>
            <w:shd w:val="clear" w:color="auto" w:fill="auto"/>
            <w:noWrap/>
            <w:vAlign w:val="bottom"/>
            <w:hideMark/>
          </w:tcPr>
          <w:p w14:paraId="4317AB37" w14:textId="77777777" w:rsidR="00112143" w:rsidRPr="00021949" w:rsidRDefault="00112143" w:rsidP="00573168">
            <w:pPr>
              <w:spacing w:after="0" w:line="276" w:lineRule="auto"/>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Flow accumulation</w:t>
            </w:r>
          </w:p>
        </w:tc>
        <w:tc>
          <w:tcPr>
            <w:tcW w:w="850" w:type="dxa"/>
            <w:tcBorders>
              <w:right w:val="single" w:sz="4" w:space="0" w:color="auto"/>
            </w:tcBorders>
            <w:shd w:val="clear" w:color="auto" w:fill="auto"/>
            <w:noWrap/>
            <w:vAlign w:val="bottom"/>
            <w:hideMark/>
          </w:tcPr>
          <w:p w14:paraId="7E10413B"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4</w:t>
            </w:r>
          </w:p>
        </w:tc>
        <w:tc>
          <w:tcPr>
            <w:tcW w:w="3119" w:type="dxa"/>
            <w:tcBorders>
              <w:left w:val="single" w:sz="4" w:space="0" w:color="auto"/>
            </w:tcBorders>
            <w:shd w:val="clear" w:color="auto" w:fill="auto"/>
            <w:noWrap/>
            <w:vAlign w:val="bottom"/>
            <w:hideMark/>
          </w:tcPr>
          <w:p w14:paraId="50A375FC" w14:textId="77777777" w:rsidR="00112143" w:rsidRPr="00021949" w:rsidRDefault="00112143" w:rsidP="00573168">
            <w:pPr>
              <w:spacing w:after="0" w:line="276" w:lineRule="auto"/>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Inverse Monomolecular</w:t>
            </w:r>
          </w:p>
        </w:tc>
        <w:tc>
          <w:tcPr>
            <w:tcW w:w="850" w:type="dxa"/>
            <w:shd w:val="clear" w:color="auto" w:fill="auto"/>
            <w:noWrap/>
            <w:vAlign w:val="bottom"/>
            <w:hideMark/>
          </w:tcPr>
          <w:p w14:paraId="29F220A3"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0.500</w:t>
            </w:r>
          </w:p>
        </w:tc>
        <w:tc>
          <w:tcPr>
            <w:tcW w:w="992" w:type="dxa"/>
            <w:tcBorders>
              <w:right w:val="single" w:sz="4" w:space="0" w:color="auto"/>
            </w:tcBorders>
            <w:shd w:val="clear" w:color="auto" w:fill="auto"/>
            <w:noWrap/>
            <w:vAlign w:val="bottom"/>
            <w:hideMark/>
          </w:tcPr>
          <w:p w14:paraId="48DAC9C2"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99.998</w:t>
            </w:r>
          </w:p>
        </w:tc>
        <w:tc>
          <w:tcPr>
            <w:tcW w:w="993" w:type="dxa"/>
            <w:tcBorders>
              <w:left w:val="single" w:sz="4" w:space="0" w:color="auto"/>
            </w:tcBorders>
            <w:shd w:val="clear" w:color="auto" w:fill="auto"/>
            <w:noWrap/>
            <w:vAlign w:val="bottom"/>
            <w:hideMark/>
          </w:tcPr>
          <w:p w14:paraId="0C7AE854" w14:textId="77777777" w:rsidR="00112143" w:rsidRPr="00021949" w:rsidRDefault="00112143" w:rsidP="00573168">
            <w:pPr>
              <w:spacing w:after="0" w:line="276" w:lineRule="auto"/>
              <w:jc w:val="center"/>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0.120</w:t>
            </w:r>
          </w:p>
        </w:tc>
        <w:tc>
          <w:tcPr>
            <w:tcW w:w="1188" w:type="dxa"/>
            <w:tcBorders>
              <w:right w:val="single" w:sz="4" w:space="0" w:color="auto"/>
            </w:tcBorders>
            <w:shd w:val="clear" w:color="auto" w:fill="auto"/>
            <w:noWrap/>
            <w:vAlign w:val="bottom"/>
            <w:hideMark/>
          </w:tcPr>
          <w:p w14:paraId="622F919D"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0.4380</w:t>
            </w:r>
          </w:p>
        </w:tc>
        <w:tc>
          <w:tcPr>
            <w:tcW w:w="1006" w:type="dxa"/>
            <w:tcBorders>
              <w:left w:val="single" w:sz="4" w:space="0" w:color="auto"/>
            </w:tcBorders>
            <w:shd w:val="clear" w:color="auto" w:fill="auto"/>
            <w:noWrap/>
            <w:vAlign w:val="bottom"/>
            <w:hideMark/>
          </w:tcPr>
          <w:p w14:paraId="55F22F97"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-0.00010</w:t>
            </w:r>
          </w:p>
        </w:tc>
        <w:tc>
          <w:tcPr>
            <w:tcW w:w="924" w:type="dxa"/>
            <w:shd w:val="clear" w:color="auto" w:fill="auto"/>
            <w:noWrap/>
            <w:vAlign w:val="bottom"/>
            <w:hideMark/>
          </w:tcPr>
          <w:p w14:paraId="4718A1DA"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0.560</w:t>
            </w:r>
          </w:p>
        </w:tc>
        <w:tc>
          <w:tcPr>
            <w:tcW w:w="992" w:type="dxa"/>
            <w:shd w:val="clear" w:color="auto" w:fill="auto"/>
            <w:noWrap/>
            <w:vAlign w:val="bottom"/>
            <w:hideMark/>
          </w:tcPr>
          <w:p w14:paraId="1705F48D"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0.000</w:t>
            </w:r>
          </w:p>
        </w:tc>
        <w:tc>
          <w:tcPr>
            <w:tcW w:w="900" w:type="dxa"/>
            <w:tcBorders>
              <w:right w:val="single" w:sz="4" w:space="0" w:color="auto"/>
            </w:tcBorders>
            <w:shd w:val="clear" w:color="auto" w:fill="auto"/>
            <w:noWrap/>
            <w:vAlign w:val="bottom"/>
            <w:hideMark/>
          </w:tcPr>
          <w:p w14:paraId="5A837C38"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0.8181</w:t>
            </w:r>
          </w:p>
        </w:tc>
      </w:tr>
      <w:tr w:rsidR="00B4380A" w:rsidRPr="00021949" w14:paraId="0D370303" w14:textId="77777777" w:rsidTr="00EB11A8">
        <w:trPr>
          <w:trHeight w:val="315"/>
        </w:trPr>
        <w:tc>
          <w:tcPr>
            <w:tcW w:w="1178" w:type="dxa"/>
            <w:vMerge/>
            <w:tcBorders>
              <w:left w:val="single" w:sz="4" w:space="0" w:color="auto"/>
            </w:tcBorders>
            <w:vAlign w:val="center"/>
            <w:hideMark/>
          </w:tcPr>
          <w:p w14:paraId="42A4E947"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p>
        </w:tc>
        <w:tc>
          <w:tcPr>
            <w:tcW w:w="1516" w:type="dxa"/>
            <w:tcBorders>
              <w:bottom w:val="single" w:sz="4" w:space="0" w:color="auto"/>
            </w:tcBorders>
            <w:shd w:val="clear" w:color="auto" w:fill="auto"/>
            <w:noWrap/>
            <w:vAlign w:val="bottom"/>
            <w:hideMark/>
          </w:tcPr>
          <w:p w14:paraId="4B9628A1" w14:textId="77777777" w:rsidR="00112143" w:rsidRPr="00021949" w:rsidRDefault="00112143" w:rsidP="00573168">
            <w:pPr>
              <w:spacing w:after="0" w:line="276" w:lineRule="auto"/>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Precipitation</w:t>
            </w:r>
          </w:p>
        </w:tc>
        <w:tc>
          <w:tcPr>
            <w:tcW w:w="850" w:type="dxa"/>
            <w:tcBorders>
              <w:bottom w:val="single" w:sz="4" w:space="0" w:color="auto"/>
              <w:right w:val="single" w:sz="4" w:space="0" w:color="auto"/>
            </w:tcBorders>
            <w:shd w:val="clear" w:color="auto" w:fill="auto"/>
            <w:noWrap/>
            <w:vAlign w:val="bottom"/>
            <w:hideMark/>
          </w:tcPr>
          <w:p w14:paraId="5AA173A4"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4</w:t>
            </w:r>
          </w:p>
        </w:tc>
        <w:tc>
          <w:tcPr>
            <w:tcW w:w="3119" w:type="dxa"/>
            <w:tcBorders>
              <w:left w:val="single" w:sz="4" w:space="0" w:color="auto"/>
              <w:bottom w:val="single" w:sz="4" w:space="0" w:color="auto"/>
            </w:tcBorders>
            <w:shd w:val="clear" w:color="auto" w:fill="auto"/>
            <w:noWrap/>
            <w:vAlign w:val="bottom"/>
            <w:hideMark/>
          </w:tcPr>
          <w:p w14:paraId="7EDE3B88" w14:textId="77777777" w:rsidR="00112143" w:rsidRPr="00021949" w:rsidRDefault="00112143" w:rsidP="00573168">
            <w:pPr>
              <w:spacing w:after="0" w:line="276" w:lineRule="auto"/>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Inverse Ricker</w:t>
            </w:r>
          </w:p>
        </w:tc>
        <w:tc>
          <w:tcPr>
            <w:tcW w:w="850" w:type="dxa"/>
            <w:tcBorders>
              <w:bottom w:val="single" w:sz="4" w:space="0" w:color="auto"/>
            </w:tcBorders>
            <w:shd w:val="clear" w:color="auto" w:fill="auto"/>
            <w:noWrap/>
            <w:vAlign w:val="bottom"/>
            <w:hideMark/>
          </w:tcPr>
          <w:p w14:paraId="2E9ED242"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5.000</w:t>
            </w:r>
          </w:p>
        </w:tc>
        <w:tc>
          <w:tcPr>
            <w:tcW w:w="992" w:type="dxa"/>
            <w:tcBorders>
              <w:bottom w:val="single" w:sz="4" w:space="0" w:color="auto"/>
              <w:right w:val="single" w:sz="4" w:space="0" w:color="auto"/>
            </w:tcBorders>
            <w:shd w:val="clear" w:color="auto" w:fill="auto"/>
            <w:noWrap/>
            <w:vAlign w:val="bottom"/>
            <w:hideMark/>
          </w:tcPr>
          <w:p w14:paraId="1DF4FF93"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99.976</w:t>
            </w:r>
          </w:p>
        </w:tc>
        <w:tc>
          <w:tcPr>
            <w:tcW w:w="993" w:type="dxa"/>
            <w:tcBorders>
              <w:left w:val="single" w:sz="4" w:space="0" w:color="auto"/>
              <w:bottom w:val="single" w:sz="4" w:space="0" w:color="auto"/>
            </w:tcBorders>
            <w:shd w:val="clear" w:color="auto" w:fill="auto"/>
            <w:noWrap/>
            <w:vAlign w:val="bottom"/>
            <w:hideMark/>
          </w:tcPr>
          <w:p w14:paraId="5AFD7CD2" w14:textId="77777777" w:rsidR="00112143" w:rsidRPr="00021949" w:rsidRDefault="00112143" w:rsidP="00573168">
            <w:pPr>
              <w:spacing w:after="0" w:line="276" w:lineRule="auto"/>
              <w:jc w:val="center"/>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0.439</w:t>
            </w:r>
          </w:p>
        </w:tc>
        <w:tc>
          <w:tcPr>
            <w:tcW w:w="1188" w:type="dxa"/>
            <w:tcBorders>
              <w:bottom w:val="single" w:sz="4" w:space="0" w:color="auto"/>
              <w:right w:val="single" w:sz="4" w:space="0" w:color="auto"/>
            </w:tcBorders>
            <w:shd w:val="clear" w:color="auto" w:fill="auto"/>
            <w:noWrap/>
            <w:vAlign w:val="bottom"/>
            <w:hideMark/>
          </w:tcPr>
          <w:p w14:paraId="49AA7D00"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0.1155</w:t>
            </w:r>
          </w:p>
        </w:tc>
        <w:tc>
          <w:tcPr>
            <w:tcW w:w="1006" w:type="dxa"/>
            <w:tcBorders>
              <w:left w:val="single" w:sz="4" w:space="0" w:color="auto"/>
              <w:bottom w:val="single" w:sz="4" w:space="0" w:color="auto"/>
            </w:tcBorders>
            <w:shd w:val="clear" w:color="auto" w:fill="auto"/>
            <w:noWrap/>
            <w:vAlign w:val="bottom"/>
            <w:hideMark/>
          </w:tcPr>
          <w:p w14:paraId="2C8A3461"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-0.00012</w:t>
            </w:r>
          </w:p>
        </w:tc>
        <w:tc>
          <w:tcPr>
            <w:tcW w:w="924" w:type="dxa"/>
            <w:tcBorders>
              <w:bottom w:val="single" w:sz="4" w:space="0" w:color="auto"/>
            </w:tcBorders>
            <w:shd w:val="clear" w:color="auto" w:fill="auto"/>
            <w:noWrap/>
            <w:vAlign w:val="bottom"/>
            <w:hideMark/>
          </w:tcPr>
          <w:p w14:paraId="4D083CBD"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0.424</w:t>
            </w:r>
          </w:p>
        </w:tc>
        <w:tc>
          <w:tcPr>
            <w:tcW w:w="992" w:type="dxa"/>
            <w:tcBorders>
              <w:bottom w:val="single" w:sz="4" w:space="0" w:color="auto"/>
            </w:tcBorders>
            <w:shd w:val="clear" w:color="auto" w:fill="auto"/>
            <w:noWrap/>
            <w:vAlign w:val="bottom"/>
            <w:hideMark/>
          </w:tcPr>
          <w:p w14:paraId="500EEDC9"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0.007</w:t>
            </w:r>
          </w:p>
        </w:tc>
        <w:tc>
          <w:tcPr>
            <w:tcW w:w="900" w:type="dxa"/>
            <w:tcBorders>
              <w:bottom w:val="single" w:sz="4" w:space="0" w:color="auto"/>
              <w:right w:val="single" w:sz="4" w:space="0" w:color="auto"/>
            </w:tcBorders>
            <w:shd w:val="clear" w:color="auto" w:fill="auto"/>
            <w:noWrap/>
            <w:vAlign w:val="bottom"/>
            <w:hideMark/>
          </w:tcPr>
          <w:p w14:paraId="67C50AAA"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0.1364</w:t>
            </w:r>
          </w:p>
        </w:tc>
      </w:tr>
      <w:tr w:rsidR="00B4380A" w:rsidRPr="00021949" w14:paraId="6D52008B" w14:textId="77777777" w:rsidTr="00EB11A8">
        <w:trPr>
          <w:trHeight w:val="315"/>
        </w:trPr>
        <w:tc>
          <w:tcPr>
            <w:tcW w:w="1178" w:type="dxa"/>
            <w:vMerge w:val="restart"/>
            <w:tcBorders>
              <w:top w:val="single" w:sz="4" w:space="0" w:color="auto"/>
              <w:left w:val="single" w:sz="4" w:space="0" w:color="auto"/>
            </w:tcBorders>
            <w:shd w:val="clear" w:color="auto" w:fill="auto"/>
            <w:noWrap/>
            <w:vAlign w:val="center"/>
            <w:hideMark/>
          </w:tcPr>
          <w:p w14:paraId="127B491C"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Vectors (</w:t>
            </w:r>
            <w:r w:rsidRPr="00021949">
              <w:rPr>
                <w:rFonts w:ascii="Times New Roman" w:eastAsia="Times New Roman" w:hAnsi="Times New Roman" w:cs="Times New Roman"/>
                <w:b/>
                <w:bCs/>
                <w:i/>
                <w:iCs/>
                <w:color w:val="000000"/>
                <w:sz w:val="20"/>
                <w:szCs w:val="20"/>
                <w:lang w:val="en-AU" w:eastAsia="en-AU"/>
              </w:rPr>
              <w:t>S. damnosum</w:t>
            </w:r>
            <w:r w:rsidRPr="00021949">
              <w:rPr>
                <w:rFonts w:ascii="Times New Roman" w:eastAsia="Times New Roman" w:hAnsi="Times New Roman" w:cs="Times New Roman"/>
                <w:b/>
                <w:bCs/>
                <w:color w:val="000000"/>
                <w:sz w:val="20"/>
                <w:szCs w:val="20"/>
                <w:lang w:val="en-AU" w:eastAsia="en-AU"/>
              </w:rPr>
              <w:t>)</w:t>
            </w:r>
          </w:p>
        </w:tc>
        <w:tc>
          <w:tcPr>
            <w:tcW w:w="1516" w:type="dxa"/>
            <w:tcBorders>
              <w:top w:val="single" w:sz="4" w:space="0" w:color="auto"/>
            </w:tcBorders>
            <w:shd w:val="clear" w:color="auto" w:fill="auto"/>
            <w:noWrap/>
            <w:vAlign w:val="bottom"/>
            <w:hideMark/>
          </w:tcPr>
          <w:p w14:paraId="1EB0616F" w14:textId="77777777" w:rsidR="00112143" w:rsidRPr="00021949" w:rsidRDefault="00112143" w:rsidP="00573168">
            <w:pPr>
              <w:spacing w:after="0" w:line="276" w:lineRule="auto"/>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Elevation</w:t>
            </w:r>
          </w:p>
        </w:tc>
        <w:tc>
          <w:tcPr>
            <w:tcW w:w="850" w:type="dxa"/>
            <w:tcBorders>
              <w:top w:val="single" w:sz="4" w:space="0" w:color="auto"/>
              <w:right w:val="single" w:sz="4" w:space="0" w:color="auto"/>
            </w:tcBorders>
            <w:shd w:val="clear" w:color="auto" w:fill="auto"/>
            <w:noWrap/>
            <w:vAlign w:val="bottom"/>
            <w:hideMark/>
          </w:tcPr>
          <w:p w14:paraId="6F96A3E2"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3</w:t>
            </w:r>
          </w:p>
        </w:tc>
        <w:tc>
          <w:tcPr>
            <w:tcW w:w="3119" w:type="dxa"/>
            <w:tcBorders>
              <w:top w:val="single" w:sz="4" w:space="0" w:color="auto"/>
              <w:left w:val="single" w:sz="4" w:space="0" w:color="auto"/>
            </w:tcBorders>
            <w:shd w:val="clear" w:color="auto" w:fill="auto"/>
            <w:noWrap/>
            <w:vAlign w:val="bottom"/>
            <w:hideMark/>
          </w:tcPr>
          <w:p w14:paraId="0119F6AA" w14:textId="77777777" w:rsidR="00112143" w:rsidRPr="00021949" w:rsidRDefault="00112143" w:rsidP="00573168">
            <w:pPr>
              <w:spacing w:after="0" w:line="276" w:lineRule="auto"/>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Inverse Monomolecular</w:t>
            </w:r>
          </w:p>
        </w:tc>
        <w:tc>
          <w:tcPr>
            <w:tcW w:w="850" w:type="dxa"/>
            <w:tcBorders>
              <w:top w:val="single" w:sz="4" w:space="0" w:color="auto"/>
            </w:tcBorders>
            <w:shd w:val="clear" w:color="auto" w:fill="auto"/>
            <w:noWrap/>
            <w:vAlign w:val="bottom"/>
            <w:hideMark/>
          </w:tcPr>
          <w:p w14:paraId="5C18780D"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0.500</w:t>
            </w:r>
          </w:p>
        </w:tc>
        <w:tc>
          <w:tcPr>
            <w:tcW w:w="992" w:type="dxa"/>
            <w:tcBorders>
              <w:top w:val="single" w:sz="4" w:space="0" w:color="auto"/>
              <w:right w:val="single" w:sz="4" w:space="0" w:color="auto"/>
            </w:tcBorders>
            <w:shd w:val="clear" w:color="auto" w:fill="auto"/>
            <w:noWrap/>
            <w:vAlign w:val="bottom"/>
            <w:hideMark/>
          </w:tcPr>
          <w:p w14:paraId="31C26F94"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99.835</w:t>
            </w:r>
          </w:p>
        </w:tc>
        <w:tc>
          <w:tcPr>
            <w:tcW w:w="993" w:type="dxa"/>
            <w:tcBorders>
              <w:top w:val="single" w:sz="4" w:space="0" w:color="auto"/>
              <w:left w:val="single" w:sz="4" w:space="0" w:color="auto"/>
            </w:tcBorders>
            <w:shd w:val="clear" w:color="auto" w:fill="auto"/>
            <w:noWrap/>
            <w:vAlign w:val="bottom"/>
            <w:hideMark/>
          </w:tcPr>
          <w:p w14:paraId="0B3F5271" w14:textId="77777777" w:rsidR="00112143" w:rsidRPr="00021949" w:rsidRDefault="00112143" w:rsidP="00573168">
            <w:pPr>
              <w:spacing w:after="0" w:line="276" w:lineRule="auto"/>
              <w:jc w:val="center"/>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0.804</w:t>
            </w:r>
          </w:p>
        </w:tc>
        <w:tc>
          <w:tcPr>
            <w:tcW w:w="1188" w:type="dxa"/>
            <w:tcBorders>
              <w:top w:val="single" w:sz="4" w:space="0" w:color="auto"/>
              <w:right w:val="single" w:sz="4" w:space="0" w:color="auto"/>
            </w:tcBorders>
            <w:shd w:val="clear" w:color="auto" w:fill="auto"/>
            <w:noWrap/>
            <w:vAlign w:val="bottom"/>
            <w:hideMark/>
          </w:tcPr>
          <w:p w14:paraId="174A6C14"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0.0833</w:t>
            </w:r>
          </w:p>
        </w:tc>
        <w:tc>
          <w:tcPr>
            <w:tcW w:w="1006" w:type="dxa"/>
            <w:tcBorders>
              <w:top w:val="single" w:sz="4" w:space="0" w:color="auto"/>
              <w:left w:val="single" w:sz="4" w:space="0" w:color="auto"/>
            </w:tcBorders>
            <w:shd w:val="clear" w:color="auto" w:fill="auto"/>
            <w:noWrap/>
            <w:vAlign w:val="bottom"/>
            <w:hideMark/>
          </w:tcPr>
          <w:p w14:paraId="1D21097E"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-0.00015</w:t>
            </w:r>
          </w:p>
        </w:tc>
        <w:tc>
          <w:tcPr>
            <w:tcW w:w="924" w:type="dxa"/>
            <w:tcBorders>
              <w:top w:val="single" w:sz="4" w:space="0" w:color="auto"/>
            </w:tcBorders>
            <w:shd w:val="clear" w:color="auto" w:fill="auto"/>
            <w:noWrap/>
            <w:vAlign w:val="bottom"/>
            <w:hideMark/>
          </w:tcPr>
          <w:p w14:paraId="1775F287"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0.323</w:t>
            </w:r>
          </w:p>
        </w:tc>
        <w:tc>
          <w:tcPr>
            <w:tcW w:w="992" w:type="dxa"/>
            <w:tcBorders>
              <w:top w:val="single" w:sz="4" w:space="0" w:color="auto"/>
            </w:tcBorders>
            <w:shd w:val="clear" w:color="auto" w:fill="auto"/>
            <w:noWrap/>
            <w:vAlign w:val="bottom"/>
            <w:hideMark/>
          </w:tcPr>
          <w:p w14:paraId="22E5F106"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0.003</w:t>
            </w:r>
          </w:p>
        </w:tc>
        <w:tc>
          <w:tcPr>
            <w:tcW w:w="900" w:type="dxa"/>
            <w:tcBorders>
              <w:top w:val="single" w:sz="4" w:space="0" w:color="auto"/>
              <w:right w:val="single" w:sz="4" w:space="0" w:color="auto"/>
            </w:tcBorders>
            <w:shd w:val="clear" w:color="auto" w:fill="auto"/>
            <w:noWrap/>
            <w:vAlign w:val="bottom"/>
            <w:hideMark/>
          </w:tcPr>
          <w:p w14:paraId="6A5C2DB2"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0.1229</w:t>
            </w:r>
          </w:p>
        </w:tc>
      </w:tr>
      <w:tr w:rsidR="00B4380A" w:rsidRPr="00021949" w14:paraId="442C431C" w14:textId="77777777" w:rsidTr="00EB11A8">
        <w:trPr>
          <w:trHeight w:val="315"/>
        </w:trPr>
        <w:tc>
          <w:tcPr>
            <w:tcW w:w="1178" w:type="dxa"/>
            <w:vMerge/>
            <w:tcBorders>
              <w:left w:val="single" w:sz="4" w:space="0" w:color="auto"/>
            </w:tcBorders>
            <w:vAlign w:val="center"/>
            <w:hideMark/>
          </w:tcPr>
          <w:p w14:paraId="7DEBD080"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p>
        </w:tc>
        <w:tc>
          <w:tcPr>
            <w:tcW w:w="1516" w:type="dxa"/>
            <w:shd w:val="clear" w:color="auto" w:fill="auto"/>
            <w:noWrap/>
            <w:vAlign w:val="bottom"/>
            <w:hideMark/>
          </w:tcPr>
          <w:p w14:paraId="5AAAB004"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p>
        </w:tc>
        <w:tc>
          <w:tcPr>
            <w:tcW w:w="850" w:type="dxa"/>
            <w:tcBorders>
              <w:right w:val="single" w:sz="4" w:space="0" w:color="auto"/>
            </w:tcBorders>
            <w:shd w:val="clear" w:color="auto" w:fill="auto"/>
            <w:noWrap/>
            <w:vAlign w:val="bottom"/>
            <w:hideMark/>
          </w:tcPr>
          <w:p w14:paraId="612F6A7C"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1</w:t>
            </w:r>
          </w:p>
        </w:tc>
        <w:tc>
          <w:tcPr>
            <w:tcW w:w="3119" w:type="dxa"/>
            <w:tcBorders>
              <w:left w:val="single" w:sz="4" w:space="0" w:color="auto"/>
            </w:tcBorders>
            <w:shd w:val="clear" w:color="auto" w:fill="auto"/>
            <w:noWrap/>
            <w:vAlign w:val="bottom"/>
            <w:hideMark/>
          </w:tcPr>
          <w:p w14:paraId="7314F980" w14:textId="77777777" w:rsidR="00112143" w:rsidRPr="00021949" w:rsidRDefault="00112143" w:rsidP="00573168">
            <w:pPr>
              <w:spacing w:after="0" w:line="276" w:lineRule="auto"/>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Inverse Ricker</w:t>
            </w:r>
          </w:p>
        </w:tc>
        <w:tc>
          <w:tcPr>
            <w:tcW w:w="850" w:type="dxa"/>
            <w:shd w:val="clear" w:color="auto" w:fill="auto"/>
            <w:noWrap/>
            <w:vAlign w:val="bottom"/>
            <w:hideMark/>
          </w:tcPr>
          <w:p w14:paraId="06B49745"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2.873</w:t>
            </w:r>
          </w:p>
        </w:tc>
        <w:tc>
          <w:tcPr>
            <w:tcW w:w="992" w:type="dxa"/>
            <w:tcBorders>
              <w:right w:val="single" w:sz="4" w:space="0" w:color="auto"/>
            </w:tcBorders>
            <w:shd w:val="clear" w:color="auto" w:fill="auto"/>
            <w:noWrap/>
            <w:vAlign w:val="bottom"/>
            <w:hideMark/>
          </w:tcPr>
          <w:p w14:paraId="591BD79B"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99.998</w:t>
            </w:r>
          </w:p>
        </w:tc>
        <w:tc>
          <w:tcPr>
            <w:tcW w:w="993" w:type="dxa"/>
            <w:tcBorders>
              <w:left w:val="single" w:sz="4" w:space="0" w:color="auto"/>
            </w:tcBorders>
            <w:shd w:val="clear" w:color="auto" w:fill="auto"/>
            <w:noWrap/>
            <w:vAlign w:val="bottom"/>
            <w:hideMark/>
          </w:tcPr>
          <w:p w14:paraId="1C2B2F3A" w14:textId="77777777" w:rsidR="00112143" w:rsidRPr="00021949" w:rsidRDefault="00112143" w:rsidP="00573168">
            <w:pPr>
              <w:spacing w:after="0" w:line="276" w:lineRule="auto"/>
              <w:jc w:val="center"/>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0.777</w:t>
            </w:r>
          </w:p>
        </w:tc>
        <w:tc>
          <w:tcPr>
            <w:tcW w:w="1188" w:type="dxa"/>
            <w:tcBorders>
              <w:right w:val="single" w:sz="4" w:space="0" w:color="auto"/>
            </w:tcBorders>
            <w:shd w:val="clear" w:color="auto" w:fill="auto"/>
            <w:noWrap/>
            <w:vAlign w:val="bottom"/>
            <w:hideMark/>
          </w:tcPr>
          <w:p w14:paraId="3FBF7659"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0.0833</w:t>
            </w:r>
          </w:p>
        </w:tc>
        <w:tc>
          <w:tcPr>
            <w:tcW w:w="1006" w:type="dxa"/>
            <w:tcBorders>
              <w:left w:val="single" w:sz="4" w:space="0" w:color="auto"/>
            </w:tcBorders>
            <w:shd w:val="clear" w:color="auto" w:fill="auto"/>
            <w:noWrap/>
            <w:vAlign w:val="bottom"/>
            <w:hideMark/>
          </w:tcPr>
          <w:p w14:paraId="2F2C099A"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-0.00017</w:t>
            </w:r>
          </w:p>
        </w:tc>
        <w:tc>
          <w:tcPr>
            <w:tcW w:w="924" w:type="dxa"/>
            <w:shd w:val="clear" w:color="auto" w:fill="auto"/>
            <w:noWrap/>
            <w:vAlign w:val="bottom"/>
            <w:hideMark/>
          </w:tcPr>
          <w:p w14:paraId="4779278C"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0.284</w:t>
            </w:r>
          </w:p>
        </w:tc>
        <w:tc>
          <w:tcPr>
            <w:tcW w:w="992" w:type="dxa"/>
            <w:shd w:val="clear" w:color="auto" w:fill="auto"/>
            <w:noWrap/>
            <w:vAlign w:val="bottom"/>
            <w:hideMark/>
          </w:tcPr>
          <w:p w14:paraId="0DEEEE18"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0.002</w:t>
            </w:r>
          </w:p>
        </w:tc>
        <w:tc>
          <w:tcPr>
            <w:tcW w:w="900" w:type="dxa"/>
            <w:tcBorders>
              <w:right w:val="single" w:sz="4" w:space="0" w:color="auto"/>
            </w:tcBorders>
            <w:shd w:val="clear" w:color="auto" w:fill="auto"/>
            <w:noWrap/>
            <w:vAlign w:val="bottom"/>
            <w:hideMark/>
          </w:tcPr>
          <w:p w14:paraId="2230C618"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0.1229</w:t>
            </w:r>
          </w:p>
        </w:tc>
      </w:tr>
      <w:tr w:rsidR="00B4380A" w:rsidRPr="00021949" w14:paraId="022C1736" w14:textId="77777777" w:rsidTr="00EB11A8">
        <w:trPr>
          <w:trHeight w:val="315"/>
        </w:trPr>
        <w:tc>
          <w:tcPr>
            <w:tcW w:w="1178" w:type="dxa"/>
            <w:vMerge/>
            <w:tcBorders>
              <w:top w:val="single" w:sz="4" w:space="0" w:color="auto"/>
              <w:left w:val="single" w:sz="4" w:space="0" w:color="auto"/>
            </w:tcBorders>
            <w:vAlign w:val="center"/>
            <w:hideMark/>
          </w:tcPr>
          <w:p w14:paraId="71177272"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p>
        </w:tc>
        <w:tc>
          <w:tcPr>
            <w:tcW w:w="1516" w:type="dxa"/>
            <w:shd w:val="clear" w:color="auto" w:fill="auto"/>
            <w:noWrap/>
            <w:vAlign w:val="bottom"/>
            <w:hideMark/>
          </w:tcPr>
          <w:p w14:paraId="2B8E611F" w14:textId="77777777" w:rsidR="00112143" w:rsidRPr="00021949" w:rsidRDefault="00112143" w:rsidP="00573168">
            <w:pPr>
              <w:spacing w:after="0" w:line="276" w:lineRule="auto"/>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Isothermality</w:t>
            </w:r>
          </w:p>
        </w:tc>
        <w:tc>
          <w:tcPr>
            <w:tcW w:w="850" w:type="dxa"/>
            <w:tcBorders>
              <w:right w:val="single" w:sz="4" w:space="0" w:color="auto"/>
            </w:tcBorders>
            <w:shd w:val="clear" w:color="auto" w:fill="auto"/>
            <w:noWrap/>
            <w:vAlign w:val="bottom"/>
            <w:hideMark/>
          </w:tcPr>
          <w:p w14:paraId="1030B6B6"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4</w:t>
            </w:r>
          </w:p>
        </w:tc>
        <w:tc>
          <w:tcPr>
            <w:tcW w:w="3119" w:type="dxa"/>
            <w:tcBorders>
              <w:left w:val="single" w:sz="4" w:space="0" w:color="auto"/>
            </w:tcBorders>
            <w:shd w:val="clear" w:color="auto" w:fill="auto"/>
            <w:noWrap/>
            <w:vAlign w:val="bottom"/>
            <w:hideMark/>
          </w:tcPr>
          <w:p w14:paraId="37DE0C6E" w14:textId="77777777" w:rsidR="00112143" w:rsidRPr="00021949" w:rsidRDefault="00112143" w:rsidP="00573168">
            <w:pPr>
              <w:spacing w:after="0" w:line="276" w:lineRule="auto"/>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Inverse Ricker</w:t>
            </w:r>
          </w:p>
        </w:tc>
        <w:tc>
          <w:tcPr>
            <w:tcW w:w="850" w:type="dxa"/>
            <w:shd w:val="clear" w:color="auto" w:fill="auto"/>
            <w:noWrap/>
            <w:vAlign w:val="bottom"/>
            <w:hideMark/>
          </w:tcPr>
          <w:p w14:paraId="5C8FA729"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3.678</w:t>
            </w:r>
          </w:p>
        </w:tc>
        <w:tc>
          <w:tcPr>
            <w:tcW w:w="992" w:type="dxa"/>
            <w:tcBorders>
              <w:right w:val="single" w:sz="4" w:space="0" w:color="auto"/>
            </w:tcBorders>
            <w:shd w:val="clear" w:color="auto" w:fill="auto"/>
            <w:noWrap/>
            <w:vAlign w:val="bottom"/>
            <w:hideMark/>
          </w:tcPr>
          <w:p w14:paraId="0E0CA983"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100.000</w:t>
            </w:r>
          </w:p>
        </w:tc>
        <w:tc>
          <w:tcPr>
            <w:tcW w:w="993" w:type="dxa"/>
            <w:tcBorders>
              <w:left w:val="single" w:sz="4" w:space="0" w:color="auto"/>
            </w:tcBorders>
            <w:shd w:val="clear" w:color="auto" w:fill="auto"/>
            <w:noWrap/>
            <w:vAlign w:val="bottom"/>
            <w:hideMark/>
          </w:tcPr>
          <w:p w14:paraId="16CFC35C" w14:textId="77777777" w:rsidR="00112143" w:rsidRPr="00021949" w:rsidRDefault="00112143" w:rsidP="00573168">
            <w:pPr>
              <w:spacing w:after="0" w:line="276" w:lineRule="auto"/>
              <w:jc w:val="center"/>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0.647</w:t>
            </w:r>
          </w:p>
        </w:tc>
        <w:tc>
          <w:tcPr>
            <w:tcW w:w="1188" w:type="dxa"/>
            <w:tcBorders>
              <w:right w:val="single" w:sz="4" w:space="0" w:color="auto"/>
            </w:tcBorders>
            <w:shd w:val="clear" w:color="auto" w:fill="auto"/>
            <w:noWrap/>
            <w:vAlign w:val="bottom"/>
            <w:hideMark/>
          </w:tcPr>
          <w:p w14:paraId="3B865FD0"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0.1250</w:t>
            </w:r>
          </w:p>
        </w:tc>
        <w:tc>
          <w:tcPr>
            <w:tcW w:w="1006" w:type="dxa"/>
            <w:tcBorders>
              <w:left w:val="single" w:sz="4" w:space="0" w:color="auto"/>
            </w:tcBorders>
            <w:shd w:val="clear" w:color="auto" w:fill="auto"/>
            <w:noWrap/>
            <w:vAlign w:val="bottom"/>
            <w:hideMark/>
          </w:tcPr>
          <w:p w14:paraId="2D167BAA"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-0.00009</w:t>
            </w:r>
          </w:p>
        </w:tc>
        <w:tc>
          <w:tcPr>
            <w:tcW w:w="924" w:type="dxa"/>
            <w:shd w:val="clear" w:color="auto" w:fill="auto"/>
            <w:noWrap/>
            <w:vAlign w:val="bottom"/>
            <w:hideMark/>
          </w:tcPr>
          <w:p w14:paraId="5292FF13"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0.453</w:t>
            </w:r>
          </w:p>
        </w:tc>
        <w:tc>
          <w:tcPr>
            <w:tcW w:w="992" w:type="dxa"/>
            <w:shd w:val="clear" w:color="auto" w:fill="auto"/>
            <w:noWrap/>
            <w:vAlign w:val="bottom"/>
            <w:hideMark/>
          </w:tcPr>
          <w:p w14:paraId="6C505F54"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0.004</w:t>
            </w:r>
          </w:p>
        </w:tc>
        <w:tc>
          <w:tcPr>
            <w:tcW w:w="900" w:type="dxa"/>
            <w:tcBorders>
              <w:right w:val="single" w:sz="4" w:space="0" w:color="auto"/>
            </w:tcBorders>
            <w:shd w:val="clear" w:color="auto" w:fill="auto"/>
            <w:noWrap/>
            <w:vAlign w:val="bottom"/>
            <w:hideMark/>
          </w:tcPr>
          <w:p w14:paraId="62661B24"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0.2960</w:t>
            </w:r>
          </w:p>
        </w:tc>
      </w:tr>
      <w:tr w:rsidR="00B4380A" w:rsidRPr="00021949" w14:paraId="78F3AD07" w14:textId="77777777" w:rsidTr="00EB11A8">
        <w:trPr>
          <w:trHeight w:val="315"/>
        </w:trPr>
        <w:tc>
          <w:tcPr>
            <w:tcW w:w="1178" w:type="dxa"/>
            <w:vMerge/>
            <w:tcBorders>
              <w:left w:val="single" w:sz="4" w:space="0" w:color="auto"/>
            </w:tcBorders>
            <w:vAlign w:val="center"/>
            <w:hideMark/>
          </w:tcPr>
          <w:p w14:paraId="70833201"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p>
        </w:tc>
        <w:tc>
          <w:tcPr>
            <w:tcW w:w="1516" w:type="dxa"/>
            <w:shd w:val="clear" w:color="auto" w:fill="auto"/>
            <w:noWrap/>
            <w:vAlign w:val="bottom"/>
            <w:hideMark/>
          </w:tcPr>
          <w:p w14:paraId="742243D4"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Soil moisture</w:t>
            </w:r>
          </w:p>
        </w:tc>
        <w:tc>
          <w:tcPr>
            <w:tcW w:w="850" w:type="dxa"/>
            <w:tcBorders>
              <w:right w:val="single" w:sz="4" w:space="0" w:color="auto"/>
            </w:tcBorders>
            <w:shd w:val="clear" w:color="auto" w:fill="auto"/>
            <w:noWrap/>
            <w:vAlign w:val="bottom"/>
            <w:hideMark/>
          </w:tcPr>
          <w:p w14:paraId="61910956"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4</w:t>
            </w:r>
          </w:p>
        </w:tc>
        <w:tc>
          <w:tcPr>
            <w:tcW w:w="3119" w:type="dxa"/>
            <w:tcBorders>
              <w:left w:val="single" w:sz="4" w:space="0" w:color="auto"/>
            </w:tcBorders>
            <w:shd w:val="clear" w:color="auto" w:fill="auto"/>
            <w:noWrap/>
            <w:vAlign w:val="bottom"/>
            <w:hideMark/>
          </w:tcPr>
          <w:p w14:paraId="142002AF"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Inverse-Reverse Monomolecular</w:t>
            </w:r>
          </w:p>
        </w:tc>
        <w:tc>
          <w:tcPr>
            <w:tcW w:w="850" w:type="dxa"/>
            <w:shd w:val="clear" w:color="auto" w:fill="auto"/>
            <w:noWrap/>
            <w:vAlign w:val="bottom"/>
            <w:hideMark/>
          </w:tcPr>
          <w:p w14:paraId="2B13B045"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7.723</w:t>
            </w:r>
          </w:p>
        </w:tc>
        <w:tc>
          <w:tcPr>
            <w:tcW w:w="992" w:type="dxa"/>
            <w:tcBorders>
              <w:right w:val="single" w:sz="4" w:space="0" w:color="auto"/>
            </w:tcBorders>
            <w:shd w:val="clear" w:color="auto" w:fill="auto"/>
            <w:noWrap/>
            <w:vAlign w:val="bottom"/>
            <w:hideMark/>
          </w:tcPr>
          <w:p w14:paraId="2D5DFF7D"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100.000</w:t>
            </w:r>
          </w:p>
        </w:tc>
        <w:tc>
          <w:tcPr>
            <w:tcW w:w="993" w:type="dxa"/>
            <w:tcBorders>
              <w:left w:val="single" w:sz="4" w:space="0" w:color="auto"/>
            </w:tcBorders>
            <w:shd w:val="clear" w:color="auto" w:fill="auto"/>
            <w:noWrap/>
            <w:vAlign w:val="bottom"/>
            <w:hideMark/>
          </w:tcPr>
          <w:p w14:paraId="0A1F2FA3" w14:textId="77777777" w:rsidR="00112143" w:rsidRPr="00021949" w:rsidRDefault="00112143" w:rsidP="00573168">
            <w:pPr>
              <w:spacing w:after="0" w:line="276" w:lineRule="auto"/>
              <w:jc w:val="center"/>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0.788</w:t>
            </w:r>
          </w:p>
        </w:tc>
        <w:tc>
          <w:tcPr>
            <w:tcW w:w="1188" w:type="dxa"/>
            <w:tcBorders>
              <w:right w:val="single" w:sz="4" w:space="0" w:color="auto"/>
            </w:tcBorders>
            <w:shd w:val="clear" w:color="auto" w:fill="auto"/>
            <w:noWrap/>
            <w:vAlign w:val="bottom"/>
            <w:hideMark/>
          </w:tcPr>
          <w:p w14:paraId="69732FCB"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0.0417*</w:t>
            </w:r>
          </w:p>
        </w:tc>
        <w:tc>
          <w:tcPr>
            <w:tcW w:w="1006" w:type="dxa"/>
            <w:tcBorders>
              <w:left w:val="single" w:sz="4" w:space="0" w:color="auto"/>
            </w:tcBorders>
            <w:shd w:val="clear" w:color="auto" w:fill="auto"/>
            <w:noWrap/>
            <w:vAlign w:val="bottom"/>
            <w:hideMark/>
          </w:tcPr>
          <w:p w14:paraId="02FD65B4"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-0.00016</w:t>
            </w:r>
          </w:p>
        </w:tc>
        <w:tc>
          <w:tcPr>
            <w:tcW w:w="924" w:type="dxa"/>
            <w:shd w:val="clear" w:color="auto" w:fill="auto"/>
            <w:noWrap/>
            <w:vAlign w:val="bottom"/>
            <w:hideMark/>
          </w:tcPr>
          <w:p w14:paraId="4E334D88"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0.202</w:t>
            </w:r>
          </w:p>
        </w:tc>
        <w:tc>
          <w:tcPr>
            <w:tcW w:w="992" w:type="dxa"/>
            <w:shd w:val="clear" w:color="auto" w:fill="auto"/>
            <w:noWrap/>
            <w:vAlign w:val="bottom"/>
            <w:hideMark/>
          </w:tcPr>
          <w:p w14:paraId="21323B85"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0.002</w:t>
            </w:r>
          </w:p>
        </w:tc>
        <w:tc>
          <w:tcPr>
            <w:tcW w:w="900" w:type="dxa"/>
            <w:tcBorders>
              <w:right w:val="single" w:sz="4" w:space="0" w:color="auto"/>
            </w:tcBorders>
            <w:shd w:val="clear" w:color="auto" w:fill="auto"/>
            <w:noWrap/>
            <w:vAlign w:val="bottom"/>
            <w:hideMark/>
          </w:tcPr>
          <w:p w14:paraId="1F221105"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0.042*</w:t>
            </w:r>
          </w:p>
        </w:tc>
      </w:tr>
      <w:tr w:rsidR="00B4380A" w:rsidRPr="00021949" w14:paraId="4A2AF27B" w14:textId="77777777" w:rsidTr="00EB11A8">
        <w:trPr>
          <w:trHeight w:val="315"/>
        </w:trPr>
        <w:tc>
          <w:tcPr>
            <w:tcW w:w="1178" w:type="dxa"/>
            <w:vMerge/>
            <w:tcBorders>
              <w:left w:val="single" w:sz="4" w:space="0" w:color="auto"/>
            </w:tcBorders>
            <w:vAlign w:val="center"/>
            <w:hideMark/>
          </w:tcPr>
          <w:p w14:paraId="3741D8EF"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p>
        </w:tc>
        <w:tc>
          <w:tcPr>
            <w:tcW w:w="1516" w:type="dxa"/>
            <w:shd w:val="clear" w:color="auto" w:fill="auto"/>
            <w:noWrap/>
            <w:vAlign w:val="bottom"/>
            <w:hideMark/>
          </w:tcPr>
          <w:p w14:paraId="742C182C" w14:textId="77777777" w:rsidR="00112143" w:rsidRPr="00021949" w:rsidRDefault="00112143" w:rsidP="00573168">
            <w:pPr>
              <w:spacing w:after="0" w:line="276" w:lineRule="auto"/>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Flow accumulation</w:t>
            </w:r>
          </w:p>
        </w:tc>
        <w:tc>
          <w:tcPr>
            <w:tcW w:w="850" w:type="dxa"/>
            <w:tcBorders>
              <w:right w:val="single" w:sz="4" w:space="0" w:color="auto"/>
            </w:tcBorders>
            <w:shd w:val="clear" w:color="auto" w:fill="auto"/>
            <w:noWrap/>
            <w:vAlign w:val="bottom"/>
            <w:hideMark/>
          </w:tcPr>
          <w:p w14:paraId="5AA83789"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3</w:t>
            </w:r>
          </w:p>
        </w:tc>
        <w:tc>
          <w:tcPr>
            <w:tcW w:w="3119" w:type="dxa"/>
            <w:tcBorders>
              <w:left w:val="single" w:sz="4" w:space="0" w:color="auto"/>
            </w:tcBorders>
            <w:shd w:val="clear" w:color="auto" w:fill="auto"/>
            <w:noWrap/>
            <w:vAlign w:val="bottom"/>
            <w:hideMark/>
          </w:tcPr>
          <w:p w14:paraId="02675DD0" w14:textId="77777777" w:rsidR="00112143" w:rsidRPr="00021949" w:rsidRDefault="00112143" w:rsidP="00573168">
            <w:pPr>
              <w:spacing w:after="0" w:line="276" w:lineRule="auto"/>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Inverse Ricker</w:t>
            </w:r>
          </w:p>
        </w:tc>
        <w:tc>
          <w:tcPr>
            <w:tcW w:w="850" w:type="dxa"/>
            <w:shd w:val="clear" w:color="auto" w:fill="auto"/>
            <w:noWrap/>
            <w:vAlign w:val="bottom"/>
            <w:hideMark/>
          </w:tcPr>
          <w:p w14:paraId="52869C46"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3.570</w:t>
            </w:r>
          </w:p>
        </w:tc>
        <w:tc>
          <w:tcPr>
            <w:tcW w:w="992" w:type="dxa"/>
            <w:tcBorders>
              <w:right w:val="single" w:sz="4" w:space="0" w:color="auto"/>
            </w:tcBorders>
            <w:shd w:val="clear" w:color="auto" w:fill="auto"/>
            <w:noWrap/>
            <w:vAlign w:val="bottom"/>
            <w:hideMark/>
          </w:tcPr>
          <w:p w14:paraId="11260D9D"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99.964</w:t>
            </w:r>
          </w:p>
        </w:tc>
        <w:tc>
          <w:tcPr>
            <w:tcW w:w="993" w:type="dxa"/>
            <w:tcBorders>
              <w:left w:val="single" w:sz="4" w:space="0" w:color="auto"/>
            </w:tcBorders>
            <w:shd w:val="clear" w:color="auto" w:fill="auto"/>
            <w:noWrap/>
            <w:vAlign w:val="bottom"/>
            <w:hideMark/>
          </w:tcPr>
          <w:p w14:paraId="7BE504E4" w14:textId="77777777" w:rsidR="00112143" w:rsidRPr="00021949" w:rsidRDefault="00112143" w:rsidP="00573168">
            <w:pPr>
              <w:spacing w:after="0" w:line="276" w:lineRule="auto"/>
              <w:jc w:val="center"/>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0.569</w:t>
            </w:r>
          </w:p>
        </w:tc>
        <w:tc>
          <w:tcPr>
            <w:tcW w:w="1188" w:type="dxa"/>
            <w:tcBorders>
              <w:right w:val="single" w:sz="4" w:space="0" w:color="auto"/>
            </w:tcBorders>
            <w:shd w:val="clear" w:color="auto" w:fill="auto"/>
            <w:noWrap/>
            <w:vAlign w:val="bottom"/>
            <w:hideMark/>
          </w:tcPr>
          <w:p w14:paraId="1BF99C43"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0.1250</w:t>
            </w:r>
          </w:p>
        </w:tc>
        <w:tc>
          <w:tcPr>
            <w:tcW w:w="1006" w:type="dxa"/>
            <w:tcBorders>
              <w:left w:val="single" w:sz="4" w:space="0" w:color="auto"/>
            </w:tcBorders>
            <w:shd w:val="clear" w:color="auto" w:fill="auto"/>
            <w:noWrap/>
            <w:vAlign w:val="bottom"/>
            <w:hideMark/>
          </w:tcPr>
          <w:p w14:paraId="51EC6C83"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-0.00019</w:t>
            </w:r>
          </w:p>
        </w:tc>
        <w:tc>
          <w:tcPr>
            <w:tcW w:w="924" w:type="dxa"/>
            <w:shd w:val="clear" w:color="auto" w:fill="auto"/>
            <w:noWrap/>
            <w:vAlign w:val="bottom"/>
            <w:hideMark/>
          </w:tcPr>
          <w:p w14:paraId="760BC3F0"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0.250</w:t>
            </w:r>
          </w:p>
        </w:tc>
        <w:tc>
          <w:tcPr>
            <w:tcW w:w="992" w:type="dxa"/>
            <w:shd w:val="clear" w:color="auto" w:fill="auto"/>
            <w:noWrap/>
            <w:vAlign w:val="bottom"/>
            <w:hideMark/>
          </w:tcPr>
          <w:p w14:paraId="3C68D309"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0.001</w:t>
            </w:r>
          </w:p>
        </w:tc>
        <w:tc>
          <w:tcPr>
            <w:tcW w:w="900" w:type="dxa"/>
            <w:tcBorders>
              <w:right w:val="single" w:sz="4" w:space="0" w:color="auto"/>
            </w:tcBorders>
            <w:shd w:val="clear" w:color="auto" w:fill="auto"/>
            <w:noWrap/>
            <w:vAlign w:val="bottom"/>
            <w:hideMark/>
          </w:tcPr>
          <w:p w14:paraId="1C74DC0F"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0.2503</w:t>
            </w:r>
          </w:p>
        </w:tc>
      </w:tr>
      <w:tr w:rsidR="00B4380A" w:rsidRPr="00021949" w14:paraId="78B8F1D0" w14:textId="77777777" w:rsidTr="00EB11A8">
        <w:trPr>
          <w:trHeight w:val="315"/>
        </w:trPr>
        <w:tc>
          <w:tcPr>
            <w:tcW w:w="1178" w:type="dxa"/>
            <w:vMerge/>
            <w:tcBorders>
              <w:left w:val="single" w:sz="4" w:space="0" w:color="auto"/>
            </w:tcBorders>
            <w:vAlign w:val="center"/>
            <w:hideMark/>
          </w:tcPr>
          <w:p w14:paraId="6CA53A03"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p>
        </w:tc>
        <w:tc>
          <w:tcPr>
            <w:tcW w:w="1516" w:type="dxa"/>
            <w:shd w:val="clear" w:color="auto" w:fill="auto"/>
            <w:noWrap/>
            <w:vAlign w:val="bottom"/>
            <w:hideMark/>
          </w:tcPr>
          <w:p w14:paraId="19AF836C"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p>
        </w:tc>
        <w:tc>
          <w:tcPr>
            <w:tcW w:w="850" w:type="dxa"/>
            <w:tcBorders>
              <w:right w:val="single" w:sz="4" w:space="0" w:color="auto"/>
            </w:tcBorders>
            <w:shd w:val="clear" w:color="auto" w:fill="auto"/>
            <w:noWrap/>
            <w:vAlign w:val="bottom"/>
            <w:hideMark/>
          </w:tcPr>
          <w:p w14:paraId="7D51834C"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1</w:t>
            </w:r>
          </w:p>
        </w:tc>
        <w:tc>
          <w:tcPr>
            <w:tcW w:w="3119" w:type="dxa"/>
            <w:tcBorders>
              <w:left w:val="single" w:sz="4" w:space="0" w:color="auto"/>
            </w:tcBorders>
            <w:shd w:val="clear" w:color="auto" w:fill="auto"/>
            <w:noWrap/>
            <w:vAlign w:val="bottom"/>
            <w:hideMark/>
          </w:tcPr>
          <w:p w14:paraId="3B26FC3C" w14:textId="77777777" w:rsidR="00112143" w:rsidRPr="00021949" w:rsidRDefault="00112143" w:rsidP="00573168">
            <w:pPr>
              <w:spacing w:after="0" w:line="276" w:lineRule="auto"/>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Ricker</w:t>
            </w:r>
          </w:p>
        </w:tc>
        <w:tc>
          <w:tcPr>
            <w:tcW w:w="850" w:type="dxa"/>
            <w:shd w:val="clear" w:color="auto" w:fill="auto"/>
            <w:noWrap/>
            <w:vAlign w:val="bottom"/>
            <w:hideMark/>
          </w:tcPr>
          <w:p w14:paraId="61A76CED"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0.500</w:t>
            </w:r>
          </w:p>
        </w:tc>
        <w:tc>
          <w:tcPr>
            <w:tcW w:w="992" w:type="dxa"/>
            <w:tcBorders>
              <w:right w:val="single" w:sz="4" w:space="0" w:color="auto"/>
            </w:tcBorders>
            <w:shd w:val="clear" w:color="auto" w:fill="auto"/>
            <w:noWrap/>
            <w:vAlign w:val="bottom"/>
            <w:hideMark/>
          </w:tcPr>
          <w:p w14:paraId="6F0AA5D9"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100.000</w:t>
            </w:r>
          </w:p>
        </w:tc>
        <w:tc>
          <w:tcPr>
            <w:tcW w:w="993" w:type="dxa"/>
            <w:tcBorders>
              <w:left w:val="single" w:sz="4" w:space="0" w:color="auto"/>
            </w:tcBorders>
            <w:shd w:val="clear" w:color="auto" w:fill="auto"/>
            <w:noWrap/>
            <w:vAlign w:val="bottom"/>
            <w:hideMark/>
          </w:tcPr>
          <w:p w14:paraId="0689694D" w14:textId="77777777" w:rsidR="00112143" w:rsidRPr="00021949" w:rsidRDefault="00112143" w:rsidP="00573168">
            <w:pPr>
              <w:spacing w:after="0" w:line="276" w:lineRule="auto"/>
              <w:jc w:val="center"/>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0.678</w:t>
            </w:r>
          </w:p>
        </w:tc>
        <w:tc>
          <w:tcPr>
            <w:tcW w:w="1188" w:type="dxa"/>
            <w:tcBorders>
              <w:right w:val="single" w:sz="4" w:space="0" w:color="auto"/>
            </w:tcBorders>
            <w:shd w:val="clear" w:color="auto" w:fill="auto"/>
            <w:noWrap/>
            <w:vAlign w:val="bottom"/>
            <w:hideMark/>
          </w:tcPr>
          <w:p w14:paraId="60995F00"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0.0833</w:t>
            </w:r>
          </w:p>
        </w:tc>
        <w:tc>
          <w:tcPr>
            <w:tcW w:w="1006" w:type="dxa"/>
            <w:tcBorders>
              <w:left w:val="single" w:sz="4" w:space="0" w:color="auto"/>
            </w:tcBorders>
            <w:shd w:val="clear" w:color="auto" w:fill="auto"/>
            <w:noWrap/>
            <w:vAlign w:val="bottom"/>
            <w:hideMark/>
          </w:tcPr>
          <w:p w14:paraId="76DE6D65"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-0.00020</w:t>
            </w:r>
          </w:p>
        </w:tc>
        <w:tc>
          <w:tcPr>
            <w:tcW w:w="924" w:type="dxa"/>
            <w:shd w:val="clear" w:color="auto" w:fill="auto"/>
            <w:noWrap/>
            <w:vAlign w:val="bottom"/>
            <w:hideMark/>
          </w:tcPr>
          <w:p w14:paraId="4E17B932"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0.334</w:t>
            </w:r>
          </w:p>
        </w:tc>
        <w:tc>
          <w:tcPr>
            <w:tcW w:w="992" w:type="dxa"/>
            <w:shd w:val="clear" w:color="auto" w:fill="auto"/>
            <w:noWrap/>
            <w:vAlign w:val="bottom"/>
            <w:hideMark/>
          </w:tcPr>
          <w:p w14:paraId="7F289697"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0.039</w:t>
            </w:r>
          </w:p>
        </w:tc>
        <w:tc>
          <w:tcPr>
            <w:tcW w:w="900" w:type="dxa"/>
            <w:tcBorders>
              <w:right w:val="single" w:sz="4" w:space="0" w:color="auto"/>
            </w:tcBorders>
            <w:shd w:val="clear" w:color="auto" w:fill="auto"/>
            <w:noWrap/>
            <w:vAlign w:val="bottom"/>
            <w:hideMark/>
          </w:tcPr>
          <w:p w14:paraId="5326207B" w14:textId="77777777" w:rsidR="00112143" w:rsidRPr="00021949" w:rsidRDefault="00112143" w:rsidP="00573168">
            <w:pPr>
              <w:spacing w:after="0" w:line="276" w:lineRule="auto"/>
              <w:jc w:val="right"/>
              <w:rPr>
                <w:rFonts w:ascii="Times New Roman" w:eastAsia="Times New Roman" w:hAnsi="Times New Roman" w:cs="Times New Roman"/>
                <w:color w:val="000000"/>
                <w:sz w:val="20"/>
                <w:szCs w:val="20"/>
                <w:lang w:val="en-AU" w:eastAsia="en-AU"/>
              </w:rPr>
            </w:pPr>
            <w:r w:rsidRPr="00021949">
              <w:rPr>
                <w:rFonts w:ascii="Times New Roman" w:eastAsia="Times New Roman" w:hAnsi="Times New Roman" w:cs="Times New Roman"/>
                <w:color w:val="000000"/>
                <w:sz w:val="20"/>
                <w:szCs w:val="20"/>
                <w:lang w:val="en-AU" w:eastAsia="en-AU"/>
              </w:rPr>
              <w:t>0.3721</w:t>
            </w:r>
          </w:p>
        </w:tc>
      </w:tr>
      <w:tr w:rsidR="00B4380A" w:rsidRPr="00021949" w14:paraId="272FF810" w14:textId="77777777" w:rsidTr="00EB11A8">
        <w:trPr>
          <w:trHeight w:val="315"/>
        </w:trPr>
        <w:tc>
          <w:tcPr>
            <w:tcW w:w="1178" w:type="dxa"/>
            <w:vMerge/>
            <w:tcBorders>
              <w:left w:val="single" w:sz="4" w:space="0" w:color="auto"/>
            </w:tcBorders>
            <w:vAlign w:val="center"/>
            <w:hideMark/>
          </w:tcPr>
          <w:p w14:paraId="6A219E50"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p>
        </w:tc>
        <w:tc>
          <w:tcPr>
            <w:tcW w:w="1516" w:type="dxa"/>
            <w:tcBorders>
              <w:bottom w:val="single" w:sz="4" w:space="0" w:color="auto"/>
            </w:tcBorders>
            <w:shd w:val="clear" w:color="auto" w:fill="auto"/>
            <w:noWrap/>
            <w:vAlign w:val="bottom"/>
            <w:hideMark/>
          </w:tcPr>
          <w:p w14:paraId="26C356AE"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Precipitation</w:t>
            </w:r>
          </w:p>
        </w:tc>
        <w:tc>
          <w:tcPr>
            <w:tcW w:w="850" w:type="dxa"/>
            <w:tcBorders>
              <w:bottom w:val="single" w:sz="4" w:space="0" w:color="auto"/>
              <w:right w:val="single" w:sz="4" w:space="0" w:color="auto"/>
            </w:tcBorders>
            <w:shd w:val="clear" w:color="auto" w:fill="auto"/>
            <w:noWrap/>
            <w:vAlign w:val="bottom"/>
            <w:hideMark/>
          </w:tcPr>
          <w:p w14:paraId="2EE10F1A"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4</w:t>
            </w:r>
          </w:p>
        </w:tc>
        <w:tc>
          <w:tcPr>
            <w:tcW w:w="3119" w:type="dxa"/>
            <w:tcBorders>
              <w:left w:val="single" w:sz="4" w:space="0" w:color="auto"/>
              <w:bottom w:val="single" w:sz="4" w:space="0" w:color="auto"/>
            </w:tcBorders>
            <w:shd w:val="clear" w:color="auto" w:fill="auto"/>
            <w:noWrap/>
            <w:vAlign w:val="bottom"/>
            <w:hideMark/>
          </w:tcPr>
          <w:p w14:paraId="0B0D33A3" w14:textId="77777777" w:rsidR="00112143" w:rsidRPr="00021949" w:rsidRDefault="00112143" w:rsidP="00573168">
            <w:pPr>
              <w:spacing w:after="0" w:line="276" w:lineRule="auto"/>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Inverse Ricker</w:t>
            </w:r>
          </w:p>
        </w:tc>
        <w:tc>
          <w:tcPr>
            <w:tcW w:w="850" w:type="dxa"/>
            <w:tcBorders>
              <w:bottom w:val="single" w:sz="4" w:space="0" w:color="auto"/>
            </w:tcBorders>
            <w:shd w:val="clear" w:color="auto" w:fill="auto"/>
            <w:noWrap/>
            <w:vAlign w:val="bottom"/>
            <w:hideMark/>
          </w:tcPr>
          <w:p w14:paraId="1482A9DE"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2.096</w:t>
            </w:r>
          </w:p>
        </w:tc>
        <w:tc>
          <w:tcPr>
            <w:tcW w:w="992" w:type="dxa"/>
            <w:tcBorders>
              <w:bottom w:val="single" w:sz="4" w:space="0" w:color="auto"/>
              <w:right w:val="single" w:sz="4" w:space="0" w:color="auto"/>
            </w:tcBorders>
            <w:shd w:val="clear" w:color="auto" w:fill="auto"/>
            <w:noWrap/>
            <w:vAlign w:val="bottom"/>
            <w:hideMark/>
          </w:tcPr>
          <w:p w14:paraId="73BB5F38"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99.984</w:t>
            </w:r>
          </w:p>
        </w:tc>
        <w:tc>
          <w:tcPr>
            <w:tcW w:w="993" w:type="dxa"/>
            <w:tcBorders>
              <w:left w:val="single" w:sz="4" w:space="0" w:color="auto"/>
              <w:bottom w:val="single" w:sz="4" w:space="0" w:color="auto"/>
            </w:tcBorders>
            <w:shd w:val="clear" w:color="auto" w:fill="auto"/>
            <w:noWrap/>
            <w:vAlign w:val="bottom"/>
            <w:hideMark/>
          </w:tcPr>
          <w:p w14:paraId="7640E2AC" w14:textId="77777777" w:rsidR="00112143" w:rsidRPr="00021949" w:rsidRDefault="00112143" w:rsidP="00573168">
            <w:pPr>
              <w:spacing w:after="0" w:line="276" w:lineRule="auto"/>
              <w:jc w:val="center"/>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0.835</w:t>
            </w:r>
          </w:p>
        </w:tc>
        <w:tc>
          <w:tcPr>
            <w:tcW w:w="1188" w:type="dxa"/>
            <w:tcBorders>
              <w:bottom w:val="single" w:sz="4" w:space="0" w:color="auto"/>
              <w:right w:val="single" w:sz="4" w:space="0" w:color="auto"/>
            </w:tcBorders>
            <w:shd w:val="clear" w:color="auto" w:fill="auto"/>
            <w:noWrap/>
            <w:vAlign w:val="bottom"/>
            <w:hideMark/>
          </w:tcPr>
          <w:p w14:paraId="3244E017"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0.0417*</w:t>
            </w:r>
          </w:p>
        </w:tc>
        <w:tc>
          <w:tcPr>
            <w:tcW w:w="1006" w:type="dxa"/>
            <w:tcBorders>
              <w:left w:val="single" w:sz="4" w:space="0" w:color="auto"/>
              <w:bottom w:val="single" w:sz="4" w:space="0" w:color="auto"/>
            </w:tcBorders>
            <w:shd w:val="clear" w:color="auto" w:fill="auto"/>
            <w:noWrap/>
            <w:vAlign w:val="bottom"/>
            <w:hideMark/>
          </w:tcPr>
          <w:p w14:paraId="175592B9"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-0.00018</w:t>
            </w:r>
          </w:p>
        </w:tc>
        <w:tc>
          <w:tcPr>
            <w:tcW w:w="924" w:type="dxa"/>
            <w:tcBorders>
              <w:bottom w:val="single" w:sz="4" w:space="0" w:color="auto"/>
            </w:tcBorders>
            <w:shd w:val="clear" w:color="auto" w:fill="auto"/>
            <w:noWrap/>
            <w:vAlign w:val="bottom"/>
            <w:hideMark/>
          </w:tcPr>
          <w:p w14:paraId="48EA77CE"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0.161</w:t>
            </w:r>
          </w:p>
        </w:tc>
        <w:tc>
          <w:tcPr>
            <w:tcW w:w="992" w:type="dxa"/>
            <w:tcBorders>
              <w:bottom w:val="single" w:sz="4" w:space="0" w:color="auto"/>
            </w:tcBorders>
            <w:shd w:val="clear" w:color="auto" w:fill="auto"/>
            <w:noWrap/>
            <w:vAlign w:val="bottom"/>
            <w:hideMark/>
          </w:tcPr>
          <w:p w14:paraId="6603074E"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0.002</w:t>
            </w:r>
          </w:p>
        </w:tc>
        <w:tc>
          <w:tcPr>
            <w:tcW w:w="900" w:type="dxa"/>
            <w:tcBorders>
              <w:bottom w:val="single" w:sz="4" w:space="0" w:color="auto"/>
              <w:right w:val="single" w:sz="4" w:space="0" w:color="auto"/>
            </w:tcBorders>
            <w:shd w:val="clear" w:color="auto" w:fill="auto"/>
            <w:noWrap/>
            <w:vAlign w:val="bottom"/>
            <w:hideMark/>
          </w:tcPr>
          <w:p w14:paraId="1D3C23A3" w14:textId="77777777" w:rsidR="00112143" w:rsidRPr="00021949" w:rsidRDefault="00112143" w:rsidP="00573168">
            <w:pPr>
              <w:spacing w:after="0" w:line="276" w:lineRule="auto"/>
              <w:jc w:val="right"/>
              <w:rPr>
                <w:rFonts w:ascii="Times New Roman" w:eastAsia="Times New Roman" w:hAnsi="Times New Roman" w:cs="Times New Roman"/>
                <w:b/>
                <w:bCs/>
                <w:color w:val="000000"/>
                <w:sz w:val="20"/>
                <w:szCs w:val="20"/>
                <w:lang w:val="en-AU" w:eastAsia="en-AU"/>
              </w:rPr>
            </w:pPr>
            <w:r w:rsidRPr="00021949">
              <w:rPr>
                <w:rFonts w:ascii="Times New Roman" w:eastAsia="Times New Roman" w:hAnsi="Times New Roman" w:cs="Times New Roman"/>
                <w:b/>
                <w:bCs/>
                <w:color w:val="000000"/>
                <w:sz w:val="20"/>
                <w:szCs w:val="20"/>
                <w:lang w:val="en-AU" w:eastAsia="en-AU"/>
              </w:rPr>
              <w:t>0.0418*</w:t>
            </w:r>
          </w:p>
        </w:tc>
      </w:tr>
      <w:tr w:rsidR="009F035F" w:rsidRPr="00021949" w14:paraId="55474C11" w14:textId="77777777" w:rsidTr="00397B64">
        <w:trPr>
          <w:trHeight w:val="315"/>
        </w:trPr>
        <w:tc>
          <w:tcPr>
            <w:tcW w:w="14508" w:type="dxa"/>
            <w:gridSpan w:val="12"/>
            <w:tcBorders>
              <w:top w:val="single" w:sz="4" w:space="0" w:color="auto"/>
            </w:tcBorders>
            <w:shd w:val="clear" w:color="auto" w:fill="auto"/>
            <w:noWrap/>
            <w:vAlign w:val="bottom"/>
            <w:hideMark/>
          </w:tcPr>
          <w:p w14:paraId="6CBACC94" w14:textId="28E6D51E" w:rsidR="009F035F" w:rsidRPr="00021949" w:rsidRDefault="009F035F" w:rsidP="00573168">
            <w:pPr>
              <w:spacing w:after="0" w:line="276" w:lineRule="auto"/>
              <w:rPr>
                <w:rFonts w:ascii="Times New Roman" w:eastAsia="Times New Roman" w:hAnsi="Times New Roman" w:cs="Times New Roman"/>
                <w:sz w:val="20"/>
                <w:szCs w:val="20"/>
                <w:lang w:val="en-AU" w:eastAsia="en-AU"/>
              </w:rPr>
            </w:pPr>
            <w:r w:rsidRPr="00021949">
              <w:rPr>
                <w:rFonts w:ascii="Times New Roman" w:eastAsia="Times New Roman" w:hAnsi="Times New Roman" w:cs="Times New Roman"/>
                <w:color w:val="000000"/>
                <w:sz w:val="20"/>
                <w:szCs w:val="20"/>
                <w:lang w:val="en-AU" w:eastAsia="en-AU"/>
              </w:rPr>
              <w:t>*: p &lt; 0.05, **: p &lt; 0.005, *** p &lt; 0.0005</w:t>
            </w:r>
          </w:p>
        </w:tc>
      </w:tr>
    </w:tbl>
    <w:p w14:paraId="416AC4FD" w14:textId="77777777" w:rsidR="00BD782C" w:rsidRDefault="00BD782C" w:rsidP="00B27B4E">
      <w:pPr>
        <w:pStyle w:val="BodyText"/>
        <w:spacing w:line="360" w:lineRule="auto"/>
        <w:jc w:val="both"/>
      </w:pPr>
    </w:p>
    <w:p w14:paraId="7B01CF10" w14:textId="5F4050DB" w:rsidR="00BD782C" w:rsidRDefault="00BD782C" w:rsidP="00B27B4E">
      <w:pPr>
        <w:pStyle w:val="BodyText"/>
        <w:spacing w:line="360" w:lineRule="auto"/>
        <w:jc w:val="both"/>
        <w:sectPr w:rsidR="00BD782C" w:rsidSect="00112143">
          <w:pgSz w:w="15840" w:h="12240" w:orient="landscape"/>
          <w:pgMar w:top="720" w:right="720" w:bottom="720" w:left="720" w:header="720" w:footer="720" w:gutter="0"/>
          <w:cols w:space="720"/>
          <w:docGrid w:linePitch="326"/>
        </w:sectPr>
      </w:pPr>
    </w:p>
    <w:p w14:paraId="30E7FB58" w14:textId="72047801" w:rsidR="00A0525F" w:rsidRDefault="00A0525F" w:rsidP="00B27B4E">
      <w:pPr>
        <w:spacing w:line="360" w:lineRule="auto"/>
        <w:jc w:val="center"/>
      </w:pPr>
      <w:r>
        <w:rPr>
          <w:noProof/>
        </w:rPr>
        <w:lastRenderedPageBreak/>
        <w:drawing>
          <wp:inline distT="0" distB="0" distL="0" distR="0" wp14:anchorId="763F8970" wp14:editId="274A8CB3">
            <wp:extent cx="5486400" cy="457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p>
    <w:p w14:paraId="52C1A1E8" w14:textId="0179E69A" w:rsidR="001D0A6C" w:rsidRDefault="00C643CB" w:rsidP="00B27B4E">
      <w:pPr>
        <w:pStyle w:val="Legend"/>
      </w:pPr>
      <w:r w:rsidRPr="00DA5ED2">
        <w:rPr>
          <w:b/>
        </w:rPr>
        <w:t>Fig</w:t>
      </w:r>
      <w:r w:rsidR="00DA5ED2" w:rsidRPr="00DA5ED2">
        <w:rPr>
          <w:b/>
        </w:rPr>
        <w:t xml:space="preserve">ure </w:t>
      </w:r>
      <w:r w:rsidR="009A5762">
        <w:rPr>
          <w:b/>
        </w:rPr>
        <w:t>5</w:t>
      </w:r>
      <w:r w:rsidR="00DA5ED2" w:rsidRPr="00DA5ED2">
        <w:rPr>
          <w:b/>
        </w:rPr>
        <w:t xml:space="preserve">. </w:t>
      </w:r>
      <w:r w:rsidRPr="00DA5ED2">
        <w:rPr>
          <w:b/>
        </w:rPr>
        <w:t>Transformation functions for the significant environmental covariates.</w:t>
      </w:r>
      <w:r w:rsidRPr="00DA5ED2">
        <w:t xml:space="preserve"> The figure shows the relationship between the environmental variables with the resistance against gene flow of the </w:t>
      </w:r>
      <w:r w:rsidRPr="00DA5ED2">
        <w:rPr>
          <w:i/>
          <w:iCs/>
        </w:rPr>
        <w:t>O.</w:t>
      </w:r>
      <w:r w:rsidR="00184D45">
        <w:t> </w:t>
      </w:r>
      <w:r w:rsidRPr="00DA5ED2">
        <w:rPr>
          <w:i/>
          <w:iCs/>
        </w:rPr>
        <w:t>volvulus</w:t>
      </w:r>
      <w:r w:rsidR="00184D45">
        <w:rPr>
          <w:i/>
          <w:iCs/>
        </w:rPr>
        <w:t xml:space="preserve"> </w:t>
      </w:r>
      <w:r w:rsidRPr="00DA5ED2">
        <w:t>(</w:t>
      </w:r>
      <w:r w:rsidRPr="00184D45">
        <w:rPr>
          <w:b/>
          <w:bCs w:val="0"/>
        </w:rPr>
        <w:t>1A, 1B</w:t>
      </w:r>
      <w:r w:rsidRPr="00DA5ED2">
        <w:t xml:space="preserve">) and </w:t>
      </w:r>
      <w:r w:rsidRPr="00DA5ED2">
        <w:rPr>
          <w:i/>
          <w:iCs/>
        </w:rPr>
        <w:t>S.</w:t>
      </w:r>
      <w:r w:rsidR="00457B2D">
        <w:rPr>
          <w:i/>
          <w:iCs/>
        </w:rPr>
        <w:t> </w:t>
      </w:r>
      <w:r w:rsidRPr="00DA5ED2">
        <w:rPr>
          <w:i/>
          <w:iCs/>
        </w:rPr>
        <w:t>damnosum</w:t>
      </w:r>
      <w:r w:rsidRPr="00DA5ED2">
        <w:t xml:space="preserve"> (</w:t>
      </w:r>
      <w:r w:rsidRPr="00184D45">
        <w:rPr>
          <w:b/>
          <w:bCs w:val="0"/>
        </w:rPr>
        <w:t>2A, 2B</w:t>
      </w:r>
      <w:r w:rsidRPr="00DA5ED2">
        <w:t>)</w:t>
      </w:r>
      <w:r w:rsidR="00184D45">
        <w:t>.</w:t>
      </w:r>
    </w:p>
    <w:p w14:paraId="2708FAB3" w14:textId="77777777" w:rsidR="0077015E" w:rsidRDefault="001D0A6C" w:rsidP="00B27B4E">
      <w:pPr>
        <w:pStyle w:val="Legend"/>
        <w:jc w:val="center"/>
      </w:pPr>
      <w:r>
        <w:rPr>
          <w:noProof/>
        </w:rPr>
        <w:lastRenderedPageBreak/>
        <w:drawing>
          <wp:inline distT="0" distB="0" distL="0" distR="0" wp14:anchorId="06164C3E" wp14:editId="4B630C37">
            <wp:extent cx="5748655" cy="5375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8655" cy="5375275"/>
                    </a:xfrm>
                    <a:prstGeom prst="rect">
                      <a:avLst/>
                    </a:prstGeom>
                    <a:noFill/>
                    <a:ln>
                      <a:noFill/>
                    </a:ln>
                  </pic:spPr>
                </pic:pic>
              </a:graphicData>
            </a:graphic>
          </wp:inline>
        </w:drawing>
      </w:r>
    </w:p>
    <w:p w14:paraId="1E8665FE" w14:textId="0E52853D" w:rsidR="0077015E" w:rsidRDefault="0077015E" w:rsidP="00B27B4E">
      <w:pPr>
        <w:pStyle w:val="Legend"/>
      </w:pPr>
      <w:r w:rsidRPr="0077015E">
        <w:rPr>
          <w:b/>
          <w:bCs w:val="0"/>
        </w:rPr>
        <w:t xml:space="preserve">Figure </w:t>
      </w:r>
      <w:r w:rsidR="009A5762">
        <w:rPr>
          <w:b/>
          <w:bCs w:val="0"/>
        </w:rPr>
        <w:t>6</w:t>
      </w:r>
      <w:r w:rsidRPr="0077015E">
        <w:rPr>
          <w:b/>
          <w:bCs w:val="0"/>
        </w:rPr>
        <w:t xml:space="preserve">. Composite resistance surface maps prepared from the significant environmental variables along with the gene flow map obtained based on the composite resistance surface map and its </w:t>
      </w:r>
      <w:r w:rsidR="00896B54" w:rsidRPr="0077015E">
        <w:rPr>
          <w:b/>
          <w:bCs w:val="0"/>
        </w:rPr>
        <w:t>relationship</w:t>
      </w:r>
      <w:r w:rsidRPr="0077015E">
        <w:rPr>
          <w:b/>
          <w:bCs w:val="0"/>
        </w:rPr>
        <w:t xml:space="preserve"> with the observed genetic distance.</w:t>
      </w:r>
      <w:r>
        <w:t xml:space="preserve"> The resistance surface maps</w:t>
      </w:r>
      <w:r w:rsidR="00841AE8">
        <w:t xml:space="preserve"> (</w:t>
      </w:r>
      <w:r w:rsidR="00841AE8" w:rsidRPr="00841AE8">
        <w:rPr>
          <w:b/>
          <w:bCs w:val="0"/>
        </w:rPr>
        <w:t>1A, 2A</w:t>
      </w:r>
      <w:r w:rsidR="00841AE8">
        <w:t>)</w:t>
      </w:r>
      <w:r>
        <w:t xml:space="preserve"> indicate the ease of movement for the parasite and the vector</w:t>
      </w:r>
      <w:r w:rsidR="00165763">
        <w:t>,</w:t>
      </w:r>
      <w:r>
        <w:t xml:space="preserve"> and the gene flow map</w:t>
      </w:r>
      <w:r w:rsidR="00841AE8">
        <w:t xml:space="preserve"> (</w:t>
      </w:r>
      <w:r w:rsidR="00841AE8" w:rsidRPr="00841AE8">
        <w:rPr>
          <w:b/>
          <w:bCs w:val="0"/>
        </w:rPr>
        <w:t>1B, 2B</w:t>
      </w:r>
      <w:r w:rsidR="00841AE8">
        <w:t>)</w:t>
      </w:r>
      <w:r>
        <w:t xml:space="preserve"> is obtained based on it with areas highlighted yellow showing the potential route</w:t>
      </w:r>
      <w:r w:rsidR="003F36A2">
        <w:t>s</w:t>
      </w:r>
      <w:r>
        <w:t xml:space="preserve"> of movement</w:t>
      </w:r>
      <w:r w:rsidR="003F36A2">
        <w:t>/gene flow</w:t>
      </w:r>
      <w:r>
        <w:t xml:space="preserve"> of the organism of interest. The relationship between the circuit distance</w:t>
      </w:r>
      <w:r w:rsidR="003F36A2">
        <w:t xml:space="preserve"> (</w:t>
      </w:r>
      <w:r>
        <w:t>cost distance obtained based on the resistance surface</w:t>
      </w:r>
      <w:r w:rsidR="003F36A2">
        <w:t>)</w:t>
      </w:r>
      <w:r>
        <w:t xml:space="preserve"> and the genetic </w:t>
      </w:r>
      <w:commentRangeStart w:id="608"/>
      <w:commentRangeStart w:id="609"/>
      <w:r>
        <w:t>distance</w:t>
      </w:r>
      <w:commentRangeEnd w:id="608"/>
      <w:r w:rsidR="005F3E90">
        <w:rPr>
          <w:rStyle w:val="CommentReference"/>
          <w:rFonts w:asciiTheme="minorHAnsi" w:hAnsiTheme="minorHAnsi" w:cstheme="minorBidi"/>
          <w:bCs w:val="0"/>
        </w:rPr>
        <w:commentReference w:id="608"/>
      </w:r>
      <w:commentRangeEnd w:id="609"/>
      <w:r w:rsidR="00021949">
        <w:rPr>
          <w:rStyle w:val="CommentReference"/>
          <w:rFonts w:asciiTheme="minorHAnsi" w:hAnsiTheme="minorHAnsi" w:cstheme="minorBidi"/>
          <w:bCs w:val="0"/>
        </w:rPr>
        <w:commentReference w:id="609"/>
      </w:r>
      <w:r>
        <w:t xml:space="preserve"> </w:t>
      </w:r>
      <w:r w:rsidR="00C40ECE">
        <w:t>(</w:t>
      </w:r>
      <w:r w:rsidR="00C40ECE" w:rsidRPr="00C40ECE">
        <w:rPr>
          <w:b/>
          <w:bCs w:val="0"/>
        </w:rPr>
        <w:t>1C, 2C</w:t>
      </w:r>
      <w:r w:rsidR="00C40ECE">
        <w:t xml:space="preserve">) </w:t>
      </w:r>
      <w:r>
        <w:t>is shown.</w:t>
      </w:r>
    </w:p>
    <w:p w14:paraId="4D13D75F" w14:textId="4E2C3127" w:rsidR="00182BE4" w:rsidRDefault="002C1BA8" w:rsidP="00C63E9B">
      <w:pPr>
        <w:pStyle w:val="Heading3"/>
        <w:spacing w:line="480" w:lineRule="auto"/>
        <w:jc w:val="both"/>
      </w:pPr>
      <w:r>
        <w:lastRenderedPageBreak/>
        <w:t xml:space="preserve">Prevalence mapping and </w:t>
      </w:r>
      <w:r w:rsidR="00232239">
        <w:t>bivariate</w:t>
      </w:r>
      <w:r>
        <w:t xml:space="preserve"> maps</w:t>
      </w:r>
    </w:p>
    <w:p w14:paraId="20F749B8" w14:textId="4458D53E" w:rsidR="00284292" w:rsidRPr="00284292" w:rsidRDefault="005A3C77" w:rsidP="00C63E9B">
      <w:pPr>
        <w:pStyle w:val="BodyText"/>
        <w:jc w:val="both"/>
      </w:pPr>
      <w:r>
        <w:t>For the analysis of the prevalence data, eight different environemntal and socio-demographic variables were selected: the land surface temperature at night, temperature seasonality, minimum temperature of the coldest month, soil moisture, annual precipitation, slope, distance to the nearest river and prevalence of improved housing were selected.</w:t>
      </w:r>
      <w:r>
        <w:t xml:space="preserve"> </w:t>
      </w:r>
      <w:r w:rsidR="00B30A8F">
        <w:t>M</w:t>
      </w:r>
      <w:r w:rsidR="00284292" w:rsidRPr="00284292">
        <w:t xml:space="preserve">icrofilarial prevalence data ranged from 0.65% to 82.95% </w:t>
      </w:r>
      <w:r w:rsidR="00B30A8F">
        <w:t>with a</w:t>
      </w:r>
      <w:r w:rsidR="00284292" w:rsidRPr="00284292">
        <w:t xml:space="preserve"> mean </w:t>
      </w:r>
      <w:r w:rsidR="00B30A8F">
        <w:t xml:space="preserve">of </w:t>
      </w:r>
      <w:r w:rsidR="00284292" w:rsidRPr="00284292">
        <w:t xml:space="preserve">29.01% (± 19.31% SD).  Most of the data were from the </w:t>
      </w:r>
      <w:r w:rsidR="00021949">
        <w:t>western</w:t>
      </w:r>
      <w:r w:rsidR="00284292" w:rsidRPr="00284292">
        <w:t xml:space="preserve"> and south-central </w:t>
      </w:r>
      <w:r w:rsidR="00284292">
        <w:t>parts</w:t>
      </w:r>
      <w:r w:rsidR="00284292" w:rsidRPr="00284292">
        <w:t xml:space="preserve"> of the study area</w:t>
      </w:r>
      <w:r w:rsidR="00B30A8F">
        <w:t>, with only</w:t>
      </w:r>
      <w:r w:rsidR="00284292" w:rsidRPr="00284292">
        <w:t xml:space="preserve"> five data points from the </w:t>
      </w:r>
      <w:r w:rsidR="00021949">
        <w:t>eastern</w:t>
      </w:r>
      <w:r w:rsidR="00284292">
        <w:t xml:space="preserve"> parts (</w:t>
      </w:r>
      <w:r w:rsidR="00284292" w:rsidRPr="00896B54">
        <w:t>Figure</w:t>
      </w:r>
      <w:r w:rsidR="00284292">
        <w:t xml:space="preserve"> </w:t>
      </w:r>
      <w:r w:rsidR="00896B54">
        <w:t>7</w:t>
      </w:r>
      <w:r w:rsidR="00577A62">
        <w:t>a</w:t>
      </w:r>
      <w:r w:rsidR="00284292">
        <w:t>)</w:t>
      </w:r>
      <w:r w:rsidR="00284292" w:rsidRPr="00284292">
        <w:t>. The geostatistical interpolated map of baseline microfilarial prevalence based on environmental data shows that the prevalence is higher particularly in the south</w:t>
      </w:r>
      <w:r w:rsidR="00577A62">
        <w:t>-</w:t>
      </w:r>
      <w:r w:rsidR="00284292" w:rsidRPr="00284292">
        <w:t>central, the central</w:t>
      </w:r>
      <w:r w:rsidR="00577A62">
        <w:t>,</w:t>
      </w:r>
      <w:r w:rsidR="00284292" w:rsidRPr="00284292">
        <w:t xml:space="preserve"> and eastern regions of the transition Ghana</w:t>
      </w:r>
      <w:r w:rsidR="00577A62">
        <w:t xml:space="preserve"> (Figure 7c)</w:t>
      </w:r>
      <w:r w:rsidR="00284292" w:rsidRPr="00284292">
        <w:t xml:space="preserve">. The </w:t>
      </w:r>
      <w:r w:rsidR="00577A62">
        <w:t xml:space="preserve">overall predicted </w:t>
      </w:r>
      <w:r w:rsidR="00284292" w:rsidRPr="00284292">
        <w:t xml:space="preserve">prevalence is relatively low in the western regions of transition Ghana with scattered areas of high prevalence. </w:t>
      </w:r>
      <w:r w:rsidR="00577A62">
        <w:t>As expected, t</w:t>
      </w:r>
      <w:r w:rsidR="00284292" w:rsidRPr="00284292">
        <w:t>he uncertainty map shows that the uncertainty was relatively lower in the</w:t>
      </w:r>
      <w:r w:rsidR="00577A62">
        <w:t xml:space="preserve"> actual</w:t>
      </w:r>
      <w:r w:rsidR="00284292" w:rsidRPr="00284292">
        <w:t xml:space="preserve"> sampl</w:t>
      </w:r>
      <w:r w:rsidR="00577A62">
        <w:t>ing</w:t>
      </w:r>
      <w:r w:rsidR="00284292" w:rsidRPr="00284292">
        <w:t xml:space="preserve"> locations with varying level of uncertainties in the interpolated areas</w:t>
      </w:r>
      <w:r w:rsidR="00577A62">
        <w:t xml:space="preserve"> (Figure 7d)</w:t>
      </w:r>
      <w:r w:rsidR="00284292" w:rsidRPr="00284292">
        <w:t>. Based on the regression coefficients, the soil moisture (mean coefficient: 0.043, 95% BCI:</w:t>
      </w:r>
      <w:r w:rsidR="00284292">
        <w:t> </w:t>
      </w:r>
      <w:r w:rsidR="00284292" w:rsidRPr="00284292">
        <w:t>0.004</w:t>
      </w:r>
      <w:r w:rsidR="00284292">
        <w:t>–</w:t>
      </w:r>
      <w:r w:rsidR="00284292" w:rsidRPr="00284292">
        <w:t>0.084) and slope (mean coefficient: 2.126, 95% BCI: 0.032</w:t>
      </w:r>
      <w:r w:rsidR="00284292">
        <w:t>–</w:t>
      </w:r>
      <w:r w:rsidR="00284292" w:rsidRPr="00284292">
        <w:t>4.338) had a significant positive association with the microfilarial prevalence while the temperature seasonality (mean coefficient: -0.022, 95% BCI: -0.044</w:t>
      </w:r>
      <w:r w:rsidR="00284292">
        <w:t>–</w:t>
      </w:r>
      <w:r w:rsidR="00284292" w:rsidRPr="00284292">
        <w:t>-0.001) had a significant negative association with the microfilarial prevalence</w:t>
      </w:r>
      <w:r w:rsidR="00284292">
        <w:t xml:space="preserve"> (</w:t>
      </w:r>
      <w:r w:rsidR="00284292" w:rsidRPr="00896B54">
        <w:t>Supplementary</w:t>
      </w:r>
      <w:r w:rsidR="00284292">
        <w:t xml:space="preserve"> Table</w:t>
      </w:r>
      <w:r w:rsidR="00896B54">
        <w:t xml:space="preserve"> 2</w:t>
      </w:r>
      <w:r w:rsidR="00284292">
        <w:t>)</w:t>
      </w:r>
      <w:r w:rsidR="00284292" w:rsidRPr="00284292">
        <w:t xml:space="preserve">. </w:t>
      </w:r>
      <w:commentRangeStart w:id="610"/>
      <w:r w:rsidR="00284292" w:rsidRPr="00284292">
        <w:t xml:space="preserve">The </w:t>
      </w:r>
      <w:ins w:id="611" w:author="HIMAL SHRESTHA" w:date="2022-10-12T06:49:00Z">
        <w:r w:rsidR="00021949">
          <w:t xml:space="preserve">spatial </w:t>
        </w:r>
      </w:ins>
      <w:r w:rsidR="00284292" w:rsidRPr="00284292">
        <w:t>range of the microfilarial prevalence map was estimated to be 4.4 km (95% BCI: 1.67</w:t>
      </w:r>
      <w:r w:rsidR="00284292">
        <w:t>–</w:t>
      </w:r>
      <w:r w:rsidR="00284292" w:rsidRPr="00284292">
        <w:t>7.88 km)</w:t>
      </w:r>
      <w:commentRangeEnd w:id="610"/>
      <w:r w:rsidR="00577A62">
        <w:rPr>
          <w:rStyle w:val="CommentReference"/>
          <w:rFonts w:asciiTheme="minorHAnsi" w:hAnsiTheme="minorHAnsi" w:cstheme="minorBidi"/>
        </w:rPr>
        <w:commentReference w:id="610"/>
      </w:r>
      <w:r w:rsidR="00284292" w:rsidRPr="00284292">
        <w:t>.</w:t>
      </w:r>
    </w:p>
    <w:p w14:paraId="7C1F16C6" w14:textId="77777777" w:rsidR="00284292" w:rsidRDefault="00284292" w:rsidP="00B27B4E">
      <w:pPr>
        <w:pStyle w:val="BodyText"/>
        <w:spacing w:line="360" w:lineRule="auto"/>
      </w:pPr>
    </w:p>
    <w:p w14:paraId="6C501A2D" w14:textId="25AB2622" w:rsidR="00C6473E" w:rsidRDefault="00C6473E" w:rsidP="00B27B4E">
      <w:pPr>
        <w:pStyle w:val="BodyText"/>
        <w:spacing w:line="360" w:lineRule="auto"/>
      </w:pPr>
      <w:r>
        <w:rPr>
          <w:noProof/>
        </w:rPr>
        <w:lastRenderedPageBreak/>
        <w:drawing>
          <wp:inline distT="0" distB="0" distL="0" distR="0" wp14:anchorId="5B8CD0AB" wp14:editId="019B6888">
            <wp:extent cx="5943600" cy="3271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271520"/>
                    </a:xfrm>
                    <a:prstGeom prst="rect">
                      <a:avLst/>
                    </a:prstGeom>
                    <a:noFill/>
                    <a:ln>
                      <a:noFill/>
                    </a:ln>
                  </pic:spPr>
                </pic:pic>
              </a:graphicData>
            </a:graphic>
          </wp:inline>
        </w:drawing>
      </w:r>
    </w:p>
    <w:p w14:paraId="30A401C0" w14:textId="1C1ADFDF" w:rsidR="008E748E" w:rsidRDefault="009F70C9" w:rsidP="00B27B4E">
      <w:pPr>
        <w:pStyle w:val="Legend"/>
      </w:pPr>
      <w:commentRangeStart w:id="612"/>
      <w:r w:rsidRPr="009F70C9">
        <w:rPr>
          <w:b/>
          <w:bCs w:val="0"/>
        </w:rPr>
        <w:t>Figure</w:t>
      </w:r>
      <w:commentRangeEnd w:id="612"/>
      <w:r w:rsidR="00DF228C">
        <w:rPr>
          <w:rStyle w:val="CommentReference"/>
          <w:rFonts w:asciiTheme="minorHAnsi" w:hAnsiTheme="minorHAnsi" w:cstheme="minorBidi"/>
          <w:bCs w:val="0"/>
        </w:rPr>
        <w:commentReference w:id="612"/>
      </w:r>
      <w:r w:rsidRPr="009F70C9">
        <w:rPr>
          <w:b/>
          <w:bCs w:val="0"/>
        </w:rPr>
        <w:t xml:space="preserve"> </w:t>
      </w:r>
      <w:r w:rsidR="009A5762">
        <w:rPr>
          <w:b/>
          <w:bCs w:val="0"/>
        </w:rPr>
        <w:t>7</w:t>
      </w:r>
      <w:r w:rsidRPr="009F70C9">
        <w:rPr>
          <w:b/>
          <w:bCs w:val="0"/>
        </w:rPr>
        <w:t xml:space="preserve">. Mapping baseline prevalence of </w:t>
      </w:r>
      <w:r w:rsidRPr="008C0D80">
        <w:rPr>
          <w:b/>
          <w:bCs w:val="0"/>
          <w:i/>
          <w:iCs/>
        </w:rPr>
        <w:t>O. volvulus</w:t>
      </w:r>
      <w:r w:rsidRPr="009F70C9">
        <w:rPr>
          <w:b/>
          <w:bCs w:val="0"/>
        </w:rPr>
        <w:t xml:space="preserve"> infection in the transition region of Ghana. </w:t>
      </w:r>
      <w:r w:rsidRPr="009A5762">
        <w:t>Pre-intervention</w:t>
      </w:r>
      <w:r w:rsidRPr="009F70C9">
        <w:t xml:space="preserve"> point microfilarial prevalence data (</w:t>
      </w:r>
      <m:oMath>
        <m:r>
          <w:rPr>
            <w:rFonts w:ascii="Cambria Math" w:hAnsi="Cambria Math"/>
          </w:rPr>
          <m:t>n=46</m:t>
        </m:r>
      </m:oMath>
      <w:r w:rsidRPr="009F70C9">
        <w:t xml:space="preserve">) was used to estimate the baseline prevalence of </w:t>
      </w:r>
      <w:r w:rsidRPr="008C0D80">
        <w:rPr>
          <w:i/>
          <w:iCs/>
        </w:rPr>
        <w:t>O. volvulus</w:t>
      </w:r>
      <w:r w:rsidRPr="009F70C9">
        <w:t xml:space="preserve"> infection in the transition region of Ghana. The histogram of the pre-intervention microfilarial prevalence data used in the model and the uncertainty associated with the prevalence map are shown.</w:t>
      </w:r>
    </w:p>
    <w:p w14:paraId="55012E79" w14:textId="7BB1AAAF" w:rsidR="00577A62" w:rsidRDefault="00596041" w:rsidP="00C63E9B">
      <w:pPr>
        <w:pStyle w:val="BodyText"/>
        <w:jc w:val="both"/>
      </w:pPr>
      <w:r w:rsidRPr="00596041">
        <w:t>The bivariate map for the parasite shows that the area of high parasite conductance and high prevalence are in the central parts of the transition region of Ghana</w:t>
      </w:r>
      <w:r w:rsidR="003B6893">
        <w:t xml:space="preserve"> (Figure 8)</w:t>
      </w:r>
      <w:r w:rsidRPr="00596041">
        <w:t xml:space="preserve">. There is a good correlation between the parasite's composite conductance surface and the </w:t>
      </w:r>
      <w:r w:rsidRPr="00596041">
        <w:rPr>
          <w:i/>
          <w:iCs/>
        </w:rPr>
        <w:t>O. volvulus</w:t>
      </w:r>
      <w:r w:rsidRPr="00596041">
        <w:t xml:space="preserve"> infection prevalence map with </w:t>
      </w:r>
      <w:r w:rsidR="00577A62">
        <w:t xml:space="preserve">the </w:t>
      </w:r>
      <w:r w:rsidRPr="00596041">
        <w:t xml:space="preserve">majority </w:t>
      </w:r>
      <w:r w:rsidR="00ED20B9">
        <w:t>(</w:t>
      </w:r>
      <w:r w:rsidRPr="00596041">
        <w:t>57.</w:t>
      </w:r>
      <w:r w:rsidR="00ED20B9">
        <w:t>34</w:t>
      </w:r>
      <w:r w:rsidRPr="00596041">
        <w:t>%</w:t>
      </w:r>
      <w:r w:rsidR="00ED20B9">
        <w:t>)</w:t>
      </w:r>
      <w:r w:rsidRPr="00596041">
        <w:t xml:space="preserve"> of sliding window correlation coefficients greater than 0.3. Therefore, the areas with high parasite conductance are also the areas of high </w:t>
      </w:r>
      <w:r w:rsidRPr="00ED20B9">
        <w:rPr>
          <w:i/>
          <w:iCs/>
        </w:rPr>
        <w:t>O. volvulus</w:t>
      </w:r>
      <w:r w:rsidRPr="00596041">
        <w:t xml:space="preserve"> infection prevalence and vice-</w:t>
      </w:r>
      <w:commentRangeStart w:id="613"/>
      <w:r w:rsidRPr="00596041">
        <w:t>versa</w:t>
      </w:r>
      <w:commentRangeEnd w:id="613"/>
      <w:r w:rsidR="00FD16F7">
        <w:rPr>
          <w:rStyle w:val="CommentReference"/>
          <w:rFonts w:asciiTheme="minorHAnsi" w:hAnsiTheme="minorHAnsi" w:cstheme="minorBidi"/>
        </w:rPr>
        <w:commentReference w:id="613"/>
      </w:r>
      <w:r w:rsidRPr="00596041">
        <w:t xml:space="preserve">. </w:t>
      </w:r>
    </w:p>
    <w:p w14:paraId="508AC29E" w14:textId="365324A5" w:rsidR="00920459" w:rsidRDefault="00577A62" w:rsidP="00C63E9B">
      <w:pPr>
        <w:pStyle w:val="BodyText"/>
        <w:jc w:val="both"/>
      </w:pPr>
      <w:r>
        <w:t>A</w:t>
      </w:r>
      <w:r w:rsidRPr="00596041">
        <w:t>rea</w:t>
      </w:r>
      <w:r>
        <w:t>s</w:t>
      </w:r>
      <w:r w:rsidRPr="00596041">
        <w:t xml:space="preserve"> of high vector conductance and high prevalence are</w:t>
      </w:r>
      <w:r>
        <w:t xml:space="preserve"> found</w:t>
      </w:r>
      <w:r w:rsidRPr="00596041">
        <w:t xml:space="preserve"> in the central </w:t>
      </w:r>
      <w:r>
        <w:t>and</w:t>
      </w:r>
      <w:r w:rsidRPr="00596041">
        <w:t xml:space="preserve"> southwestern parts of the study area.</w:t>
      </w:r>
      <w:r>
        <w:t xml:space="preserve"> </w:t>
      </w:r>
      <w:r w:rsidR="00596041" w:rsidRPr="00596041">
        <w:t>However, a substantial portion</w:t>
      </w:r>
      <w:r>
        <w:t xml:space="preserve"> of the vector bivariate map</w:t>
      </w:r>
      <w:r w:rsidR="00596041" w:rsidRPr="00596041">
        <w:t xml:space="preserve"> </w:t>
      </w:r>
      <w:r>
        <w:t>has</w:t>
      </w:r>
      <w:r w:rsidR="00596041" w:rsidRPr="00596041">
        <w:t xml:space="preserve"> high conductance but low prevalence, particularly around the </w:t>
      </w:r>
      <w:r w:rsidR="00ED20B9" w:rsidRPr="00596041">
        <w:t>northwestern</w:t>
      </w:r>
      <w:r w:rsidR="00596041" w:rsidRPr="00596041">
        <w:t xml:space="preserve"> region of the study area.</w:t>
      </w:r>
      <w:r>
        <w:t xml:space="preserve"> </w:t>
      </w:r>
      <w:r>
        <w:lastRenderedPageBreak/>
        <w:t>As a result, t</w:t>
      </w:r>
      <w:r w:rsidR="00596041" w:rsidRPr="00596041">
        <w:t>he correlation between</w:t>
      </w:r>
      <w:r>
        <w:t xml:space="preserve"> the</w:t>
      </w:r>
      <w:r w:rsidR="00596041" w:rsidRPr="00596041">
        <w:t xml:space="preserve"> conductance map </w:t>
      </w:r>
      <w:r>
        <w:t>for</w:t>
      </w:r>
      <w:r w:rsidR="00596041" w:rsidRPr="00596041">
        <w:t xml:space="preserve"> vector</w:t>
      </w:r>
      <w:r>
        <w:t>s</w:t>
      </w:r>
      <w:r w:rsidR="00596041" w:rsidRPr="00596041">
        <w:t xml:space="preserve"> and the </w:t>
      </w:r>
      <w:r w:rsidR="00ED20B9" w:rsidRPr="00ED20B9">
        <w:t>microfilarial</w:t>
      </w:r>
      <w:r w:rsidR="00596041" w:rsidRPr="00596041">
        <w:t xml:space="preserve"> infection prevalence is not as strong as the correlation for the </w:t>
      </w:r>
      <w:r w:rsidR="00ED20B9">
        <w:t xml:space="preserve">parasite </w:t>
      </w:r>
      <w:r w:rsidR="00596041" w:rsidRPr="00596041">
        <w:t xml:space="preserve">counterpart. Only </w:t>
      </w:r>
      <w:r w:rsidR="000610AD">
        <w:t>21.24</w:t>
      </w:r>
      <w:r w:rsidR="00596041" w:rsidRPr="00596041">
        <w:t>% of the sliding window correlation coefficients are greater than 0.3</w:t>
      </w:r>
      <w:r>
        <w:t>.</w:t>
      </w:r>
    </w:p>
    <w:p w14:paraId="47489FB8" w14:textId="142ECFC8" w:rsidR="00232239" w:rsidRDefault="007E6A87" w:rsidP="00B27B4E">
      <w:pPr>
        <w:pStyle w:val="Legend"/>
      </w:pPr>
      <w:ins w:id="614" w:author="Shannon Hedtke" w:date="2022-08-17T13:05:00Z">
        <w:r>
          <w:rPr>
            <w:noProof/>
          </w:rPr>
          <w:pict w14:anchorId="2420AA37">
            <v:rect id="Ink 33" o:spid="_x0000_s2061" style="position:absolute;left:0;text-align:left;margin-left:342.6pt;margin-top:-10.95pt;width:172.6pt;height:169.6pt;z-index:25167974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" annotation="t"/>
            </v:rect>
          </w:pict>
        </w:r>
        <w:r>
          <w:rPr>
            <w:noProof/>
          </w:rPr>
          <w:pict w14:anchorId="3452B2C9">
            <v:rect id="Ink 32" o:spid="_x0000_s2060" style="position:absolute;left:0;text-align:left;margin-left:431pt;margin-top:10.35pt;width:17.8pt;height:16.95pt;z-index:25167872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" annotation="t"/>
            </v:rect>
          </w:pict>
        </w:r>
      </w:ins>
      <w:ins w:id="615" w:author="Shannon Hedtke" w:date="2022-08-17T13:04:00Z">
        <w:r>
          <w:rPr>
            <w:noProof/>
          </w:rPr>
          <w:pict w14:anchorId="09910360">
            <v:rect id="Ink 23" o:spid="_x0000_s2059" style="position:absolute;left:0;text-align:left;margin-left:250.25pt;margin-top:26.4pt;width:32.55pt;height:31.05pt;z-index:25167462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" annotation="t"/>
            </v:rect>
          </w:pict>
        </w:r>
        <w:r>
          <w:rPr>
            <w:noProof/>
          </w:rPr>
          <w:pict w14:anchorId="2A1B40D8">
            <v:rect id="Ink 22" o:spid="_x0000_s2058" style="position:absolute;left:0;text-align:left;margin-left:130.5pt;margin-top:16pt;width:27.05pt;height:34.75pt;z-index:25167360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" annotation="t"/>
            </v:rect>
          </w:pict>
        </w:r>
        <w:r>
          <w:rPr>
            <w:noProof/>
          </w:rPr>
          <w:pict w14:anchorId="380B088E">
            <v:rect id="Ink 21" o:spid="_x0000_s2057" style="position:absolute;left:0;text-align:left;margin-left:31.25pt;margin-top:24.85pt;width:22.85pt;height:24.3pt;z-index:251672576;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" annotation="t"/>
            </v:rect>
          </w:pict>
        </w:r>
      </w:ins>
      <w:ins w:id="616" w:author="Shannon Hedtke" w:date="2022-08-17T13:03:00Z">
        <w:r>
          <w:rPr>
            <w:noProof/>
          </w:rPr>
          <w:pict w14:anchorId="10716F7B">
            <v:rect id="Ink 17" o:spid="_x0000_s2056" style="position:absolute;left:0;text-align:left;margin-left:208.1pt;margin-top:226.35pt;width:52.65pt;height:132.3pt;z-index:25166848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" annotation="t"/>
            </v:rect>
          </w:pict>
        </w:r>
        <w:r>
          <w:rPr>
            <w:noProof/>
          </w:rPr>
          <w:pict w14:anchorId="0DD48330">
            <v:rect id="Ink 16" o:spid="_x0000_s2055" style="position:absolute;left:0;text-align:left;margin-left:142.8pt;margin-top:218.3pt;width:11.95pt;height:135.45pt;z-index:251667456;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MUBHQMyoAQBEFjPVIrml8VPjwb4utLhmyIDBkgQRTJGMgUDOAtkGSMyCoHH//8PgMf//w8zCoHH&#10;//8PgMf//w84CQD+/wMAAAAAAAp6J4eAQGDIBKLhaYLBZRN6NW4DA4DB4NJpXBobD4NK4/JoZGYh&#10;KYDHIpAozJIYh1M3NtlhrQW3YFANTZ7z5wBZALtXtkcGrw+HBB6e4H/JFczTUaBRbtCqPU4BlTK9&#10;PIf1c+ern0AAAAAHSU+GSkAKABEgAN2x+eWx2AG=&#10;" annotation="t"/>
            </v:rect>
          </w:pict>
        </w:r>
        <w:r>
          <w:rPr>
            <w:noProof/>
          </w:rPr>
          <w:pict w14:anchorId="3B444DC5">
            <v:rect id="Ink 15" o:spid="_x0000_s2054" style="position:absolute;left:0;text-align:left;margin-left:201.05pt;margin-top:15.1pt;width:57.35pt;height:149.95pt;z-index:251666432;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" annotation="t"/>
            </v:rect>
          </w:pict>
        </w:r>
        <w:r>
          <w:rPr>
            <w:noProof/>
          </w:rPr>
          <w:pict w14:anchorId="2601AFC7">
            <v:rect id="Ink 14" o:spid="_x0000_s2053" style="position:absolute;left:0;text-align:left;margin-left:105.85pt;margin-top:26pt;width:47.15pt;height:137.1pt;z-index:251665408;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LwBHQS+AaYEARBYz1SK5pfFT48G+LrS4ZsiAwZIEEUyRjIFAzgLZBkjMgqBx///D4DH//8PMwqB&#10;x///D4DH//8POAkA/v8DAAAAAAAKcCSHgFAoEtv1t2VGcZ4FmcAgVascDQNA41gbBs2jtYjt1gMD&#10;gcBgEPhEAIdSq1N8fYV4H6VarzLW4DAbdhWBwCAQBONjazyFUd5V3gP0ALt01nUSysCH9XPnq59A&#10;AAAAOkp8MlIKABEgUMTE9eWx2AG=&#10;" annotation="t"/>
            </v:rect>
          </w:pict>
        </w:r>
        <w:r>
          <w:rPr>
            <w:noProof/>
          </w:rPr>
          <w:pict w14:anchorId="451C79F4">
            <v:rect id="Ink 13" o:spid="_x0000_s2052" style="position:absolute;left:0;text-align:left;margin-left:26.75pt;margin-top:230.25pt;width:58.25pt;height:25.8pt;z-index:25166438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" annotation="t"/>
            </v:rect>
          </w:pict>
        </w:r>
        <w:r>
          <w:rPr>
            <w:noProof/>
          </w:rPr>
          <w:pict w14:anchorId="2982881D">
            <v:rect id="Ink 12" o:spid="_x0000_s2051" style="position:absolute;left:0;text-align:left;margin-left:48.55pt;margin-top:251.95pt;width:2.85pt;height:2.25pt;z-index:25166336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GodAg4MARBYz1SK5pfFT48G+LrS4ZsiAwZIEEUyRjIFAzgLZBkjMgqBx///D4DH//8PMwqBx///&#10;D4DH//8POAkA/v8DAAAAAAAKIAeCc8cSgIJyXiCC/wD9xf4B+4wACgARIGAgfu7lsdgB&#10;" annotation="t"/>
            </v:rect>
          </w:pict>
        </w:r>
        <w:r>
          <w:rPr>
            <w:noProof/>
          </w:rPr>
          <w:pict w14:anchorId="299B4D26">
            <v:rect id="Ink 8" o:spid="_x0000_s2050" style="position:absolute;left:0;text-align:left;margin-left:43.35pt;margin-top:205.9pt;width:117.5pt;height:150.75pt;z-index:25165926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" annotation="t"/>
            </v:rect>
          </w:pict>
        </w:r>
      </w:ins>
      <w:r w:rsidR="00232239">
        <w:rPr>
          <w:noProof/>
        </w:rPr>
        <w:drawing>
          <wp:inline distT="0" distB="0" distL="0" distR="0" wp14:anchorId="541267A4" wp14:editId="38984A27">
            <wp:extent cx="5943600" cy="4858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858385"/>
                    </a:xfrm>
                    <a:prstGeom prst="rect">
                      <a:avLst/>
                    </a:prstGeom>
                    <a:noFill/>
                    <a:ln>
                      <a:noFill/>
                    </a:ln>
                  </pic:spPr>
                </pic:pic>
              </a:graphicData>
            </a:graphic>
          </wp:inline>
        </w:drawing>
      </w:r>
    </w:p>
    <w:p w14:paraId="59B89C69" w14:textId="4DC5A5DE" w:rsidR="008B3E82" w:rsidRDefault="00B1577D" w:rsidP="00F24834">
      <w:pPr>
        <w:pStyle w:val="Legend"/>
      </w:pPr>
      <w:r w:rsidRPr="00B1577D">
        <w:rPr>
          <w:b/>
          <w:bCs w:val="0"/>
        </w:rPr>
        <w:t xml:space="preserve">Figure </w:t>
      </w:r>
      <w:r w:rsidR="009A5762">
        <w:rPr>
          <w:b/>
          <w:bCs w:val="0"/>
        </w:rPr>
        <w:t>8</w:t>
      </w:r>
      <w:r w:rsidRPr="00B1577D">
        <w:rPr>
          <w:b/>
          <w:bCs w:val="0"/>
        </w:rPr>
        <w:t>. Bivariate map created using composite conductance surfaces and the onchocerciasis prevalence map.</w:t>
      </w:r>
      <w:r w:rsidRPr="00B1577D">
        <w:t xml:space="preserve"> Top row shows the bivariate map for the parasite (</w:t>
      </w:r>
      <w:r w:rsidRPr="00B1577D">
        <w:rPr>
          <w:b/>
          <w:bCs w:val="0"/>
        </w:rPr>
        <w:t>A</w:t>
      </w:r>
      <w:r w:rsidRPr="00B1577D">
        <w:t>) and the bottom row (</w:t>
      </w:r>
      <w:r w:rsidRPr="00B1577D">
        <w:rPr>
          <w:b/>
          <w:bCs w:val="0"/>
        </w:rPr>
        <w:t>B</w:t>
      </w:r>
      <w:r w:rsidRPr="00B1577D">
        <w:t>) for the vector. The legend for the bivariate map is shown on the right where red colo</w:t>
      </w:r>
      <w:r w:rsidR="00662BFE">
        <w:t>u</w:t>
      </w:r>
      <w:r w:rsidRPr="00B1577D">
        <w:t>r indicates area with high prevalence and high conductance whereas blue colo</w:t>
      </w:r>
      <w:r w:rsidR="00662BFE">
        <w:t>u</w:t>
      </w:r>
      <w:r w:rsidRPr="00B1577D">
        <w:t xml:space="preserve">r indicates areas with high conductance but low </w:t>
      </w:r>
      <w:r w:rsidRPr="00B1577D">
        <w:lastRenderedPageBreak/>
        <w:t xml:space="preserve">prevalence. The histogram on the right of the respective map shows the frequency of sliding window correlation coefficient between the </w:t>
      </w:r>
      <w:r w:rsidR="00021949">
        <w:t xml:space="preserve">respective </w:t>
      </w:r>
      <w:r w:rsidRPr="00B1577D">
        <w:t xml:space="preserve">conductance surface and the prevalence </w:t>
      </w:r>
      <w:commentRangeStart w:id="617"/>
      <w:commentRangeStart w:id="618"/>
      <w:commentRangeStart w:id="619"/>
      <w:commentRangeStart w:id="620"/>
      <w:commentRangeStart w:id="621"/>
      <w:r w:rsidRPr="00B1577D">
        <w:t>map</w:t>
      </w:r>
      <w:commentRangeEnd w:id="617"/>
      <w:r w:rsidR="00401C4A">
        <w:rPr>
          <w:rStyle w:val="CommentReference"/>
          <w:rFonts w:asciiTheme="minorHAnsi" w:hAnsiTheme="minorHAnsi" w:cstheme="minorBidi"/>
          <w:bCs w:val="0"/>
        </w:rPr>
        <w:commentReference w:id="617"/>
      </w:r>
      <w:commentRangeEnd w:id="618"/>
      <w:r w:rsidR="00FD16F7">
        <w:rPr>
          <w:rStyle w:val="CommentReference"/>
          <w:rFonts w:asciiTheme="minorHAnsi" w:hAnsiTheme="minorHAnsi" w:cstheme="minorBidi"/>
          <w:bCs w:val="0"/>
        </w:rPr>
        <w:commentReference w:id="618"/>
      </w:r>
      <w:commentRangeEnd w:id="619"/>
      <w:r w:rsidR="009E33E0">
        <w:rPr>
          <w:rStyle w:val="CommentReference"/>
          <w:rFonts w:asciiTheme="minorHAnsi" w:hAnsiTheme="minorHAnsi" w:cstheme="minorBidi"/>
          <w:bCs w:val="0"/>
        </w:rPr>
        <w:commentReference w:id="619"/>
      </w:r>
      <w:commentRangeEnd w:id="620"/>
      <w:r w:rsidR="00021949">
        <w:rPr>
          <w:rStyle w:val="CommentReference"/>
          <w:rFonts w:asciiTheme="minorHAnsi" w:hAnsiTheme="minorHAnsi" w:cstheme="minorBidi"/>
          <w:bCs w:val="0"/>
        </w:rPr>
        <w:commentReference w:id="620"/>
      </w:r>
      <w:commentRangeEnd w:id="621"/>
      <w:r w:rsidR="00021949">
        <w:rPr>
          <w:rStyle w:val="CommentReference"/>
          <w:rFonts w:asciiTheme="minorHAnsi" w:hAnsiTheme="minorHAnsi" w:cstheme="minorBidi"/>
          <w:bCs w:val="0"/>
        </w:rPr>
        <w:commentReference w:id="621"/>
      </w:r>
      <w:r w:rsidRPr="00B1577D">
        <w:t>.</w:t>
      </w:r>
    </w:p>
    <w:p w14:paraId="3462C0E5" w14:textId="77777777" w:rsidR="008B3E82" w:rsidRDefault="008B3E82">
      <w:pPr>
        <w:rPr>
          <w:rFonts w:ascii="Times New Roman" w:hAnsi="Times New Roman" w:cs="Times New Roman"/>
        </w:rPr>
      </w:pPr>
      <w:r>
        <w:br w:type="page"/>
      </w:r>
    </w:p>
    <w:p w14:paraId="4B8ED287" w14:textId="0B766FCC" w:rsidR="008B3E82" w:rsidRDefault="008B3E82" w:rsidP="008B3E82">
      <w:pPr>
        <w:pStyle w:val="Heading2"/>
        <w:spacing w:after="200" w:line="360" w:lineRule="auto"/>
      </w:pPr>
      <w:commentRangeStart w:id="623"/>
      <w:r>
        <w:lastRenderedPageBreak/>
        <w:t>Discussion</w:t>
      </w:r>
      <w:commentRangeEnd w:id="623"/>
      <w:r w:rsidR="009E33E0">
        <w:rPr>
          <w:rStyle w:val="CommentReference"/>
          <w:rFonts w:asciiTheme="minorHAnsi" w:eastAsiaTheme="minorHAnsi" w:hAnsiTheme="minorHAnsi" w:cstheme="minorBidi"/>
          <w:b w:val="0"/>
          <w:bCs w:val="0"/>
        </w:rPr>
        <w:commentReference w:id="623"/>
      </w:r>
    </w:p>
    <w:p w14:paraId="325ED1DD" w14:textId="2A0D1B4B" w:rsidR="00B531E2" w:rsidRPr="00CA7F7D" w:rsidRDefault="00B531E2" w:rsidP="0062247D">
      <w:pPr>
        <w:pStyle w:val="BodyText"/>
        <w:jc w:val="both"/>
        <w:rPr>
          <w:i/>
          <w:iCs/>
        </w:rPr>
      </w:pPr>
      <w:commentRangeStart w:id="624"/>
      <w:r>
        <w:t xml:space="preserve">We used a landscape genetics framework to identify the ecological factors influencing </w:t>
      </w:r>
      <w:del w:id="625" w:author="Shannon Hedtke" w:date="2022-08-15T17:46:00Z">
        <w:r w:rsidDel="00BB57E4">
          <w:delText>the</w:delText>
        </w:r>
      </w:del>
      <w:r>
        <w:t xml:space="preserve"> </w:t>
      </w:r>
      <w:r w:rsidRPr="00B531E2">
        <w:rPr>
          <w:i/>
          <w:iCs/>
        </w:rPr>
        <w:t>S. damnosum</w:t>
      </w:r>
      <w:r>
        <w:t xml:space="preserve"> and </w:t>
      </w:r>
      <w:r w:rsidRPr="00B531E2">
        <w:rPr>
          <w:i/>
          <w:iCs/>
        </w:rPr>
        <w:t>O. volvulus</w:t>
      </w:r>
      <w:r>
        <w:t xml:space="preserve"> population structure and </w:t>
      </w:r>
      <w:ins w:id="626" w:author="Shannon Hedtke" w:date="2022-08-15T17:47:00Z">
        <w:r w:rsidR="00BB57E4">
          <w:t xml:space="preserve">to </w:t>
        </w:r>
      </w:ins>
      <w:r>
        <w:t xml:space="preserve">infer potential spatial patterns of the vector and the parasite geneflow and thus, the onchocerciasis transmission. </w:t>
      </w:r>
      <w:commentRangeEnd w:id="624"/>
      <w:r w:rsidR="00BB57E4">
        <w:rPr>
          <w:rStyle w:val="CommentReference"/>
          <w:rFonts w:asciiTheme="minorHAnsi" w:hAnsiTheme="minorHAnsi" w:cstheme="minorBidi"/>
        </w:rPr>
        <w:commentReference w:id="624"/>
      </w:r>
      <w:r>
        <w:t>A suite of environmental, climate and socio-demographic variables w</w:t>
      </w:r>
      <w:r w:rsidR="00571FA4">
        <w:t>as</w:t>
      </w:r>
      <w:r>
        <w:t xml:space="preserve"> considered. We compared the output of landscape genetics, the resistance surface maps</w:t>
      </w:r>
      <w:r w:rsidR="00571FA4">
        <w:t>,</w:t>
      </w:r>
      <w:r>
        <w:t xml:space="preserve"> with the baseline microfilarial prevalence map</w:t>
      </w:r>
      <w:r w:rsidR="00571FA4">
        <w:t>,</w:t>
      </w:r>
      <w:r>
        <w:t xml:space="preserve"> </w:t>
      </w:r>
      <w:commentRangeStart w:id="627"/>
      <w:r>
        <w:t>which could be informative for the control and elimination of onchocerciasis in transition ecological region of Ghan</w:t>
      </w:r>
      <w:commentRangeEnd w:id="627"/>
      <w:r w:rsidR="00BB57E4">
        <w:rPr>
          <w:rStyle w:val="CommentReference"/>
          <w:rFonts w:asciiTheme="minorHAnsi" w:hAnsiTheme="minorHAnsi" w:cstheme="minorBidi"/>
        </w:rPr>
        <w:commentReference w:id="627"/>
      </w:r>
      <w:r>
        <w:t>a. We sequenced the parasite and vector samples from the onchocerciasis endemic communities and vector breeding sites</w:t>
      </w:r>
      <w:r w:rsidR="00571FA4">
        <w:t>,</w:t>
      </w:r>
      <w:r>
        <w:t xml:space="preserve"> respectively </w:t>
      </w:r>
      <w:r w:rsidR="009617A8">
        <w:t>from</w:t>
      </w:r>
      <w:r>
        <w:t xml:space="preserve"> the transition ecological region</w:t>
      </w:r>
      <w:r w:rsidR="009617A8">
        <w:t xml:space="preserve"> of Ghana</w:t>
      </w:r>
      <w:r>
        <w:t xml:space="preserve">. We did the population genetic analysis for the parasite and the vector samples and compared the population genetics estimates in a spatial context. Population genetic estimates have been discussed </w:t>
      </w:r>
      <w:r w:rsidR="006C3731">
        <w:t>by</w:t>
      </w:r>
      <w:r>
        <w:t xml:space="preserve"> </w:t>
      </w:r>
      <w:r w:rsidR="00382337">
        <w:fldChar w:fldCharType="begin"/>
      </w:r>
      <w:r w:rsidR="00382337">
        <w:instrText xml:space="preserve"> ADDIN ZOTERO_ITEM CSL_CITATION {"citationID":"cwaermN0","properties":{"formattedCitation":"(Crawford et al., 2019)","plainCitation":"(Crawford et al., 2019)","noteIndex":0},"citationItems":[{"id":1257,"uris":["http://zotero.org/users/2873801/items/R2UMEZM3"],"itemData":{"id":1257,"type":"report","abstract":"Abstract\n          \n            In 2012, the reduction in\n            Onchocerca volvulus\n            infection prevalence through long-term mass ivermectin distribution in African meso- and hyperendemic areas motivated expanding control of onchocerciasis (river blindness) as a public health problem to elimination of parasite transmission. Given the large contiguous hypo-, meso- and hyperendemic areas with an estimated population of 204 million, sustainable elimination requires an understanding of the geographic, and in turn genetic, boundaries of different parasite populations to ensure interventions are only stopped where the risk of re-introduction of the parasite through vector or human migration from areas with ongoing transmission is acceptable. These boundaries, which define the transmission zones of the parasite, may be delineated by characterising the parasite genetic population structure within and between potential zones. We analysed whole mitochondrial genome sequences of 189\n            O. volvulus\n            adults to determine the pattern of genetic similarity across three West African countries: Ghana, Mali, and Côte d’Ivoire. Population structure measures indicate that parasites from the Pru, Daka and Black Volta/Tombe river basins in central Ghana belong to one parasite population, showing that different river basins cannot be assumed to constitute independent transmission zones. This research forms the basis for developing tools for elimination programs to delineate transmission zones, to estimate the risk of parasite re-introduction via vector or human movement when mass ivermectin administration is stopped in one area while transmission is ongoing in others, to identify the origin of infections detected post-treatment cessation, and to investigate whether migration contributes to persisting prevalence levels during interventions.","genre":"preprint","language":"en","note":"DOI: 10.1101/732446","publisher":"Evolutionary Biology","source":"DOI.org (Crossref)","title":"Utility of the &lt;i&gt;Onchocerca volvulus&lt;/i&gt; mitochondrial genome for delineation of parasite transmission zones","URL":"http://biorxiv.org/lookup/doi/10.1101/732446","author":[{"family":"Crawford","given":"Katie E"},{"family":"Hedtke","given":"Shannon M"},{"family":"Doyle","given":"Stephen R"},{"family":"Kuesel","given":"Annette C"},{"family":"Armoo","given":"Samuel"},{"family":"Osei-Atweneboana","given":"Mike"},{"family":"Grant","given":"Warwick N"}],"accessed":{"date-parts":[["2020",8,15]]},"issued":{"date-parts":[["2019",8,12]]}}}],"schema":"https://github.com/citation-style-language/schema/raw/master/csl-citation.json"} </w:instrText>
      </w:r>
      <w:r w:rsidR="00382337">
        <w:fldChar w:fldCharType="separate"/>
      </w:r>
      <w:r w:rsidR="00382337" w:rsidRPr="00382337">
        <w:t xml:space="preserve">Crawford et al., </w:t>
      </w:r>
      <w:r w:rsidR="00382337">
        <w:t>(</w:t>
      </w:r>
      <w:r w:rsidR="00382337" w:rsidRPr="00382337">
        <w:t>2019)</w:t>
      </w:r>
      <w:r w:rsidR="00382337">
        <w:fldChar w:fldCharType="end"/>
      </w:r>
      <w:r>
        <w:t xml:space="preserve"> and </w:t>
      </w:r>
      <w:r w:rsidR="00696FB2">
        <w:fldChar w:fldCharType="begin"/>
      </w:r>
      <w:r w:rsidR="00696FB2">
        <w:instrText xml:space="preserve"> ADDIN ZOTERO_ITEM CSL_CITATION {"citationID":"a6SteJPt","properties":{"formattedCitation":"(Gyan, 2020)","plainCitation":"(Gyan, 2020)","noteIndex":0},"citationItems":[{"id":1599,"uris":["http://zotero.org/users/2873801/items/W9MIYEFP"],"itemData":{"id":1599,"type":"thesis","abstract":"A thesis submitted in total fulfilment of the requirements for the degree of Doctor of Philosophy to the School of Life Sciences, College of Health Sciences and Engineering, La Trobe University, Victoria, Australia.&lt;br&gt;&lt;br&gt;","note":"dimensions: 8155032 Bytes\npublisher: La Trobe","source":"DOI.org (Datacite)","title":"Analysis of Population Structure of Simulium damnosum sensu lato In the Ecological Transition Zone of Central Ghana","URL":"https://opal.latrobe.edu.au/articles/thesis/Analysis_of_Population_Structure_of_Simulium_damnosum_sensu_lato_In_the_Ecological_Transition_Zone_of_Central_Ghana/13180607","author":[{"family":"Gyan","given":"Ernest Tawiah"}],"accessed":{"date-parts":[["2022",3,20]]},"issued":{"date-parts":[["2020"]]}}}],"schema":"https://github.com/citation-style-language/schema/raw/master/csl-citation.json"} </w:instrText>
      </w:r>
      <w:r w:rsidR="00696FB2">
        <w:fldChar w:fldCharType="separate"/>
      </w:r>
      <w:r w:rsidR="00696FB2" w:rsidRPr="00696FB2">
        <w:t xml:space="preserve">Gyan, </w:t>
      </w:r>
      <w:r w:rsidR="00BA0C1E">
        <w:t>(</w:t>
      </w:r>
      <w:r w:rsidR="00696FB2" w:rsidRPr="00696FB2">
        <w:t>2020)</w:t>
      </w:r>
      <w:r w:rsidR="00696FB2">
        <w:fldChar w:fldCharType="end"/>
      </w:r>
      <w:r w:rsidR="006C3731">
        <w:t>,</w:t>
      </w:r>
      <w:r>
        <w:t xml:space="preserve"> which suggest </w:t>
      </w:r>
      <w:r w:rsidR="006C3731">
        <w:t xml:space="preserve">that </w:t>
      </w:r>
      <w:r>
        <w:t xml:space="preserve">both the parasite and the vector population were genetically homogeneous. </w:t>
      </w:r>
      <w:del w:id="628" w:author="Shannon Hedtke" w:date="2022-06-27T13:33:00Z">
        <w:r w:rsidDel="00353CB1">
          <w:delText>We used the same sequence data for the parasite samples</w:delText>
        </w:r>
        <w:r w:rsidR="006C3731" w:rsidDel="00353CB1">
          <w:delText>,</w:delText>
        </w:r>
        <w:r w:rsidDel="00353CB1">
          <w:delText xml:space="preserve"> whereas the data for the vectors were re-sequenced and re-</w:delText>
        </w:r>
        <w:commentRangeStart w:id="629"/>
        <w:r w:rsidDel="00353CB1">
          <w:delText>analysed</w:delText>
        </w:r>
      </w:del>
      <w:commentRangeEnd w:id="629"/>
      <w:r w:rsidR="00353CB1">
        <w:rPr>
          <w:rStyle w:val="CommentReference"/>
          <w:rFonts w:asciiTheme="minorHAnsi" w:hAnsiTheme="minorHAnsi" w:cstheme="minorBidi"/>
        </w:rPr>
        <w:commentReference w:id="629"/>
      </w:r>
      <w:del w:id="630" w:author="Shannon Hedtke" w:date="2022-06-27T13:33:00Z">
        <w:r w:rsidDel="00353CB1">
          <w:delText>.</w:delText>
        </w:r>
      </w:del>
      <w:r>
        <w:t xml:space="preserve"> Further, we did not observe </w:t>
      </w:r>
      <w:r w:rsidR="009F4DAA">
        <w:t xml:space="preserve">any </w:t>
      </w:r>
      <w:del w:id="631" w:author="Shannon Hedtke" w:date="2022-06-20T11:22:00Z">
        <w:r w:rsidDel="00BD375B">
          <w:delText>isolation by distance</w:delText>
        </w:r>
      </w:del>
      <w:ins w:id="632" w:author="Shannon Hedtke" w:date="2022-06-20T11:22:00Z">
        <w:r w:rsidR="00BD375B">
          <w:t>isolation-by-distance</w:t>
        </w:r>
      </w:ins>
      <w:r>
        <w:t xml:space="preserve"> (IBD) for both the parasite and the vector populations at the scale of the transition region of Ghana</w:t>
      </w:r>
      <w:r w:rsidR="00145001">
        <w:t>,</w:t>
      </w:r>
      <w:del w:id="633" w:author="Shannon Hedtke" w:date="2022-06-27T13:33:00Z">
        <w:r w:rsidDel="00353CB1">
          <w:delText xml:space="preserve"> even</w:delText>
        </w:r>
        <w:r w:rsidR="00145001" w:rsidDel="00353CB1">
          <w:delText xml:space="preserve"> </w:delText>
        </w:r>
        <w:r w:rsidDel="00353CB1">
          <w:delText xml:space="preserve">though IBD was reported at </w:delText>
        </w:r>
        <w:r w:rsidR="00145001" w:rsidDel="00353CB1">
          <w:delText xml:space="preserve">the </w:delText>
        </w:r>
        <w:r w:rsidDel="00353CB1">
          <w:delText xml:space="preserve">country level when comparing the parasite population from Ghana, Mali and Cote de' Ivoire in </w:delText>
        </w:r>
        <w:r w:rsidR="001F04BB" w:rsidRPr="001F04BB" w:rsidDel="00353CB1">
          <w:delText xml:space="preserve">Crawford et </w:delText>
        </w:r>
        <w:commentRangeStart w:id="634"/>
        <w:r w:rsidR="001F04BB" w:rsidRPr="001F04BB" w:rsidDel="00353CB1">
          <w:delText>al</w:delText>
        </w:r>
      </w:del>
      <w:commentRangeEnd w:id="634"/>
      <w:r w:rsidR="00353CB1">
        <w:rPr>
          <w:rStyle w:val="CommentReference"/>
          <w:rFonts w:asciiTheme="minorHAnsi" w:hAnsiTheme="minorHAnsi" w:cstheme="minorBidi"/>
        </w:rPr>
        <w:commentReference w:id="634"/>
      </w:r>
      <w:del w:id="635" w:author="Shannon Hedtke" w:date="2022-06-27T13:33:00Z">
        <w:r w:rsidR="001F04BB" w:rsidRPr="001F04BB" w:rsidDel="00353CB1">
          <w:delText>., (2019)</w:delText>
        </w:r>
      </w:del>
      <w:r>
        <w:t xml:space="preserve">. This suggests that the geneflow of the parasite and the vector populations </w:t>
      </w:r>
      <w:r w:rsidR="00F92343">
        <w:t>were</w:t>
      </w:r>
      <w:r>
        <w:t xml:space="preserve"> not restricted by geographic distance</w:t>
      </w:r>
      <w:r w:rsidR="00F92343">
        <w:t xml:space="preserve"> in the transition ecological region of Ghana</w:t>
      </w:r>
      <w:r>
        <w:t>.</w:t>
      </w:r>
    </w:p>
    <w:p w14:paraId="2748C152" w14:textId="57B80E40" w:rsidR="008B3E82" w:rsidRPr="008B3E82" w:rsidRDefault="00B531E2" w:rsidP="0062247D">
      <w:pPr>
        <w:pStyle w:val="BodyText"/>
        <w:jc w:val="both"/>
      </w:pPr>
      <w:r>
        <w:t>Historically</w:t>
      </w:r>
      <w:r w:rsidR="00206769">
        <w:t xml:space="preserve">, the </w:t>
      </w:r>
      <w:del w:id="636" w:author="Shannon Hedtke" w:date="2022-08-15T17:59:00Z">
        <w:r w:rsidR="00206769" w:rsidDel="008B0BD6">
          <w:delText xml:space="preserve">transition </w:delText>
        </w:r>
      </w:del>
      <w:r w:rsidR="00206769">
        <w:t xml:space="preserve">ecological </w:t>
      </w:r>
      <w:del w:id="637" w:author="Shannon Hedtke" w:date="2022-08-15T17:59:00Z">
        <w:r w:rsidR="00206769" w:rsidDel="008B0BD6">
          <w:delText xml:space="preserve">region </w:delText>
        </w:r>
      </w:del>
      <w:ins w:id="638" w:author="Shannon Hedtke" w:date="2022-08-15T17:59:00Z">
        <w:r w:rsidR="008B0BD6">
          <w:t xml:space="preserve">“transition zone” </w:t>
        </w:r>
      </w:ins>
      <w:r w:rsidR="00206769">
        <w:t xml:space="preserve">of Ghana has been </w:t>
      </w:r>
      <w:del w:id="639" w:author="Shannon Hedtke" w:date="2022-08-15T18:00:00Z">
        <w:r w:rsidR="00206769" w:rsidDel="008B0BD6">
          <w:delText>consider</w:delText>
        </w:r>
      </w:del>
      <w:ins w:id="640" w:author="Shannon Hedtke" w:date="2022-08-15T17:59:00Z">
        <w:r w:rsidR="008B0BD6">
          <w:t>composed of</w:t>
        </w:r>
      </w:ins>
      <w:del w:id="641" w:author="Shannon Hedtke" w:date="2022-08-15T17:59:00Z">
        <w:r w:rsidR="00206769" w:rsidDel="008B0BD6">
          <w:delText>ed</w:delText>
        </w:r>
      </w:del>
      <w:r w:rsidR="00206769">
        <w:t xml:space="preserve"> three river basins</w:t>
      </w:r>
      <w:ins w:id="642" w:author="Shannon Hedtke" w:date="2022-08-15T17:59:00Z">
        <w:r w:rsidR="008B0BD6">
          <w:t>—</w:t>
        </w:r>
      </w:ins>
      <w:del w:id="643" w:author="Shannon Hedtke" w:date="2022-08-15T17:59:00Z">
        <w:r w:rsidR="00206769" w:rsidDel="008B0BD6">
          <w:delText xml:space="preserve"> </w:delText>
        </w:r>
      </w:del>
      <w:r w:rsidR="00206769">
        <w:t>viz</w:t>
      </w:r>
      <w:ins w:id="644" w:author="Shannon Hedtke" w:date="2022-08-15T17:59:00Z">
        <w:r w:rsidR="008B0BD6">
          <w:t>.</w:t>
        </w:r>
      </w:ins>
      <w:del w:id="645" w:author="Shannon Hedtke" w:date="2022-08-15T17:59:00Z">
        <w:r w:rsidR="00206769" w:rsidDel="008B0BD6">
          <w:delText>.</w:delText>
        </w:r>
      </w:del>
      <w:ins w:id="646" w:author="Shannon Hedtke" w:date="2022-08-15T17:59:00Z">
        <w:r w:rsidR="008B0BD6">
          <w:t xml:space="preserve"> </w:t>
        </w:r>
      </w:ins>
      <w:del w:id="647" w:author="Shannon Hedtke" w:date="2022-08-15T17:59:00Z">
        <w:r w:rsidR="00206769" w:rsidDel="008B0BD6">
          <w:delText xml:space="preserve"> </w:delText>
        </w:r>
      </w:del>
      <w:r>
        <w:t>Black Volta/Tombe, Pru, and Daka</w:t>
      </w:r>
      <w:del w:id="648" w:author="Shannon Hedtke" w:date="2022-08-15T17:59:00Z">
        <w:r w:rsidDel="008B0BD6">
          <w:delText xml:space="preserve"> </w:delText>
        </w:r>
      </w:del>
      <w:ins w:id="649" w:author="Shannon Hedtke" w:date="2022-08-15T17:59:00Z">
        <w:r w:rsidR="008B0BD6">
          <w:t>—</w:t>
        </w:r>
      </w:ins>
      <w:del w:id="650" w:author="Shannon Hedtke" w:date="2022-08-15T17:59:00Z">
        <w:r w:rsidDel="008B0BD6">
          <w:delText>river basins</w:delText>
        </w:r>
      </w:del>
      <w:ins w:id="651" w:author="Shannon Hedtke" w:date="2022-08-15T17:59:00Z">
        <w:r w:rsidR="008B0BD6">
          <w:t>that</w:t>
        </w:r>
      </w:ins>
      <w:r>
        <w:t xml:space="preserve"> were </w:t>
      </w:r>
      <w:del w:id="652" w:author="Shannon Hedtke" w:date="2022-08-15T18:00:00Z">
        <w:r w:rsidDel="008B0BD6">
          <w:delText xml:space="preserve">thought </w:delText>
        </w:r>
      </w:del>
      <w:ins w:id="653" w:author="Shannon Hedtke" w:date="2022-08-15T18:00:00Z">
        <w:r w:rsidR="008B0BD6">
          <w:t xml:space="preserve">considered </w:t>
        </w:r>
      </w:ins>
      <w:r>
        <w:t xml:space="preserve">to be independent transmission </w:t>
      </w:r>
      <w:commentRangeStart w:id="654"/>
      <w:commentRangeStart w:id="655"/>
      <w:r>
        <w:t>zones</w:t>
      </w:r>
      <w:commentRangeEnd w:id="654"/>
      <w:r w:rsidR="008B0BD6">
        <w:rPr>
          <w:rStyle w:val="CommentReference"/>
          <w:rFonts w:asciiTheme="minorHAnsi" w:hAnsiTheme="minorHAnsi" w:cstheme="minorBidi"/>
        </w:rPr>
        <w:commentReference w:id="654"/>
      </w:r>
      <w:commentRangeEnd w:id="655"/>
      <w:r w:rsidR="002E6A88">
        <w:rPr>
          <w:rStyle w:val="CommentReference"/>
          <w:rFonts w:asciiTheme="minorHAnsi" w:hAnsiTheme="minorHAnsi" w:cstheme="minorBidi"/>
        </w:rPr>
        <w:commentReference w:id="655"/>
      </w:r>
      <w:r>
        <w:t xml:space="preserve">. However, </w:t>
      </w:r>
      <w:commentRangeStart w:id="656"/>
      <w:r>
        <w:t xml:space="preserve">the analysis </w:t>
      </w:r>
      <w:r>
        <w:lastRenderedPageBreak/>
        <w:t>of the genetic data suggests that the</w:t>
      </w:r>
      <w:ins w:id="657" w:author="Shannon Hedtke" w:date="2022-08-15T18:10:00Z">
        <w:r w:rsidR="00265E79">
          <w:t>re is a single</w:t>
        </w:r>
      </w:ins>
      <w:r>
        <w:t xml:space="preserve"> transmission zone in the transition ecological region of Ghana</w:t>
      </w:r>
      <w:ins w:id="658" w:author="Shannon Hedtke" w:date="2022-08-15T18:10:00Z">
        <w:r w:rsidR="00265E79">
          <w:t xml:space="preserve"> that</w:t>
        </w:r>
      </w:ins>
      <w:r>
        <w:t xml:space="preserve"> spans </w:t>
      </w:r>
      <w:del w:id="659" w:author="Shannon Hedtke" w:date="2022-08-15T18:10:00Z">
        <w:r w:rsidDel="00265E79">
          <w:delText xml:space="preserve">across </w:delText>
        </w:r>
      </w:del>
      <w:r>
        <w:t>multiple river basins</w:t>
      </w:r>
      <w:commentRangeEnd w:id="656"/>
      <w:r w:rsidR="008B0BD6">
        <w:rPr>
          <w:rStyle w:val="CommentReference"/>
          <w:rFonts w:asciiTheme="minorHAnsi" w:hAnsiTheme="minorHAnsi" w:cstheme="minorBidi"/>
        </w:rPr>
        <w:commentReference w:id="656"/>
      </w:r>
      <w:r>
        <w:t xml:space="preserve">. </w:t>
      </w:r>
      <w:del w:id="660" w:author="Shannon Hedtke" w:date="2022-08-15T18:11:00Z">
        <w:r w:rsidDel="00265E79">
          <w:delText>This might be a case of one big transmission zone where b</w:delText>
        </w:r>
      </w:del>
      <w:ins w:id="661" w:author="Shannon Hedtke" w:date="2022-08-15T18:11:00Z">
        <w:r w:rsidR="00265E79">
          <w:t>B</w:t>
        </w:r>
      </w:ins>
      <w:r>
        <w:t xml:space="preserve">oth parasites and the vectors </w:t>
      </w:r>
      <w:ins w:id="662" w:author="Shannon Hedtke" w:date="2022-08-15T18:11:00Z">
        <w:r w:rsidR="00265E79">
          <w:t>may</w:t>
        </w:r>
      </w:ins>
      <w:del w:id="663" w:author="Shannon Hedtke" w:date="2022-08-15T18:11:00Z">
        <w:r w:rsidDel="00265E79">
          <w:delText>are</w:delText>
        </w:r>
      </w:del>
      <w:r>
        <w:t xml:space="preserve"> relatively freely moving from one place to the other</w:t>
      </w:r>
      <w:ins w:id="664" w:author="Shannon Hedtke" w:date="2022-08-15T18:11:00Z">
        <w:r w:rsidR="00265E79">
          <w:t xml:space="preserve"> throughout</w:t>
        </w:r>
      </w:ins>
      <w:del w:id="665" w:author="Shannon Hedtke" w:date="2022-08-15T18:11:00Z">
        <w:r w:rsidDel="00265E79">
          <w:delText xml:space="preserve"> and have been alluded to be</w:delText>
        </w:r>
      </w:del>
      <w:r>
        <w:t xml:space="preserve"> a </w:t>
      </w:r>
      <w:ins w:id="666" w:author="Shannon Hedtke" w:date="2022-08-15T18:11:00Z">
        <w:r w:rsidR="00265E79">
          <w:t xml:space="preserve">single </w:t>
        </w:r>
      </w:ins>
      <w:r>
        <w:t xml:space="preserve">Greater Volta river basin, which includes Lake Volta and its' several </w:t>
      </w:r>
      <w:commentRangeStart w:id="667"/>
      <w:r>
        <w:t>tributaries</w:t>
      </w:r>
      <w:commentRangeEnd w:id="667"/>
      <w:r w:rsidR="00265E79">
        <w:rPr>
          <w:rStyle w:val="CommentReference"/>
          <w:rFonts w:asciiTheme="minorHAnsi" w:hAnsiTheme="minorHAnsi" w:cstheme="minorBidi"/>
        </w:rPr>
        <w:commentReference w:id="667"/>
      </w:r>
      <w:r>
        <w:t xml:space="preserve"> (</w:t>
      </w:r>
      <w:commentRangeStart w:id="668"/>
      <w:commentRangeStart w:id="669"/>
      <w:r>
        <w:t>Sam Armoo</w:t>
      </w:r>
      <w:commentRangeEnd w:id="668"/>
      <w:r w:rsidR="0088507F">
        <w:rPr>
          <w:rStyle w:val="CommentReference"/>
          <w:rFonts w:asciiTheme="minorHAnsi" w:hAnsiTheme="minorHAnsi" w:cstheme="minorBidi"/>
        </w:rPr>
        <w:commentReference w:id="668"/>
      </w:r>
      <w:commentRangeEnd w:id="669"/>
      <w:r w:rsidR="001E5B7B">
        <w:rPr>
          <w:rStyle w:val="CommentReference"/>
          <w:rFonts w:asciiTheme="minorHAnsi" w:hAnsiTheme="minorHAnsi" w:cstheme="minorBidi"/>
        </w:rPr>
        <w:commentReference w:id="669"/>
      </w:r>
      <w:r>
        <w:t xml:space="preserve">, </w:t>
      </w:r>
      <w:r w:rsidRPr="0088507F">
        <w:rPr>
          <w:i/>
          <w:iCs/>
        </w:rPr>
        <w:t>pers</w:t>
      </w:r>
      <w:r w:rsidR="0016093E" w:rsidRPr="0088507F">
        <w:rPr>
          <w:i/>
          <w:iCs/>
        </w:rPr>
        <w:t>.</w:t>
      </w:r>
      <w:r w:rsidRPr="0088507F">
        <w:rPr>
          <w:i/>
          <w:iCs/>
        </w:rPr>
        <w:t xml:space="preserve"> comm</w:t>
      </w:r>
      <w:r w:rsidR="0016093E" w:rsidRPr="0088507F">
        <w:rPr>
          <w:i/>
          <w:iCs/>
        </w:rPr>
        <w:t>.</w:t>
      </w:r>
      <w:r>
        <w:t xml:space="preserve">). This would not be surprising given the ability of vectors to fly in the range of </w:t>
      </w:r>
      <w:r w:rsidRPr="00F23957">
        <w:t>hundreds of km</w:t>
      </w:r>
      <w:r>
        <w:t>, particularly when assisted by seasonal winds</w:t>
      </w:r>
      <w:r w:rsidR="0016093E">
        <w:t xml:space="preserve"> </w:t>
      </w:r>
      <w:r w:rsidR="005D6207">
        <w:fldChar w:fldCharType="begin"/>
      </w:r>
      <w:r w:rsidR="006C5021">
        <w:instrText xml:space="preserve"> ADDIN ZOTERO_ITEM CSL_CITATION {"citationID":"DdaR7AAJ","properties":{"formattedCitation":"(Baker et al., 1990; Garms et al., 1979; WHO, 2020)","plainCitation":"(Baker et al., 1990; Garms et al., 1979; WHO, 2020)","noteIndex":0},"citationItems":[{"id":1534,"uris":["http://zotero.org/users/2873801/items/YXC25RAZ"],"itemData":{"id":1534,"type":"article-journal","abstract":"Since vector control began in 1975, waves of Simulium sirbanum and S. damnosum s.str., the principal vectors of severe blinding onchocerciasis in the West African savannas, have reinvaded treated rivers inside the original boundaries of the Onchocerciasis Control Programme in West Africa. Larviciding of potential source breeding sites has shown that these ‘savanna’ species are capable of travelling and carrying Onchocerca infection for at least 500 km northeastwards with the monsoon winds in the early rainy season. Vector control has, therefore, been extended progressively westwards. In 1984 the Programme embarked on a major western extension into Guinea, Sierra Leone, western Mali, Senegal and Guinea-Bissau. The transmission resulting from the reinvasion of northern Cote d’Ivoire and Burkina Faso has been reduced by over 95%, but eastern Mali has proved more difficult to protect because of sources in both Guinea and Sierra Leone. Rivers in Sierra Leone were treated for the first time in 1989 and biting and transmission rates in Sierra Leone and Guinea fell by over 90%. Because of treatment problems in some complex rapids and mountainous areas, flies still reinvaded Mali, though biting rates were approximately 70% lower than those recorded before anti-reinvasion treatments started. It was concluded that transmission in eastern Mali has now been reduced to the levels required to control onchocerciasis.","container-title":"Philosophical Transactions of the Royal Society of London. B, Biological Sciences","DOI":"10.1098/rstb.1990.0141","issue":"1251","note":"publisher: Royal Society","page":"731-750","source":"royalsocietypublishing.org (Atypon)","title":"Progress in controlling the reinvasion of windborne vectors into the western area of the Onchocerciasis Control Programme in West Africa","volume":"328","author":[{"family":"Baker","given":"R. H. A."},{"family":"Guillet","given":"P."},{"family":"Sékétéli","given":"A."},{"family":"Poudiougo","given":"P."},{"family":"Boakye","given":"D."},{"family":"Wilson","given":"M. D."},{"family":"Bissan","given":"Y."},{"family":"Garms","given":"R."},{"family":"Cheke","given":"R. A."},{"family":"Sachs","given":"R."},{"family":"Howe","given":"M. A."},{"family":"Lehane","given":"M. J."},{"family":"Millest","given":"A. L."},{"family":"Kone","given":"T."},{"family":"Davies","given":"J. B."},{"family":"Wilson","given":"M. D."},{"family":"Rainey","given":"Reginald Charles"},{"family":"Browning","given":"Keith Anthony"},{"family":"Cheke","given":"R. A."},{"family":"Haggis","given":"Margaret J."}],"issued":{"date-parts":[["1990",6,30]]}}},{"id":1533,"uris":["http://zotero.org/users/2873801/items/TWVUI4CP"],"itemData":{"id":1533,"type":"article-journal","abstract":"The aerial larvicidng operation of the Onchocerciasis Control Programme of the World Health Organization which began in February 1975 resulted in a sharp reduction in Simulium damnosum numbers. However, at the onset of the rainy season the fly population increased in certain areas. Detailed surveys both on the ground and by helicopter did not reveal any significant failures of treatments that could account for the fly densities observed, and it was concluded that the flies must originate from sources outside the controlled zone. This reinvasion proved to be an annual occurrence which has been studied in detail between 1975 and 1978 in the south-western parts of the control zone. The methods used included full day catches by vector collectors carried out every day throughout the season, cytotaxonomic determination of larvae, detailed morphological examination of reared and biting adults and treatment of suspected source rivers with insecticide. The results indicate that the invasion takes place in a SW-NE direction across country for distances of 300 km or more along the track of the monsoon winds. It involves mainly the savanna cytospecies S. damnosum s. str. and S. sirbanum. The invading populations are composed of older parous flies, many of which carry infective 3rd stage larvae indistinguishable from those of Onchocerca volvulus. These females tend to bite close to the rivers and do not disperse as far as normal populations with a higher proportion of younger flies.","container-title":"Tropenmedizin Und Parasitologie","ISSN":"0303-4208","issue":"3","journalAbbreviation":"Tropenmed Parasitol","language":"eng","note":"PMID: 575581","page":"345-362","source":"PubMed","title":"Studies on the reinvasion of the Onchocerciasis Control Programme in the Volta River Basin by &lt;i&gt;Simulium damnosum s.I.&lt;/i&gt; with emphasis on the south-western areas","volume":"30","author":[{"family":"Garms","given":"R."},{"family":"Walsh","given":"J. F."},{"family":"Davies","given":"J. B."}],"issued":{"date-parts":[["1979",9]]}}},{"id":1518,"uris":["http://zotero.org/users/2873801/items/P82W5Z3G"],"itemData":{"id":1518,"type":"report","abstract":"The third meeting of the Onchocerciasis Technical Advisory Subgroup (OTS) of the World Health Organization (WHO) Department of Control of Neglected Tropical Diseases' Monitoring and Evaluation Working Group w as held at WHO headquarters in Geneva, Switzerland, on 26–28 February 2019. The meeting reviewed new data comparing the available serological platforms for diagnosis of onchocerciasis and new data related to onchocerciasis elimination mapping (OEM). Additionally, it reviewed and provided input to the development of milestones relevant to elimination of onchocerciasis (interruption of transmission) for the achievement of the 2030 Sustainable Development Goals.","language":"en","title":"Report of the Third Meeting of the WHO Onchocerciasis Technical Advisory Subgroup Geneva, Switzerland, 26‒28 February 2019","URL":"https://www.who.int/publications-detail-redirect/9789240006638","author":[{"family":"WHO","given":""}],"accessed":{"date-parts":[["2021",9,24]]},"issued":{"date-parts":[["2020"]]}}}],"schema":"https://github.com/citation-style-language/schema/raw/master/csl-citation.json"} </w:instrText>
      </w:r>
      <w:r w:rsidR="005D6207">
        <w:fldChar w:fldCharType="separate"/>
      </w:r>
      <w:r w:rsidR="006C5021" w:rsidRPr="006C5021">
        <w:t>(Baker et al., 1990; Garms et al., 1979; WHO, 2020)</w:t>
      </w:r>
      <w:r w:rsidR="005D6207">
        <w:fldChar w:fldCharType="end"/>
      </w:r>
      <w:r>
        <w:t xml:space="preserve">. </w:t>
      </w:r>
      <w:commentRangeStart w:id="670"/>
      <w:commentRangeStart w:id="671"/>
      <w:commentRangeStart w:id="672"/>
      <w:r>
        <w:t xml:space="preserve">However, it is </w:t>
      </w:r>
      <w:r w:rsidR="00A04D24">
        <w:t>essential</w:t>
      </w:r>
      <w:r>
        <w:t xml:space="preserve"> to note that despite being geographically near, some locations had high genetic separation</w:t>
      </w:r>
      <w:r w:rsidR="00A04D24">
        <w:t>,</w:t>
      </w:r>
      <w:r>
        <w:t xml:space="preserve"> i.e., low genetic</w:t>
      </w:r>
      <w:commentRangeStart w:id="673"/>
      <w:r>
        <w:t xml:space="preserve"> connectivity </w:t>
      </w:r>
      <w:commentRangeEnd w:id="673"/>
      <w:r w:rsidR="00265E79">
        <w:rPr>
          <w:rStyle w:val="CommentReference"/>
          <w:rFonts w:asciiTheme="minorHAnsi" w:hAnsiTheme="minorHAnsi" w:cstheme="minorBidi"/>
        </w:rPr>
        <w:commentReference w:id="673"/>
      </w:r>
      <w:r>
        <w:t>between locations and vice-versa.</w:t>
      </w:r>
      <w:commentRangeEnd w:id="670"/>
      <w:r w:rsidR="008B0BD6">
        <w:rPr>
          <w:rStyle w:val="CommentReference"/>
          <w:rFonts w:asciiTheme="minorHAnsi" w:hAnsiTheme="minorHAnsi" w:cstheme="minorBidi"/>
        </w:rPr>
        <w:commentReference w:id="670"/>
      </w:r>
      <w:commentRangeEnd w:id="671"/>
      <w:r w:rsidR="00ED342B">
        <w:rPr>
          <w:rStyle w:val="CommentReference"/>
          <w:rFonts w:asciiTheme="minorHAnsi" w:hAnsiTheme="minorHAnsi" w:cstheme="minorBidi"/>
        </w:rPr>
        <w:commentReference w:id="671"/>
      </w:r>
      <w:commentRangeEnd w:id="672"/>
      <w:r w:rsidR="00C76153">
        <w:rPr>
          <w:rStyle w:val="CommentReference"/>
          <w:rFonts w:asciiTheme="minorHAnsi" w:hAnsiTheme="minorHAnsi" w:cstheme="minorBidi"/>
        </w:rPr>
        <w:commentReference w:id="672"/>
      </w:r>
    </w:p>
    <w:p w14:paraId="2AB29093" w14:textId="6A6DA381" w:rsidR="0042246D" w:rsidRDefault="0042246D" w:rsidP="0062247D">
      <w:pPr>
        <w:pStyle w:val="BodyText"/>
        <w:tabs>
          <w:tab w:val="left" w:pos="1415"/>
        </w:tabs>
        <w:jc w:val="both"/>
      </w:pPr>
      <w:r>
        <w:t xml:space="preserve">With the assumption that </w:t>
      </w:r>
      <w:r w:rsidR="00ED412D">
        <w:t>environmental factors influence the vector and the parasite geneflow</w:t>
      </w:r>
      <w:r>
        <w:t xml:space="preserve">, we looked at different environmental variables that might influence the genetic connectivity using </w:t>
      </w:r>
      <w:r w:rsidR="00E34F4F">
        <w:t xml:space="preserve">the </w:t>
      </w:r>
      <w:r>
        <w:t xml:space="preserve">landscape genetics framework. </w:t>
      </w:r>
      <w:commentRangeStart w:id="674"/>
      <w:r w:rsidR="00ED412D">
        <w:t>Using an optimisation algorithm, we created resistance surfaces from selected environmental features</w:t>
      </w:r>
      <w:r>
        <w:t xml:space="preserve"> and tested if the resistance distance obtained from the </w:t>
      </w:r>
      <w:r w:rsidR="00F35133">
        <w:t xml:space="preserve">corresponding </w:t>
      </w:r>
      <w:r>
        <w:t>environmental resistance surfaces is associated with the genetic distance.</w:t>
      </w:r>
      <w:commentRangeEnd w:id="674"/>
      <w:r w:rsidR="008B0BD6">
        <w:rPr>
          <w:rStyle w:val="CommentReference"/>
          <w:rFonts w:asciiTheme="minorHAnsi" w:hAnsiTheme="minorHAnsi" w:cstheme="minorBidi"/>
        </w:rPr>
        <w:commentReference w:id="674"/>
      </w:r>
      <w:r>
        <w:t xml:space="preserve"> For the parasite population, resistance surfaces obtained from the elevation and soil moisture were significantly associated with the genetic distance. The resistance for the geneflow was low in the areas of elevation around </w:t>
      </w:r>
      <w:r w:rsidR="00F35133">
        <w:t xml:space="preserve">the range of </w:t>
      </w:r>
      <w:r>
        <w:t>90</w:t>
      </w:r>
      <w:r w:rsidR="00F35133">
        <w:t>–</w:t>
      </w:r>
      <w:r>
        <w:t>150</w:t>
      </w:r>
      <w:r w:rsidR="00497B63">
        <w:t xml:space="preserve"> </w:t>
      </w:r>
      <w:r>
        <w:t>m and</w:t>
      </w:r>
      <w:r w:rsidR="00ED412D">
        <w:t>,</w:t>
      </w:r>
      <w:r>
        <w:t xml:space="preserve"> similarly, in the areas with soil moisture</w:t>
      </w:r>
      <w:r w:rsidR="00497B63">
        <w:t>,</w:t>
      </w:r>
      <w:r>
        <w:t xml:space="preserve"> 60</w:t>
      </w:r>
      <w:r w:rsidR="00497B63">
        <w:t>–</w:t>
      </w:r>
      <w:r>
        <w:t>190 mm. This roughly corresponds to the reported range of elevation (95</w:t>
      </w:r>
      <w:r w:rsidR="00497B63">
        <w:t>–</w:t>
      </w:r>
      <w:r>
        <w:t>142</w:t>
      </w:r>
      <w:r w:rsidR="00497B63">
        <w:t xml:space="preserve"> </w:t>
      </w:r>
      <w:r>
        <w:t>m)</w:t>
      </w:r>
      <w:r w:rsidR="00ED412D">
        <w:t>,</w:t>
      </w:r>
      <w:r>
        <w:t xml:space="preserve"> which </w:t>
      </w:r>
      <w:r w:rsidR="00497B63">
        <w:t xml:space="preserve">was </w:t>
      </w:r>
      <w:r>
        <w:t>hypothes</w:t>
      </w:r>
      <w:del w:id="675" w:author="Shannon Hedtke" w:date="2022-06-20T14:32:00Z">
        <w:r w:rsidDel="00662BFE">
          <w:delText>i</w:delText>
        </w:r>
      </w:del>
      <w:ins w:id="676" w:author="Shannon Hedtke" w:date="2022-06-20T14:32:00Z">
        <w:r w:rsidR="00662BFE">
          <w:t>is</w:t>
        </w:r>
      </w:ins>
      <w:del w:id="677" w:author="Shannon Hedtke" w:date="2022-06-20T14:32:00Z">
        <w:r w:rsidDel="00662BFE">
          <w:delText>z</w:delText>
        </w:r>
      </w:del>
      <w:r>
        <w:t xml:space="preserve">ed to be suitable for onchocerciasis </w:t>
      </w:r>
      <w:r w:rsidR="00497B63">
        <w:t xml:space="preserve">for </w:t>
      </w:r>
      <w:r>
        <w:t xml:space="preserve">geospatial modelling study of onchocerciasis in Ghana </w:t>
      </w:r>
      <w:r w:rsidR="006C5021">
        <w:fldChar w:fldCharType="begin"/>
      </w:r>
      <w:r w:rsidR="006C5021">
        <w:instrText xml:space="preserve"> ADDIN ZOTERO_ITEM CSL_CITATION {"citationID":"bwDJaWwL","properties":{"formattedCitation":"(Barro &amp; Oyana, 2012)","plainCitation":"(Barro &amp; Oyana, 2012)","noteIndex":0},"citationItems":[{"id":1013,"uris":["http://zotero.org/users/2873801/items/MZ75EFL8"],"itemData":{"id":1013,"type":"article-journal","container-title":"Spatial and Spatio-temporal Epidemiology","DOI":"10.1016/j.sste.2012.08.001","ISSN":"18775845","issue":"4","journalAbbreviation":"Spatial and Spatio-temporal Epidemiology","language":"en","page":"273-285","source":"DOI.org (Crossref)","title":"Predictive and epidemiologic modeling of the spatial risk of human onchocerciasis using biophysical factors: A case study of Ghana and Burundi","title-short":"Predictive and epidemiologic modeling of the spatial risk of human onchocerciasis using biophysical factors","volume":"3","author":[{"family":"Barro","given":"Alassane S."},{"family":"Oyana","given":"Tonny J."}],"issued":{"date-parts":[["2012",12]]}}}],"schema":"https://github.com/citation-style-language/schema/raw/master/csl-citation.json"} </w:instrText>
      </w:r>
      <w:r w:rsidR="006C5021">
        <w:fldChar w:fldCharType="separate"/>
      </w:r>
      <w:r w:rsidR="006C5021" w:rsidRPr="006C5021">
        <w:t>(Barro &amp; Oyana, 2012)</w:t>
      </w:r>
      <w:r w:rsidR="006C5021">
        <w:fldChar w:fldCharType="end"/>
      </w:r>
      <w:r>
        <w:t xml:space="preserve">. </w:t>
      </w:r>
      <w:commentRangeStart w:id="678"/>
      <w:commentRangeStart w:id="679"/>
      <w:r>
        <w:t>The high resistance for the parasites in low soil moisture area</w:t>
      </w:r>
      <w:r w:rsidR="00C0356A">
        <w:t>s</w:t>
      </w:r>
      <w:r>
        <w:t xml:space="preserve"> could be due to </w:t>
      </w:r>
      <w:r w:rsidR="00C0356A">
        <w:t xml:space="preserve">the </w:t>
      </w:r>
      <w:r>
        <w:t>un-arability of the land and</w:t>
      </w:r>
      <w:r w:rsidR="00C0356A">
        <w:t>,</w:t>
      </w:r>
      <w:r>
        <w:t xml:space="preserve"> thus, the lack of human hosts.</w:t>
      </w:r>
      <w:commentRangeEnd w:id="678"/>
      <w:r w:rsidR="00D8617C">
        <w:rPr>
          <w:rStyle w:val="CommentReference"/>
          <w:rFonts w:asciiTheme="minorHAnsi" w:hAnsiTheme="minorHAnsi" w:cstheme="minorBidi"/>
        </w:rPr>
        <w:commentReference w:id="678"/>
      </w:r>
      <w:commentRangeEnd w:id="679"/>
      <w:r w:rsidR="00C76153">
        <w:rPr>
          <w:rStyle w:val="CommentReference"/>
          <w:rFonts w:asciiTheme="minorHAnsi" w:hAnsiTheme="minorHAnsi" w:cstheme="minorBidi"/>
        </w:rPr>
        <w:commentReference w:id="679"/>
      </w:r>
      <w:r>
        <w:t xml:space="preserve"> Soil moisture is reported to be an important environmental feature influencing </w:t>
      </w:r>
      <w:r w:rsidR="00C0356A">
        <w:t xml:space="preserve">the </w:t>
      </w:r>
      <w:r>
        <w:t xml:space="preserve">occurrence of onchocerciasis in several other studies </w:t>
      </w:r>
      <w:r w:rsidR="001F00BB">
        <w:fldChar w:fldCharType="begin"/>
      </w:r>
      <w:r w:rsidR="001F00BB">
        <w:instrText xml:space="preserve"> ADDIN ZOTERO_ITEM CSL_CITATION {"citationID":"xNcCPjco","properties":{"formattedCitation":"(Cromwell et al., 2021; Shrestha et al., 2022)","plainCitation":"(Cromwell et al., 2021; Shrestha et al., 2022)","noteIndex":0},"citationItems":[{"id":1513,"uris":["http://zotero.org/users/2873801/items/CRINFIQL"],"itemData":{"id":1513,"type":"article-journal","abstract":"Recent evidence suggests that, in some foci, elimination of onchocerciasis from Africa may be feasible with mass drug administration (MDA) of ivermectin. To achieve continental elimination of transmission, mapping surveys will need to be conducted across all implementation units (IUs) for which endemicity status is currently unknown. Using boosted regression tree models with optimised hyperparameter selection, we estimated environmental suitability for onchocerciasis at the 5 × 5-km resolution across Africa. In order to classify IUs that include locations that are environmentally suitable, we used receiver operating characteristic (ROC) analysis to identify an optimal threshold for suitability concordant with locations where onchocerciasis has been previously detected. This threshold value was then used to classify IUs (more suitable or less suitable) based on the location within the IU with the largest mean prediction. Mean estimates of environmental suitability suggest large areas across West and Central Africa, as well as focal areas of East Africa, are suitable for onchocerciasis transmission, consistent with the presence of current control and elimination of transmission efforts. The ROC analysis identified a mean environmental suitability index of 0·71 as a threshold to classify based on the location with the largest mean prediction within the IU. Of the IUs considered for mapping surveys, 50·2% exceed this threshold for suitability in at least one 5 × 5-km location. The formidable scale of data collection required to map onchocerciasis endemicity across the African continent presents an opportunity to use spatial data to identify areas likely to be suitable for onchocerciasis transmission. National onchocerciasis elimination programmes may wish to consider prioritising these IUs for mapping surveys as human resources, laboratory capacity, and programmatic schedules may constrain survey implementation, and possibly delaying MDA initiation in areas that would ultimately qualify.","container-title":"PLOS Neglected Tropical Diseases","DOI":"10.1371/journal.pntd.0008824","ISSN":"1935-2735","issue":"7","journalAbbreviation":"PLOS Neglected Tropical Diseases","language":"en","note":"publisher: Public Library of Science","page":"e0008824","source":"PLoS Journals","title":"Predicting the environmental suitability for onchocerciasis in Africa as an aid to elimination planning","volume":"15","author":[{"family":"Cromwell","given":"Elizabeth A."},{"family":"Osborne","given":"Joshua C. P."},{"family":"Unnasch","given":"Thomas R."},{"family":"Basáñez","given":"Maria-Gloria"},{"family":"Gass","given":"Katherine M."},{"family":"Barbre","given":"Kira A."},{"family":"Hill","given":"Elex"},{"family":"Johnson","given":"Kimberly B."},{"family":"Donkers","given":"Katie M."},{"family":"Shirude","given":"Shreya"},{"family":"Schmidt","given":"Chris A."},{"family":"Adekanmbi","given":"Victor"},{"family":"Adetokunboh","given":"Olatunji O."},{"family":"Afarideh","given":"Mohsen"},{"family":"Ahmadpour","given":"Ehsan"},{"family":"Ahmed","given":"Muktar Beshir"},{"family":"Akalu","given":"Temesgen Yihunie"},{"family":"Al-Aly","given":"Ziyad"},{"family":"Alanezi","given":"Fahad Mashhour"},{"family":"Alanzi","given":"Turki M."},{"family":"Alipour","given":"Vahid"},{"family":"Andrei","given":"Catalina Liliana"},{"family":"Ansari","given":"Fereshteh"},{"family":"Ansha","given":"Mustafa Geleto"},{"family":"Anvari","given":"Davood"},{"family":"Appiah","given":"Seth Christopher Yaw"},{"family":"Arabloo","given":"Jalal"},{"family":"Arnold","given":"Benjamin F."},{"family":"Ausloos","given":"Marcel"},{"family":"Ayanore","given":"Martin Amogre"},{"family":"Baig","given":"Atif Amin"},{"family":"Banach","given":"Maciej"},{"family":"Barac","given":"Aleksandra"},{"family":"Bärnighausen","given":"Till Winfried"},{"family":"Bayati","given":"Mohsen"},{"family":"Bhattacharyya","given":"Krittika"},{"family":"Bhutta","given":"Zulfiqar A."},{"family":"Bibi","given":"Sadia"},{"family":"Bijani","given":"Ali"},{"family":"Bohlouli","given":"Somayeh"},{"family":"Bohluli","given":"Mahdi"},{"family":"Brady","given":"Oliver J."},{"family":"Bragazzi","given":"Nicola Luigi"},{"family":"Butt","given":"Zahid A."},{"family":"Carvalho","given":"Felix"},{"family":"Chatterjee","given":"Souranshu"},{"family":"Chattu","given":"Vijay Kumar"},{"family":"Chattu","given":"Soosanna Kumary"},{"family":"Cormier","given":"Natalie Maria"},{"family":"Dahlawi","given":"Saad M. A."},{"family":"Damiani","given":"Giovanni"},{"family":"Daoud","given":"Farah"},{"family":"Darwesh","given":"Aso Mohammad"},{"family":"Daryani","given":"Ahmad"},{"family":"Deribe","given":"Kebede"},{"family":"Dharmaratne","given":"Samath Dhamminda"},{"family":"Diaz","given":"Daniel"},{"family":"Do","given":"Hoa Thi"},{"family":"Zaki","given":"Maysaa El Sayed"},{"family":"Tantawi","given":"Maha El"},{"family":"Elemineh","given":"Demelash Abewa"},{"family":"Faraj","given":"Anwar"},{"family":"Harandi","given":"Majid Fasihi"},{"family":"Fatahi","given":"Yousef"},{"family":"Feigin","given":"Valery L."},{"family":"Fernandes","given":"Eduarda"},{"family":"Foigt","given":"Nataliya A."},{"family":"Foroutan","given":"Masoud"},{"family":"Franklin","given":"Richard Charles"},{"family":"Gubari","given":"Mohammed Ibrahim Mohialdeen"},{"family":"Guido","given":"Davide"},{"family":"Guo","given":"Yuming"},{"family":"Haj-Mirzaian","given":"Arvin"},{"family":"Abdullah","given":"Kanaan Hamagharib"},{"family":"Hamidi","given":"Samer"},{"family":"Herteliu","given":"Claudiu"},{"family":"Hidru","given":"Hagos Degefa","dropping-particle":"de"},{"family":"Higazi","given":"Tarig B."},{"family":"Hossain","given":"Naznin"},{"family":"Hosseinzadeh","given":"Mehdi"},{"family":"Househ","given":"Mowafa"},{"family":"Ilesanmi","given":"Olayinka Stephen"},{"family":"Ilic","given":"Milena D."},{"family":"Ilic","given":"Irena M."},{"family":"Iqbal","given":"Usman"},{"family":"Irvani","given":"Seyed Sina Naghibi"},{"family":"Jha","given":"Ravi Prakash"},{"family":"Joukar","given":"Farahnaz"},{"family":"Jozwiak","given":"Jacek Jerzy"},{"family":"Kabir","given":"Zubair"},{"family":"Kalankesh","given":"Leila R."},{"family":"Kalhor","given":"Rohollah"},{"family":"Matin","given":"Behzad Karami"},{"family":"Karimi","given":"Salah Eddin"},{"family":"Kasaeian","given":"Amir"},{"family":"Kavetskyy","given":"Taras"},{"family":"Kayode","given":"Gbenga A."},{"family":"Karyani","given":"Ali Kazemi"},{"family":"Kelbore","given":"Abraham Getachew"},{"family":"Keramati","given":"Maryam"},{"family":"Khalilov","given":"Rovshan"},{"family":"Khan","given":"Ejaz Ahmad"},{"family":"Khan","given":"Md Nuruzzaman Nuruzzaman"},{"family":"Khatab","given":"Khaled"},{"family":"Khater","given":"Mona M."},{"family":"Kianipour","given":"Neda"},{"family":"Kibret","given":"Kelemu Tilahun"},{"family":"Kim","given":"Yun Jin"},{"family":"Kosen","given":"Soewarta"},{"family":"Krohn","given":"Kris J."},{"family":"Kusuma","given":"Dian"},{"family":"Vecchia","given":"Carlo La"},{"family":"Lansingh","given":"Van Charles"},{"family":"Lee","given":"Paul H."},{"family":"LeGrand","given":"Kate E."},{"family":"Li","given":"Shanshan"},{"family":"Longbottom","given":"Joshua"},{"family":"Razek","given":"Hassan Magdy Abd El"},{"family":"Razek","given":"Muhammed Magdy Abd El"},{"family":"Maleki","given":"Afshin"},{"family":"Mamun","given":"Abdullah A."},{"family":"Manafi","given":"Ali"},{"family":"Manafi","given":"Navid"},{"family":"Mansournia","given":"Mohammad Ali"},{"family":"Martins-Melo","given":"Francisco Rogerlândio"},{"family":"Mazidi","given":"Mohsen"},{"family":"McAlinden","given":"Colm"},{"family":"Meharie","given":"Birhanu Geta"},{"family":"Mendoza","given":"Walter"},{"family":"Mengesha","given":"Endalkachew Worku"},{"family":"Mengistu","given":"Desalegn Tadese"},{"family":"Mereta","given":"Seid Tiku"},{"family":"Mestrovic","given":"Tomislav"},{"family":"Miller","given":"Ted R."},{"family":"Miri","given":"Mohammad"},{"family":"Moghadaszadeh","given":"Masoud"},{"family":"Mohammadian-Hafshejani","given":"Abdollah"},{"family":"Mohammadpourhodki","given":"Reza"},{"family":"Mohammed","given":"Shafiu"},{"family":"Mohammed","given":"Salahuddin"},{"family":"Moradi","given":"Masoud"},{"family":"Moradzadeh","given":"Rahmatollah"},{"family":"Moraga","given":"Paula"},{"family":"Mosser","given":"Jonathan F."},{"family":"Naderi","given":"Mehdi"},{"family":"Nagarajan","given":"Ahamarshan Jayaraman"},{"family":"Naik","given":"Gurudatta"},{"family":"Negoi","given":"Ionut"},{"family":"Nguyen","given":"Cuong Tat"},{"family":"Nguyen","given":"Huong Lan Thi"},{"family":"Nguyen","given":"Trang Huyen"},{"family":"Nikbakhsh","given":"Rajan"},{"family":"Oancea","given":"Bogdan"},{"family":"Olagunju","given":"Tinuke O."},{"family":"Olagunju","given":"Andrew T."},{"family":"Bali","given":"Ahmed Omar"},{"family":"Onwujekwe","given":"Obinna E."},{"family":"Pana","given":"Adrian"},{"family":"Pourjafar","given":"Hadi"},{"family":"Rahim","given":"Fakher"},{"family":"Rahman","given":"Mohammad Hifz Ur"},{"family":"Rathi","given":"Priya"},{"family":"Rawaf","given":"Salman"},{"family":"Rawaf","given":"David Laith"},{"family":"Rawassizadeh","given":"Reza"},{"family":"Resnikoff","given":"Serge"},{"family":"Reta","given":"Melese Abate"},{"family":"Rezapour","given":"Aziz"},{"family":"Rubagotti","given":"Enrico"},{"family":"Rubino","given":"Salvatore"},{"family":"Sadeghi","given":"Ehsan"},{"family":"Saghafipour","given":"Abedin"},{"family":"Sajadi","given":"S. Mohammad"},{"family":"Samy","given":"Abdallah M."},{"family":"Sarmiento-Suárez","given":"Rodrigo"},{"family":"Sawhney","given":"Monika"},{"family":"Schipp","given":"Megan F."},{"family":"Shaheen","given":"Amira A."},{"family":"Shaikh","given":"Masood Ali"},{"family":"Shamsizadeh","given":"Morteza"},{"family":"Sharafi","given":"Kiomars"},{"family":"Sheikh","given":"Aziz"},{"family":"Shetty","given":"B. Suresh Kumar"},{"family":"Shin","given":"Jae Il"},{"family":"Shivakumar","given":"K. M."},{"family":"Simonetti","given":"Biagio"},{"family":"Singh","given":"Jasvinder A."},{"family":"Skiadaresi","given":"Eirini"},{"family":"Soheili","given":"Amin"},{"family":"Soltani","given":"Shahin"},{"family":"Spurlock","given":"Emma Elizabeth"},{"family":"Sufiyan","given":"Mu’awiyyah Babale"},{"family":"Tabuchi","given":"Takahiro"},{"family":"Tapak","given":"Leili"},{"family":"Thompson","given":"Robert L."},{"family":"Thomson","given":"Alan J."},{"family":"Traini","given":"Eugenio"},{"family":"Tran","given":"Bach Xuan"},{"family":"Ullah","given":"Irfan"},{"family":"Ullah","given":"Saif"},{"family":"Uneke","given":"Chigozie Jesse"},{"family":"Unnikrishnan","given":"Bhaskaran"},{"family":"Uthman","given":"Olalekan A."},{"family":"Melchers","given":"Natalie V. S. Vinkeles"},{"family":"Violante","given":"Francesco S."},{"family":"Wolde","given":"Haileab Fekadu"},{"family":"Wonde","given":"Tewodros Eshete"},{"family":"Yamada","given":"Tomohide"},{"family":"Yaya","given":"Sanni"},{"family":"Yazdi-Feyzabadi","given":"Vahid"},{"family":"Yip","given":"Paul"},{"family":"Yonemoto","given":"Naohiro"},{"family":"Yousof","given":"Hebat-Allah Salah A."},{"family":"Yu","given":"Chuanhua"},{"family":"Yu","given":"Yong"},{"family":"Yusefzadeh","given":"Hasan"},{"family":"Zaki","given":"Leila"},{"family":"Zaman","given":"Sojib Bin"},{"family":"Zamanian","given":"Maryam"},{"family":"Zhang","given":"Zhi-Jiang"},{"family":"Zhang","given":"Yunquan"},{"family":"Ziapour","given":"Arash"},{"family":"Hay","given":"Simon I."},{"family":"Pigott","given":"David M."}],"issued":{"date-parts":[["2021",7,28]]}}},{"id":1589,"uris":["http://zotero.org/users/2873801/items/XZGURNKQ"],"itemData":{"id":1589,"type":"article","abstract":"Background\nOnchocerciasis is a neglected tropical and filarial disease transmitted by the bites of blackflies, causing blindness and severe skin lesions. The change in focus for onchocerciasis management from control to elimination requires thorough mapping of pre-control endemicity to identify areas requiring interventions and to monitor progress. Onchocerca volvulus infection prevalence in sub-Saharan Africa is spatially continuous and heterogeneous, and highly endemic areas may contribute to transmission in areas of low endemicity or vice-versa. Ethiopia is one such onchocerciasis-endemic country with heterogeneous O. volvulus infection prevalence, and many districts are still unmapped despite their potential for O. volvulus infection transmission. \nMethodology/Principle findings\nA Bayesian geostatistical model was fitted for retrospective pre-intervention nodule prevalence data collected from 916 unique sites and 35,077 people across Ethiopia. We used multiple environmental, socio-demographic, and climate variables to estimate the pre-intervention prevalence of O. volvulus infection across Ethiopia and to explore their relationship with prevalence. Prevalence was high in southern and northwestern Ethiopia and low in Ethiopia's central and eastern parts. Distance to the nearest river (-0.015, 95% BCI: -0.025 - -0.005), precipitation seasonality (-0.017, 95% BCI: -0.032 - -0.001), and flow accumulation (-0.042, 95% BCI: -0.07 - -0.019) were negatively associated with O. volvulus infection prevalence, while soil moisture (0.0216, 95% BCI: 0.014 - 0.03) was positively associated. \nConclusions/Significance\nInfection distribution was correlated with habitat suitability for vector breeding and associated biting behavior. The modeled pre-intervention prevalence can be used as a guide for determining priority for intervention in regions of Ethiopia that are currently unmapped, most of which have comparatively low infection prevalence.","genre":"preprint","language":"en","note":"DOI: 10.1101/2022.01.10.22269016","publisher":"Epidemiology","source":"DOI.org (Crossref)","title":"Geospatial modeling of pre-intervention prevalence of &lt;i&gt;Onchocerca volvulus&lt;/i&gt; infection in Ethiopia as an aid to onchocerciasis elimination","URL":"http://medrxiv.org/lookup/doi/10.1101/2022.01.10.22269016","author":[{"family":"Shrestha","given":"Himal"},{"family":"McCulloch","given":"Karen"},{"family":"Hedtke","given":"Shannon M"},{"family":"Grant","given":"Warwick N"}],"accessed":{"date-parts":[["2022",1,24]]},"issued":{"date-parts":[["2022",1,11]]}}}],"schema":"https://github.com/citation-style-language/schema/raw/master/csl-citation.json"} </w:instrText>
      </w:r>
      <w:r w:rsidR="001F00BB">
        <w:fldChar w:fldCharType="separate"/>
      </w:r>
      <w:r w:rsidR="001F00BB" w:rsidRPr="001F00BB">
        <w:t>(Cromwell et al., 2021; Shrestha et al., 2022)</w:t>
      </w:r>
      <w:r w:rsidR="001F00BB">
        <w:fldChar w:fldCharType="end"/>
      </w:r>
      <w:r>
        <w:t xml:space="preserve">. Similarly, high soil </w:t>
      </w:r>
      <w:r>
        <w:lastRenderedPageBreak/>
        <w:t xml:space="preserve">moisture areas might also not be suitable for onchocerciasis as those </w:t>
      </w:r>
      <w:r w:rsidR="00A008D2">
        <w:t xml:space="preserve">were </w:t>
      </w:r>
      <w:r>
        <w:t xml:space="preserve">around lake Volta with non-flowing water and generally </w:t>
      </w:r>
      <w:r w:rsidR="00FE3DA6">
        <w:t>un</w:t>
      </w:r>
      <w:r>
        <w:t>suitable for vector breeding. Lake Volta is one of the biggest artificial lakes in the world</w:t>
      </w:r>
      <w:r w:rsidR="00FE3DA6">
        <w:t>. The l</w:t>
      </w:r>
      <w:r>
        <w:t xml:space="preserve">akes formed by river dams have been reported to affect the vector breeding sites decreasing onchocerciasis transmission </w:t>
      </w:r>
      <w:r w:rsidR="00B43B04">
        <w:fldChar w:fldCharType="begin"/>
      </w:r>
      <w:r w:rsidR="00C94A97">
        <w:instrText xml:space="preserve"> ADDIN ZOTERO_ITEM CSL_CITATION {"citationID":"TBXFZNMm","properties":{"formattedCitation":"(Katabarwa et al., 2020; Post et al., 2013; Zarroug et al., 2019)","plainCitation":"(Katabarwa et al., 2020; Post et al., 2013; Zarroug et al., 2019)","noteIndex":0},"citationItems":[{"id":1394,"uris":["http://zotero.org/users/2873801/items/P6IF2JYW"],"itemData":{"id":1394,"type":"article-journal","container-title":"PLOS Neglected Tropical Diseases","DOI":"10.1371/journal.pntd.0007830","ISSN":"1935-2735","issue":"2","journalAbbreviation":"PLoS Negl Trop Dis","language":"en","page":"e0007830","source":"DOI.org (Crossref)","title":"The Galabat-Metema cross-border onchocerciasis focus: The first coordinated interruption of onchocerciasis transmission in Africa","title-short":"The Galabat-Metema cross-border onchocerciasis focus","volume":"14","author":[{"family":"Katabarwa","given":"Moses N."},{"family":"Zarroug","given":"Isam M. A."},{"family":"Negussu","given":"Nebiyu"},{"family":"Aziz","given":"Nabil M."},{"family":"Tadesse","given":"Zerihun"},{"family":"Elmubark","given":"Wigdan A."},{"family":"Shumo","given":"Zainab"},{"family":"Meribo","given":"Kadu"},{"family":"Kamal","given":"Hashim"},{"family":"Mohammed","given":"Aderajew"},{"family":"Bitew","given":"Yewondwossen"},{"family":"Seid","given":"Tewodros"},{"family":"Bekele","given":"Firdaweke"},{"family":"Yilak","given":"Abebual"},{"family":"Endeshaw","given":"Tekola"},{"family":"Hassen","given":"Mohammed"},{"family":"Tillahun","given":"Abate"},{"family":"Samuel","given":"Fikresilasie"},{"family":"Birhanu","given":"Henok"},{"family":"Asmare","given":"Tadesse"},{"family":"Boakye","given":"Daniel"},{"family":"Feleke","given":"Sindew M."},{"family":"Unnasch","given":"Thomas"},{"family":"Post","given":"Rory"},{"family":"Higazi","given":"Tarig"},{"family":"Griswold","given":"Emily"},{"family":"Mackenzie","given":"Charles"},{"family":"Richards","given":"Frank"}],"editor":[{"family":"Makepeace","given":"Benjamin L."}],"issued":{"date-parts":[["2020",2,6]]}}},{"id":1775,"uris":["http://zotero.org/users/2873801/items/XVVH6QH7"],"itemData":{"id":1775,"type":"article-journal","abstract":"Abstract\n            \n              Background\n              \n                Simulium damnosum\n                s.l., the most important vector of onchocerciasis in Africa, is a complex of sibling species that have been described on the basis of differences in their larval polytene chromosomes. These (cyto) species differ in their geographical distributions, ecologies and epidemiological roles. In Ghana, distributional changes have been recorded as a consequence of vector control and environmental change (e.g. deforestation), with potential disease consequences. We review the distribution of cytospecies in southern Ghana and report changes observed with reference to historical data collated from 1971 to 2005 and new identifications made between 2006 and 2011.\n              \n            \n            \n              Methods/Results\n              \n                Larvae were collected from riverine breeding sites, fixed in Carnoy’s solution and chromosome preparations made. Cytotaxonomic identifications from 1,232 samples (including 49 new samples) were analysed. We report long-term stability in cytospecies distribution in the rivers Afram, Akrum, Pawnpawn and Pru. For the rivers Oda, Ofin and Tano we describe (for the first time) patterns of distribution. We could not detect cytospecies composition changes in the upper Pra, and the lower Pra seems to have been stable. The elimination of the Djodji form of\n                S\n                . \n                sanctipauli\n                in the Volta Region seems to have had no long-term effects on the distribution of the other cytospecies, despite an initial surge by\n                S\n                . \n                yahense\n                . There has been a recent increase in the occurrence of savannah cytospecies in the river Asukawkaw, and this might be related to continuing deforestation.\n              \n            \n            \n              Conclusions\n              Cytospecies’ distributions have not been stable from 1971 to 2011. Although there are no obvious causes for the temporary appearance and subsequent disappearance of cytospecies in a particular location, a major influence has been vector control and migration patterns, probably explaining observed changes on the Black Volta and lower Volta rivers. Deforestation was previously implicated in an increase of savannah cytospecies in southern Ghana (1975–1997). Our data had little power to support (or refute) suggestions of a continuing increase, except in the Asukawkaw river basin.","container-title":"Parasites &amp; Vectors","DOI":"10.1186/1756-3305-6-205","ISSN":"1756-3305","issue":"1","journalAbbreviation":"Parasites Vectors","language":"en","page":"205","source":"DOI.org (Crossref)","title":"Stability and change in the distribution of cytospecies of the Simulium damnosum complex (Diptera: Simuliidae) in southern Ghana from 1971 to 2011","title-short":"Stability and change in the distribution of cytospecies of the Simulium damnosum complex (Diptera","volume":"6","author":[{"family":"Post","given":"Rory J"},{"family":"Cheke","given":"Robert A"},{"family":"Boakye","given":"Daniel A"},{"family":"Wilson","given":"Michael D"},{"family":"Osei-Atweneboana","given":"Mike Y"},{"family":"Tetteh-Kumah","given":"Anthony"},{"family":"Lamberton","given":"Poppy HL"},{"family":"Crainey","given":"J Lee"},{"family":"Yaméogo","given":"Laurent"},{"family":"Basáñez","given":"María-Gloria"}],"issued":{"date-parts":[["2013",12]]}}},{"id":1479,"uris":["http://zotero.org/users/2873801/items/7BT2MEBF"],"itemData":{"id":1479,"type":"article-journal","abstract":"Onchocerciasis is caused by a nematode worm Onchocerca volvulus, which is transmitted in Sudan by black fly vectors of the Simulium damnosum sensu lato species complex. In Sudan, the disease is found in four foci where fast flowing rivers provide suitable breeding sites for the Simulium vector flies. The construction of dams and irrigation schemes for agricultural purposes has affected black fly breeding and distribution, such as in Merowe Dam in Abu-Hamed focus, where the perennially flowing water downstream of the Dam created new vector breeding sites, thereby, changing the pattern of disease transmission and creating public health problems. Based on this situation, this study was carried out to measure the effect of the Upper Atbara and Setit Dam complex on the distribution of Simulium damnosum s.l. breeding sites and on disease elimination in the Galabat sub-focus in eastern Sudan.","container-title":"BMC Infectious Diseases","DOI":"10.1186/s12879-019-4113-1","ISSN":"1471-2334","issue":"1","journalAbbreviation":"BMC Infectious Diseases","page":"477","source":"BioMed Central","title":"Notes on distribution of &lt;i&gt;Simulium damnosum s. l.&lt;/i&gt; along Atbara River in Galabat sub-focus, eastern Sudan","volume":"19","author":[{"family":"Zarroug","given":"Isam M. A."},{"family":"Elaagip","given":"Arwa"},{"family":"Gumaa","given":"Suhaib G."},{"family":"Ali","given":"Altayeb K."},{"family":"Ahmed","given":"Ayman"},{"family":"Siam","given":"Hanaa A. M."},{"family":"Abdelgadir","given":"Deena M."},{"family":"Surakat","given":"Olabanji A."},{"family":"Olamiju","given":"Olatunwa J."},{"family":"Boakye","given":"Daniel A."},{"family":"Aziz","given":"Nabil"},{"family":"Hashim","given":"Kamal"}],"issued":{"date-parts":[["2019",5,28]]}}}],"schema":"https://github.com/citation-style-language/schema/raw/master/csl-citation.json"} </w:instrText>
      </w:r>
      <w:r w:rsidR="00B43B04">
        <w:fldChar w:fldCharType="separate"/>
      </w:r>
      <w:r w:rsidR="00C94A97" w:rsidRPr="00C94A97">
        <w:t>(Katabarwa et al., 2020; Post et al., 2013; Zarroug et al., 2019)</w:t>
      </w:r>
      <w:r w:rsidR="00B43B04">
        <w:fldChar w:fldCharType="end"/>
      </w:r>
      <w:r>
        <w:t>.</w:t>
      </w:r>
    </w:p>
    <w:p w14:paraId="2A4548FD" w14:textId="77777777" w:rsidR="00C70F6D" w:rsidRDefault="0042246D" w:rsidP="0062247D">
      <w:pPr>
        <w:pStyle w:val="BodyText"/>
        <w:tabs>
          <w:tab w:val="left" w:pos="1415"/>
        </w:tabs>
        <w:jc w:val="both"/>
      </w:pPr>
      <w:commentRangeStart w:id="680"/>
      <w:r>
        <w:t>Similarly</w:t>
      </w:r>
      <w:commentRangeEnd w:id="680"/>
      <w:r w:rsidR="00D8617C">
        <w:rPr>
          <w:rStyle w:val="CommentReference"/>
          <w:rFonts w:asciiTheme="minorHAnsi" w:hAnsiTheme="minorHAnsi" w:cstheme="minorBidi"/>
        </w:rPr>
        <w:commentReference w:id="680"/>
      </w:r>
      <w:r>
        <w:t xml:space="preserve">, the resistance surface derived from soil moisture was also significantly associated with vector population genetics. However, the transformation parameter </w:t>
      </w:r>
      <w:r w:rsidR="00401546">
        <w:t>differed from</w:t>
      </w:r>
      <w:r>
        <w:t xml:space="preserve"> the resistance surface obtained for the parasite population. The resistance was low for areas with low soil moisture 22</w:t>
      </w:r>
      <w:r w:rsidR="00A008D2">
        <w:t>–</w:t>
      </w:r>
      <w:r>
        <w:t>90 mm</w:t>
      </w:r>
      <w:r w:rsidR="00AF0381">
        <w:t xml:space="preserve"> (vs high resistance for the parasite population in areas with low soil moisture)</w:t>
      </w:r>
      <w:r>
        <w:t>, and the resistance increased almost linearly with the increase in soil moisture. This suggests that vector population geneflow occurred with relatively low resistance in areas with low soil moisture</w:t>
      </w:r>
      <w:r w:rsidR="00420FA1">
        <w:t>,</w:t>
      </w:r>
      <w:r>
        <w:t xml:space="preserve"> </w:t>
      </w:r>
      <w:r w:rsidR="002134FF">
        <w:t xml:space="preserve">unlike </w:t>
      </w:r>
      <w:r>
        <w:t xml:space="preserve">the parasite </w:t>
      </w:r>
      <w:commentRangeStart w:id="681"/>
      <w:r>
        <w:t>geneflow</w:t>
      </w:r>
      <w:commentRangeEnd w:id="681"/>
      <w:r w:rsidR="00CD7381">
        <w:rPr>
          <w:rStyle w:val="CommentReference"/>
          <w:rFonts w:asciiTheme="minorHAnsi" w:hAnsiTheme="minorHAnsi" w:cstheme="minorBidi"/>
        </w:rPr>
        <w:commentReference w:id="681"/>
      </w:r>
      <w:r>
        <w:t>. The possible explanation for this could be the absence of human hosts in areas of low soil moisture around the western region of the transition ecological zone of Ghana. Some of those areas are a part of Bui national park</w:t>
      </w:r>
      <w:r w:rsidR="00C70F6D">
        <w:t>,</w:t>
      </w:r>
      <w:r>
        <w:t xml:space="preserve"> where there might be black flies but are particularly characterised </w:t>
      </w:r>
      <w:r w:rsidR="00C70F6D">
        <w:t>by</w:t>
      </w:r>
      <w:r>
        <w:t xml:space="preserve"> sparse human </w:t>
      </w:r>
      <w:commentRangeStart w:id="682"/>
      <w:r>
        <w:t>density</w:t>
      </w:r>
      <w:commentRangeEnd w:id="682"/>
      <w:r w:rsidR="00D8617C">
        <w:rPr>
          <w:rStyle w:val="CommentReference"/>
          <w:rFonts w:asciiTheme="minorHAnsi" w:hAnsiTheme="minorHAnsi" w:cstheme="minorBidi"/>
        </w:rPr>
        <w:commentReference w:id="682"/>
      </w:r>
      <w:r>
        <w:t>.</w:t>
      </w:r>
    </w:p>
    <w:p w14:paraId="11CA26ED" w14:textId="011B78B1" w:rsidR="007733A7" w:rsidRPr="007733A7" w:rsidRDefault="0042246D" w:rsidP="0062247D">
      <w:pPr>
        <w:pStyle w:val="BodyText"/>
        <w:tabs>
          <w:tab w:val="left" w:pos="1415"/>
        </w:tabs>
        <w:jc w:val="both"/>
      </w:pPr>
      <w:r>
        <w:t xml:space="preserve">Furthermore, in a study by </w:t>
      </w:r>
      <w:r w:rsidR="003C1AFA">
        <w:fldChar w:fldCharType="begin"/>
      </w:r>
      <w:r w:rsidR="003C1AFA">
        <w:instrText xml:space="preserve"> ADDIN ZOTERO_ITEM CSL_CITATION {"citationID":"1EUiaHyv","properties":{"formattedCitation":"(Doyle et al., 2016)","plainCitation":"(Doyle et al., 2016)","noteIndex":0},"citationItems":[{"id":1776,"uris":["http://zotero.org/users/2873801/items/B5VWHX5I"],"itemData":{"id":1776,"type":"article-journal","container-title":"Parasites &amp; Vectors","DOI":"10.1186/s13071-016-1832-7","ISSN":"1756-3305","issue":"1","journalAbbreviation":"Parasites Vectors","language":"en","page":"536","source":"DOI.org (Crossref)","title":"Discrimination between Onchocerca volvulus and O. ochengi filarial larvae in Simulium damnosum (s.l.) and their distribution throughout central Ghana using a versatile high-resolution speciation assay","volume":"9","author":[{"family":"Doyle","given":"Stephen R."},{"family":"Armoo","given":"Samuel"},{"family":"Renz","given":"Alfons"},{"family":"Taylor","given":"Mark J."},{"family":"Osei-Atweneboana","given":"Mike Yaw"},{"family":"Grant","given":"Warwick N."}],"issued":{"date-parts":[["2016",12]]}}}],"schema":"https://github.com/citation-style-language/schema/raw/master/csl-citation.json"} </w:instrText>
      </w:r>
      <w:r w:rsidR="003C1AFA">
        <w:fldChar w:fldCharType="separate"/>
      </w:r>
      <w:r w:rsidR="003C1AFA" w:rsidRPr="003C1AFA">
        <w:t xml:space="preserve">Doyle et al., </w:t>
      </w:r>
      <w:r w:rsidR="00141C71">
        <w:t>(</w:t>
      </w:r>
      <w:r w:rsidR="003C1AFA" w:rsidRPr="003C1AFA">
        <w:t>2016)</w:t>
      </w:r>
      <w:r w:rsidR="003C1AFA">
        <w:fldChar w:fldCharType="end"/>
      </w:r>
      <w:r>
        <w:t xml:space="preserve"> which discriminated the </w:t>
      </w:r>
      <w:r w:rsidRPr="00873FEC">
        <w:rPr>
          <w:i/>
          <w:iCs/>
        </w:rPr>
        <w:t>O. volvulus</w:t>
      </w:r>
      <w:r>
        <w:t xml:space="preserve"> and </w:t>
      </w:r>
      <w:r w:rsidRPr="00873FEC">
        <w:rPr>
          <w:i/>
          <w:iCs/>
        </w:rPr>
        <w:t>O. ochengi</w:t>
      </w:r>
      <w:r>
        <w:t xml:space="preserve"> larvae from blackflies collected in these regions, the proportion of </w:t>
      </w:r>
      <w:r w:rsidRPr="00873FEC">
        <w:rPr>
          <w:i/>
          <w:iCs/>
        </w:rPr>
        <w:t>O. volvulus</w:t>
      </w:r>
      <w:r>
        <w:t xml:space="preserve"> larvae from flies were lower in western communities compared to the communities in the central and the eastern parts of the transition ecological region of Ghana. It was speculated that the spatial difference in </w:t>
      </w:r>
      <w:r w:rsidR="00873FEC">
        <w:t xml:space="preserve">the </w:t>
      </w:r>
      <w:r>
        <w:t xml:space="preserve">proportion of </w:t>
      </w:r>
      <w:r w:rsidRPr="00873FEC">
        <w:rPr>
          <w:i/>
          <w:iCs/>
        </w:rPr>
        <w:t>O. ochengi</w:t>
      </w:r>
      <w:r>
        <w:t xml:space="preserve"> larvae was due to the seasonal increase (in </w:t>
      </w:r>
      <w:r w:rsidR="0099204A">
        <w:t xml:space="preserve">the </w:t>
      </w:r>
      <w:r>
        <w:t xml:space="preserve">dry season) in </w:t>
      </w:r>
      <w:r w:rsidR="0099204A">
        <w:t xml:space="preserve">the </w:t>
      </w:r>
      <w:r>
        <w:t xml:space="preserve">cattle population in the north-western regions. Therefore, the presence of </w:t>
      </w:r>
      <w:r w:rsidRPr="00873FEC">
        <w:rPr>
          <w:i/>
          <w:iCs/>
        </w:rPr>
        <w:t>O. ochengi</w:t>
      </w:r>
      <w:r>
        <w:t xml:space="preserve"> in high proportion in these region</w:t>
      </w:r>
      <w:r w:rsidR="00873FEC">
        <w:t>s</w:t>
      </w:r>
      <w:r>
        <w:t xml:space="preserve"> </w:t>
      </w:r>
      <w:r w:rsidR="00873FEC">
        <w:t xml:space="preserve">might have impacted </w:t>
      </w:r>
      <w:r>
        <w:t xml:space="preserve">the vectorial capacity for the </w:t>
      </w:r>
      <w:r w:rsidRPr="00873FEC">
        <w:rPr>
          <w:i/>
          <w:iCs/>
        </w:rPr>
        <w:t>O. volvulus</w:t>
      </w:r>
      <w:r w:rsidR="007521DB">
        <w:rPr>
          <w:i/>
          <w:iCs/>
        </w:rPr>
        <w:t xml:space="preserve"> </w:t>
      </w:r>
      <w:r w:rsidR="007521DB">
        <w:t xml:space="preserve">as a result of saturation of the vectors with </w:t>
      </w:r>
      <w:r w:rsidR="007521DB" w:rsidRPr="007521DB">
        <w:rPr>
          <w:i/>
          <w:iCs/>
        </w:rPr>
        <w:t>O. ochengi</w:t>
      </w:r>
      <w:r w:rsidR="007521DB">
        <w:t xml:space="preserve"> </w:t>
      </w:r>
      <w:r w:rsidR="001A30A7">
        <w:fldChar w:fldCharType="begin"/>
      </w:r>
      <w:r w:rsidR="001A30A7">
        <w:instrText xml:space="preserve"> ADDIN ZOTERO_ITEM CSL_CITATION {"citationID":"cbK9ZO9D","properties":{"formattedCitation":"(Renz et al., 1982; Wahl et al., 1998)","plainCitation":"(Renz et al., 1982; Wahl et al., 1998)","noteIndex":0},"citationItems":[{"id":1778,"uris":["http://zotero.org/users/2873801/items/R6KKMR9L"],"itemData":{"id":1778,"type":"article-journal","note":"publisher: Onchocerciasis Control Programme in the Volta River Basin Area","title":"Studies on the reivasion by simulium damnosum sl into the Eastern areas of Onchocerciasis Control Programme and on the vectorial capacity of different species of the s. damnosum complex in Togo and Benin 1982","author":[{"family":"Renz","given":"A"},{"family":"Organization","given":"World Health"},{"literal":"others"}],"issued":{"date-parts":[["1982"]]}}},{"id":1777,"uris":["http://zotero.org/users/2873801/items/PZAXS7MK"],"itemData":{"id":1777,"type":"article-journal","abstract":"In North Cameroon, the vector of\n              Onchocerca volvulus\n              (causative\n \nagent of human onchocerciasis) also transmits 2 filariae \nof animals:\n              O. ochengi\n              from cattle and\n              O. ramachandrini\n              from \nwart hogs. In order to assess the qualitative and quantitative \nroles of these ‘animal filariae’ in the epidemiology of\n              O. volvulus\n              , the transmission of the 3 parasites was measured\n in 2 \nvillages and related to the endemicity of human onchocerciasis. In Galim,\n a \ncattle-farming Guinea savanna village where \nwild animals are rare, the overwhelming majority of all filarial infections\n \nfound in the\n              Simulium damnosum\n              s.l. vectors \nthroughout the year were\n              O. ochengi\n              (89%). The remaining infections\n \nwere mainly\n              O. volvulus\n              (10·5%), and a few\n              O. \nramachandrini\n              (0·5%). In Karna, a crop-farming Sudan savanna\n \nvillage where cattle are rare, but wild animals common, \nflies were also more frequently infected with animal filariae than with\n \nthe human parasite. In the dry season, when nomadic \ncattle are present, 54% of all infections were\n              O. ochengi\n              , \n36%\n              O. volvulus\n              and 10%\n              O. ramachindrini\n              . In the rainy\n season, \nwhen the cattle move away, flies were mainly infected with\n              O. \nramachandrini\n              (52% of all infections) and secondly with\n              O. volvulus\n              (48%). In Karna, the relationship between the Annual\n \nTransmission Potential (ATP) of\n              O. volvulus\n              and its \nprevalence in the human population conformed to other onchocerciasis foci,\n \nin that a moderate ATP led to hyperendemic \nonchocerciasis. In Galim, however, a 7-fold higher\n              O. volvulus\n              -ATP\n \n(caused by a very high biting rate of the flies) \ncontrasted with a strikingly low endemicity of onchocerciasis. Since, at\n the \nsame time, in Galim the transmission of\n              O. ochengi\n              (measured on\n \nman) was very high (15000 L3/fly collector/year), we hypothesize\n \nthat the reduced endemicity of onchocerciasis in Galim is due to \n‘natural heterologous vaccination’ by the large annual number\n of\n              O. ochengi\n              -L3, inoculated into man by anthropo-boophilic\n              S. damnosum\n              s.l. The importance of micro-epidemiology for the\n understanding \nof the interlinkage of human and animal onchocerciasis is discussed.","container-title":"Parasitology","DOI":"10.1017/S003118209700228X","ISSN":"0031-1820, 1469-8161","issue":"4","journalAbbreviation":"Parasitology","language":"en","page":"349-362","source":"DOI.org (Crossref)","title":"&lt;i&gt;Onchocerca ochengi&lt;/i&gt; : epidemiological evidence of cross-protection against &lt;i&gt;Onchocerca volvulus&lt;/i&gt; in man","title-short":"&lt;i&gt;Onchocerca ochengi&lt;/i&gt;","volume":"116","author":[{"family":"Wahl","given":"G."},{"family":"Enyong","given":"P."},{"family":"Ngosso","given":"A."},{"family":"Schibel","given":"J. M."},{"family":"Moyou","given":"R."},{"family":"Tubbesing","given":"H."},{"family":"Ekale","given":"D."},{"family":"Renz","given":"A."}],"issued":{"date-parts":[["1998",4]]}}}],"schema":"https://github.com/citation-style-language/schema/raw/master/csl-citation.json"} </w:instrText>
      </w:r>
      <w:r w:rsidR="001A30A7">
        <w:fldChar w:fldCharType="separate"/>
      </w:r>
      <w:r w:rsidR="001A30A7" w:rsidRPr="001A30A7">
        <w:t xml:space="preserve">(Renz et al., 1982; Wahl et al., </w:t>
      </w:r>
      <w:r w:rsidR="001A30A7" w:rsidRPr="001A30A7">
        <w:lastRenderedPageBreak/>
        <w:t>1998)</w:t>
      </w:r>
      <w:r w:rsidR="001A30A7">
        <w:fldChar w:fldCharType="end"/>
      </w:r>
      <w:r>
        <w:t xml:space="preserve">, which might be a possible reason for high resistance for the </w:t>
      </w:r>
      <w:r w:rsidRPr="00873FEC">
        <w:rPr>
          <w:i/>
          <w:iCs/>
        </w:rPr>
        <w:t>O. volvulus</w:t>
      </w:r>
      <w:r>
        <w:t xml:space="preserve"> populations but a low resistance for the vector </w:t>
      </w:r>
      <w:commentRangeStart w:id="683"/>
      <w:r>
        <w:t>populations</w:t>
      </w:r>
      <w:commentRangeEnd w:id="683"/>
      <w:r w:rsidR="007D189D">
        <w:rPr>
          <w:rStyle w:val="CommentReference"/>
          <w:rFonts w:asciiTheme="minorHAnsi" w:hAnsiTheme="minorHAnsi" w:cstheme="minorBidi"/>
        </w:rPr>
        <w:commentReference w:id="683"/>
      </w:r>
      <w:r>
        <w:t>.</w:t>
      </w:r>
    </w:p>
    <w:p w14:paraId="6BD2C2E2" w14:textId="4E8C1509" w:rsidR="0071638F" w:rsidRDefault="0071638F" w:rsidP="0062247D">
      <w:pPr>
        <w:pStyle w:val="BodyText"/>
        <w:jc w:val="both"/>
      </w:pPr>
      <w:r>
        <w:t xml:space="preserve">The resistance surface derived from the mean annual precipitation was also significantly associated with the vector population genetic distance. The resistance </w:t>
      </w:r>
      <w:r w:rsidR="00A5035C">
        <w:t>was low in</w:t>
      </w:r>
      <w:r>
        <w:t xml:space="preserve"> the areas </w:t>
      </w:r>
      <w:r w:rsidR="00A5035C">
        <w:t xml:space="preserve">with mean annual </w:t>
      </w:r>
      <w:r>
        <w:t>precipitation around 110</w:t>
      </w:r>
      <w:r w:rsidR="00A5035C">
        <w:t>–</w:t>
      </w:r>
      <w:r>
        <w:t>120 cm</w:t>
      </w:r>
      <w:r w:rsidR="0099204A">
        <w:t>,</w:t>
      </w:r>
      <w:r>
        <w:t xml:space="preserve"> and the resistance increased as the precipitation increased above 120 cm. While low precipitation decreases the river-flow, an essential feature for the breeding sites of the </w:t>
      </w:r>
      <w:r w:rsidRPr="00A5035C">
        <w:rPr>
          <w:i/>
          <w:iCs/>
        </w:rPr>
        <w:t>S. damnosum</w:t>
      </w:r>
      <w:r>
        <w:t xml:space="preserve">, a </w:t>
      </w:r>
      <w:r w:rsidR="0099204A">
        <w:t>heft</w:t>
      </w:r>
      <w:r>
        <w:t>y rainfall w</w:t>
      </w:r>
      <w:r w:rsidR="00291D30">
        <w:t>as</w:t>
      </w:r>
      <w:r>
        <w:t xml:space="preserve"> also reported </w:t>
      </w:r>
      <w:r w:rsidR="003E3302">
        <w:t xml:space="preserve">not </w:t>
      </w:r>
      <w:r>
        <w:t xml:space="preserve">to be favourable for </w:t>
      </w:r>
      <w:r w:rsidRPr="003E3302">
        <w:rPr>
          <w:i/>
          <w:iCs/>
        </w:rPr>
        <w:t>Simulium</w:t>
      </w:r>
      <w:r w:rsidR="003E3302">
        <w:t xml:space="preserve"> breeding</w:t>
      </w:r>
      <w:r>
        <w:t xml:space="preserve"> in a study </w:t>
      </w:r>
      <w:r w:rsidR="00C0274A">
        <w:t>done in Ghana</w:t>
      </w:r>
      <w:r>
        <w:t xml:space="preserve"> </w:t>
      </w:r>
      <w:r w:rsidR="001B7EE8">
        <w:fldChar w:fldCharType="begin"/>
      </w:r>
      <w:r w:rsidR="00174A76">
        <w:instrText xml:space="preserve"> ADDIN ZOTERO_ITEM CSL_CITATION {"citationID":"khUAu0LW","properties":{"formattedCitation":"(Otabil et al., 2020)","plainCitation":"(Otabil et al., 2020)","noteIndex":0},"citationItems":[{"id":1779,"uris":["http://zotero.org/users/2873801/items/H7YN3P4K"],"itemData":{"id":1779,"type":"article-journal","abstract":"Abstract\n            \n              Background\n              Knowledge of the relative abundance and biting rates of riverine blackflies (vectors of onchocerciasis) is essential as these entomological indices affect transmission of the disease. However, transmission patterns vary from one ecological zone to another and this may be due to differences in species of blackfly vectors and the climatic conditions in the area. This study investigated the effects of climate variability on the relative abundance and biting rates of blackflies in the Tanfiano community (Nkoranza North District, Bono East Region, Ghana). Such information will help to direct policy on effective timing of the annual mass drug administration of ivermectin in the area.\n            \n            \n              Methods\n              \n                The study employed human landing collections and locally built Esperanza window traps to collect blackflies from March 2018 to February 2019. The relative abundance and biting rates of the\n                Simulium\n                vectors as well as the monthly climatic conditions of the study area were monitored. Correlation analysis and Poisson regression were used to establish the relationships between the variables.\n              \n            \n            \n              Results\n              \n                The relative abundance and biting rates of the\n                Simulium\n                vectors were highest in the drier months of March, April and August, characterized by high temperatures, low humidity, longer hours of sunshine and stronger winds. The rainy months of May, June and July, characterized by low temperatures, high humidity, few hours of sunshine and weaker winds, had relatively low blackfly abundance and biting activity. Correlation analysis showed that only temperature was significantly, positively correlated with the relative abundance of blackflies (\n                r\n                = 0.617,\n                n\n                = 12,\n                P\n                = 0.033) and monthly biting rates (\n                r\n                = 0.612,\n                n\n                = 12,\n                P\n                = 0.034). A model to predict relative abundance and monthly biting rates using climatological variables was developed.\n              \n            \n            \n              Conclusions\n              \n                This study demonstrated that\n                Simulium\n                species in the study area preferred higher temperature, lower humidity and rainfall, more hours of sunshine and relatively stronger winds for survival. It is thus recommended that for the study district and others with similar climatological characteristics, mass drug administration of ivermectin should take place in April and September when the abundance of vectors has begun to decline after peaking.","container-title":"Parasites &amp; Vectors","DOI":"10.1186/s13071-020-04102-5","ISSN":"1756-3305","issue":"1","journalAbbreviation":"Parasites Vectors","language":"en","page":"229","source":"DOI.org (Crossref)","title":"Biting rates and relative abundance of Simulium flies under different climatic conditions in an onchocerciasis endemic community in Ghana","volume":"13","author":[{"family":"Otabil","given":"Kenneth Bentum"},{"family":"Gyasi","given":"Samuel Fosu"},{"family":"Awuah","given":"Esi"},{"family":"Obeng-Ofori","given":"Daniels"},{"family":"Tenkorang","given":"Seth Boateng"},{"family":"Kessie","given":"Justice Amenyo"},{"family":"Schallig","given":"Henk D. F. H."}],"issued":{"date-parts":[["2020",12]]}}}],"schema":"https://github.com/citation-style-language/schema/raw/master/csl-citation.json"} </w:instrText>
      </w:r>
      <w:r w:rsidR="001B7EE8">
        <w:fldChar w:fldCharType="separate"/>
      </w:r>
      <w:r w:rsidR="00174A76" w:rsidRPr="00174A76">
        <w:t>(Otabil et al., 2020)</w:t>
      </w:r>
      <w:r w:rsidR="001B7EE8">
        <w:fldChar w:fldCharType="end"/>
      </w:r>
      <w:r>
        <w:t>. In a year</w:t>
      </w:r>
      <w:r w:rsidR="00291D30">
        <w:t>-</w:t>
      </w:r>
      <w:r>
        <w:t>long longitudinal study, Otabil et al</w:t>
      </w:r>
      <w:r w:rsidR="001B7EE8">
        <w:t>.</w:t>
      </w:r>
      <w:r>
        <w:t xml:space="preserve"> (2020) found that heavy rainfall correlated with the decrease in </w:t>
      </w:r>
      <w:r w:rsidR="00291D30">
        <w:t xml:space="preserve">the </w:t>
      </w:r>
      <w:r>
        <w:t xml:space="preserve">relative abundance of </w:t>
      </w:r>
      <w:r w:rsidRPr="00C0274A">
        <w:rPr>
          <w:i/>
          <w:iCs/>
        </w:rPr>
        <w:t>Simulium</w:t>
      </w:r>
      <w:r>
        <w:t xml:space="preserve">. </w:t>
      </w:r>
      <w:r w:rsidR="00291D30">
        <w:t>Other studies also report</w:t>
      </w:r>
      <w:r>
        <w:t xml:space="preserve"> </w:t>
      </w:r>
      <w:r w:rsidR="00291D30">
        <w:t xml:space="preserve">a </w:t>
      </w:r>
      <w:r>
        <w:t>similar relationship between precipitation and the vector abundance</w:t>
      </w:r>
      <w:r w:rsidR="00024D97">
        <w:t>,</w:t>
      </w:r>
      <w:r>
        <w:t xml:space="preserve"> conducted in Nigeria </w:t>
      </w:r>
      <w:r w:rsidR="00264F63">
        <w:fldChar w:fldCharType="begin"/>
      </w:r>
      <w:r w:rsidR="00264F63">
        <w:instrText xml:space="preserve"> ADDIN ZOTERO_ITEM CSL_CITATION {"citationID":"jPxO4oJ0","properties":{"formattedCitation":"(Ubachukwu &amp; Anya, 2006)","plainCitation":"(Ubachukwu &amp; Anya, 2006)","noteIndex":0},"citationItems":[{"id":1780,"uris":["http://zotero.org/users/2873801/items/4DQQVHHX"],"itemData":{"id":1780,"type":"article-journal","container-title":"Nigerian Journal of Parasitology","DOI":"10.4314/njpar.v22i1.37775","ISSN":"1117-4145","issue":"1","journalAbbreviation":"Nig. J. Para.","source":"DOI.org (Crossref)","title":"Studies on the diurnal biting activity pattern of &lt;i&gt; Simulium damnosum&lt;/i&gt; complex (Diptera: Simuliidae) in Uzo-Uwani local government area of Enugu state, NIgeria","title-short":"Studies on the diurnal biting activity pattern of &lt;i&gt; Simulium damnosum&lt;/i&gt; complex (Diptera","URL":"http://www.ajol.info/index.php/njpar/article/view/37775","volume":"22","author":[{"family":"Ubachukwu","given":"Po"},{"family":"Anya","given":"Ao"}],"accessed":{"date-parts":[["2022",6,16]]},"issued":{"date-parts":[["2006",10,26]]}}}],"schema":"https://github.com/citation-style-language/schema/raw/master/csl-citation.json"} </w:instrText>
      </w:r>
      <w:r w:rsidR="00264F63">
        <w:fldChar w:fldCharType="separate"/>
      </w:r>
      <w:r w:rsidR="00264F63" w:rsidRPr="00264F63">
        <w:t>(Ubachukwu &amp; Anya, 2006)</w:t>
      </w:r>
      <w:r w:rsidR="00264F63">
        <w:fldChar w:fldCharType="end"/>
      </w:r>
      <w:r>
        <w:t xml:space="preserve"> and Sudan </w:t>
      </w:r>
      <w:r w:rsidR="00445AB4">
        <w:fldChar w:fldCharType="begin"/>
      </w:r>
      <w:r w:rsidR="00445AB4">
        <w:instrText xml:space="preserve"> ADDIN ZOTERO_ITEM CSL_CITATION {"citationID":"Oal8YWbv","properties":{"formattedCitation":"(Zarroug et al., 2016)","plainCitation":"(Zarroug et al., 2016)","noteIndex":0},"citationItems":[{"id":1704,"uris":["http://zotero.org/users/2873801/items/PX28Z5VK"],"itemData":{"id":1704,"type":"article-journal","abstract":"Background \nThe abundance of onchocerciasis vectors affects the epidemiology of disease in Sudan, therefore, studies of vector dynamics are crucial for onchocerciasis control/elimination programs. This study aims to compare the relative abundance, monthly biting-rates (MBR) and hourly-based distribution of onchocerciasis vectors in Abu-Hamed and Galabat foci. These seasonally-based factors can be used to structure vector control efforts to reduce fly-biting rates as a component of onchocerciasis elimination programs.\n\n\nMethods \nA cross-sectional study was conducted in four endemic villages in Abu-Hamed and Galabat foci during two non-consecutive years (2007–2008 and 2009–2010). Both adults and aquatic stages of the potential onchocerciasis vector Simulium damnosum sensu lato were collected following standard procedures during wet and dry seasons. Adult flies were collected using human landing capture for 5 days/month. The data was recorded on handheld data collection sheets to calculate the relative abundance, MBR, and hourly-based distribution associated with climatic factors. The data analysis was carried out using ANOVA and Spearman rank correlation tests.\n\n\nResults \nData on vector surveillance revealed higher relative abundance of S. damnosum s.l. in Abu- Hamed (39,934 flies) than Galabat (8,202 flies). In Abu-Hamed, vector populations increased in January-April then declined in June-July until they disappeared in August-October. Highest black fly density and MBR were found in March 2007 (N = 9,444, MBR = 58,552.8 bites/person/month), and March 2010 (N = 2,603, MBR = 16,138.6 bites/person/month) while none of flies were collected in August-October (MBR = 0 bites/person/month). In Galabat, vectors increased in September-December, then decreased in February-June. The highest vector density and MBR were recorded in September 2007 (N = 1,138, MBR = 6,828 bites/person/month) and September 2010 (N = 1,163, MBR = 6,978 bites/person/month), whereas, none appeared in collection from April to June. There was a significant difference in mean monthly density of S. damnosum s.l. across the two foci in 2007–2008 (df = 3, F = 3.91, P = 0.011). Minimum temperature showed significant correlation with adult flies counts in four areas sampled; the adult counts were increased in Nady village (rs = 0.799) and were decreased in Kalasecal (rs = - 0.676), Gumaiza (rs = - 0.585), and Hilat Khateir (rs = - 0.496). Maximum temperature showed positive correlation with black fly counts only in Galabat focus. Precipitation was significantly correlated with adult flies counts in Nady village, Abu-Hamed, but no significance was found in the rest of the sampled villages in both foci. Hourly-based distribution of black flies showed a unimodal pattern in Abu-Hamed with one peak (10:00–18:00), while a bimodal pattern with two peaks (07:00–10:00) and (14:00–18:00) was exhibited in Galabat.\n\n\nConclusion \nTransmission of onchocerciasis in both foci showed marked differences in seasonality, which may be attributed to ecology, microclimate and proximity of breeding sites to collection sites. The seasonal shifts between the two foci might be related to variations in climate zones. This information on black fly vector seasonality, ecology, distribution and biting activity has obvious implications in monitoring transmission levels to guide the national and regional onchocerciasis elimination programs in Sudan.","container-title":"PLOS ONE","DOI":"10.1371/journal.pone.0150309","issue":"3","note":"DOI: 10.1371/journal.pone.0150309\nMAG ID: 2289310128\nPMCID: 4778939\nPMID: 26943668","title":"Seasonal Variation in Biting Rates of Simulium damnosum sensu lato, Vector of Onchocerca volvulus, in Two Sudanese Foci.","volume":"11","author":[{"family":"Zarroug","given":"Isam M. A."},{"family":"Hashim","given":"Kamal"},{"family":"Elaagip","given":"Arwa"},{"family":"Samy","given":"Abdallah M."},{"family":"Frah","given":"Ehab A. M."},{"family":"ElMubarak","given":"Wigdan A."},{"family":"Mohamed","given":"Hanan A."},{"family":"Deran","given":"Tong Chor M."},{"family":"Aziz","given":"Nabil"},{"family":"Higazi","given":"Tarig B."}],"issued":{"date-parts":[["2016",3,4]]}}}],"schema":"https://github.com/citation-style-language/schema/raw/master/csl-citation.json"} </w:instrText>
      </w:r>
      <w:r w:rsidR="00445AB4">
        <w:fldChar w:fldCharType="separate"/>
      </w:r>
      <w:r w:rsidR="00445AB4" w:rsidRPr="00445AB4">
        <w:t>(Zarroug et al., 2016)</w:t>
      </w:r>
      <w:r w:rsidR="00445AB4">
        <w:fldChar w:fldCharType="end"/>
      </w:r>
      <w:r>
        <w:t>. The possible reason behind the unfavorability of the high precipitation to vector abundance is that the heavy downpour might overflow the river banks</w:t>
      </w:r>
      <w:r w:rsidR="00985626">
        <w:t xml:space="preserve">, sweep away the </w:t>
      </w:r>
      <w:r w:rsidR="00985626" w:rsidRPr="00985626">
        <w:rPr>
          <w:i/>
          <w:iCs/>
        </w:rPr>
        <w:t>Simulium</w:t>
      </w:r>
      <w:r w:rsidR="00985626">
        <w:t xml:space="preserve"> larvae,</w:t>
      </w:r>
      <w:r>
        <w:t xml:space="preserve"> and prove to be detrimental to the developmental stages in their </w:t>
      </w:r>
      <w:commentRangeStart w:id="684"/>
      <w:commentRangeStart w:id="685"/>
      <w:r>
        <w:t>lifecycle</w:t>
      </w:r>
      <w:commentRangeEnd w:id="684"/>
      <w:r w:rsidR="00433A1D">
        <w:rPr>
          <w:rStyle w:val="CommentReference"/>
          <w:rFonts w:asciiTheme="minorHAnsi" w:hAnsiTheme="minorHAnsi" w:cstheme="minorBidi"/>
        </w:rPr>
        <w:commentReference w:id="684"/>
      </w:r>
      <w:commentRangeEnd w:id="685"/>
      <w:r w:rsidR="00C76153">
        <w:rPr>
          <w:rStyle w:val="CommentReference"/>
          <w:rFonts w:asciiTheme="minorHAnsi" w:hAnsiTheme="minorHAnsi" w:cstheme="minorBidi"/>
        </w:rPr>
        <w:commentReference w:id="685"/>
      </w:r>
      <w:r>
        <w:t>.</w:t>
      </w:r>
    </w:p>
    <w:p w14:paraId="0D2E6A09" w14:textId="67063F73" w:rsidR="002C1BA8" w:rsidRPr="002C1BA8" w:rsidRDefault="0071638F" w:rsidP="0062247D">
      <w:pPr>
        <w:pStyle w:val="BodyText"/>
        <w:jc w:val="both"/>
      </w:pPr>
      <w:commentRangeStart w:id="686"/>
      <w:r>
        <w:t>The</w:t>
      </w:r>
      <w:commentRangeEnd w:id="686"/>
      <w:r w:rsidR="00433A1D">
        <w:rPr>
          <w:rStyle w:val="CommentReference"/>
          <w:rFonts w:asciiTheme="minorHAnsi" w:hAnsiTheme="minorHAnsi" w:cstheme="minorBidi"/>
        </w:rPr>
        <w:commentReference w:id="686"/>
      </w:r>
      <w:r>
        <w:t xml:space="preserve"> connectivity analysis using the composite resistance surface maps der</w:t>
      </w:r>
      <w:r w:rsidR="00985626">
        <w:t>iv</w:t>
      </w:r>
      <w:r>
        <w:t xml:space="preserve">ed from the significant resistance surfaces allowed us to identify likely </w:t>
      </w:r>
      <w:r w:rsidR="00985626">
        <w:t>geneflow patterns between sites and</w:t>
      </w:r>
      <w:r>
        <w:t xml:space="preserve"> potential movement routes. The resistance distance obtained based on the connectivity analysis </w:t>
      </w:r>
      <w:r w:rsidR="00DB143D">
        <w:t>correlated well</w:t>
      </w:r>
      <w:r>
        <w:t xml:space="preserve"> with the genetic distance. The connectivity map for the parasites showed that the parasite geneflow was high in the central parts of the transition ecological region of Ghana, around communities from the Pru river basin. Similarly</w:t>
      </w:r>
      <w:r w:rsidR="00DB143D">
        <w:t>,</w:t>
      </w:r>
      <w:r>
        <w:t xml:space="preserve"> for the vector population, the intensity of the vector geneflow was higher in the western parts around the communities from the Black Volta-Tombe river </w:t>
      </w:r>
      <w:commentRangeStart w:id="687"/>
      <w:commentRangeStart w:id="688"/>
      <w:r>
        <w:t>basin</w:t>
      </w:r>
      <w:commentRangeEnd w:id="687"/>
      <w:r w:rsidR="00433A1D">
        <w:rPr>
          <w:rStyle w:val="CommentReference"/>
          <w:rFonts w:asciiTheme="minorHAnsi" w:hAnsiTheme="minorHAnsi" w:cstheme="minorBidi"/>
        </w:rPr>
        <w:commentReference w:id="687"/>
      </w:r>
      <w:commentRangeEnd w:id="688"/>
      <w:r w:rsidR="00C76153">
        <w:rPr>
          <w:rStyle w:val="CommentReference"/>
          <w:rFonts w:asciiTheme="minorHAnsi" w:hAnsiTheme="minorHAnsi" w:cstheme="minorBidi"/>
        </w:rPr>
        <w:commentReference w:id="688"/>
      </w:r>
      <w:r>
        <w:t>. T</w:t>
      </w:r>
      <w:commentRangeStart w:id="689"/>
      <w:r>
        <w:t>here w</w:t>
      </w:r>
      <w:r w:rsidR="00DB143D">
        <w:t>ere</w:t>
      </w:r>
      <w:r>
        <w:t xml:space="preserve"> </w:t>
      </w:r>
      <w:r w:rsidR="00DB143D">
        <w:t>no clear pathways for the vector geneflow, which might be because of the lack</w:t>
      </w:r>
      <w:r>
        <w:t xml:space="preserve"> of sampling sites</w:t>
      </w:r>
      <w:commentRangeEnd w:id="689"/>
      <w:r w:rsidR="004602BC">
        <w:rPr>
          <w:rStyle w:val="CommentReference"/>
          <w:rFonts w:asciiTheme="minorHAnsi" w:hAnsiTheme="minorHAnsi" w:cstheme="minorBidi"/>
        </w:rPr>
        <w:commentReference w:id="689"/>
      </w:r>
      <w:r>
        <w:t xml:space="preserve">. </w:t>
      </w:r>
      <w:commentRangeStart w:id="690"/>
      <w:r>
        <w:t>Nevertheless</w:t>
      </w:r>
      <w:r w:rsidR="00674562">
        <w:t>,</w:t>
      </w:r>
      <w:r>
        <w:t xml:space="preserve"> we can use </w:t>
      </w:r>
      <w:r w:rsidR="00674562">
        <w:t xml:space="preserve">connectivity analysis as an </w:t>
      </w:r>
      <w:r w:rsidR="00674562">
        <w:lastRenderedPageBreak/>
        <w:t>exploratory tool</w:t>
      </w:r>
      <w:r>
        <w:t xml:space="preserve"> to identify potential spatial patterns of gene</w:t>
      </w:r>
      <w:r w:rsidR="00E110A9">
        <w:t xml:space="preserve"> </w:t>
      </w:r>
      <w:r>
        <w:t>flow of the parasite and vector populations and also hypothesi</w:t>
      </w:r>
      <w:ins w:id="691" w:author="Shannon Hedtke" w:date="2022-06-20T14:32:00Z">
        <w:r w:rsidR="00662BFE">
          <w:t>s</w:t>
        </w:r>
      </w:ins>
      <w:del w:id="692" w:author="Shannon Hedtke" w:date="2022-06-20T14:32:00Z">
        <w:r w:rsidDel="00662BFE">
          <w:delText>z</w:delText>
        </w:r>
      </w:del>
      <w:r>
        <w:t>e the source</w:t>
      </w:r>
      <w:r w:rsidR="00E110A9">
        <w:t>-</w:t>
      </w:r>
      <w:r>
        <w:t>sink dynamics</w:t>
      </w:r>
      <w:commentRangeEnd w:id="690"/>
      <w:r w:rsidR="004602BC">
        <w:rPr>
          <w:rStyle w:val="CommentReference"/>
          <w:rFonts w:asciiTheme="minorHAnsi" w:hAnsiTheme="minorHAnsi" w:cstheme="minorBidi"/>
        </w:rPr>
        <w:commentReference w:id="690"/>
      </w:r>
      <w:r>
        <w:t>.</w:t>
      </w:r>
    </w:p>
    <w:p w14:paraId="4C2546A4" w14:textId="48905081" w:rsidR="00182BE4" w:rsidDel="004602BC" w:rsidRDefault="004602BC" w:rsidP="0062247D">
      <w:pPr>
        <w:pStyle w:val="Legend"/>
        <w:spacing w:line="480" w:lineRule="auto"/>
        <w:rPr>
          <w:del w:id="693" w:author="Shannon Hedtke" w:date="2022-08-16T11:40:00Z"/>
          <w:sz w:val="24"/>
          <w:szCs w:val="24"/>
        </w:rPr>
      </w:pPr>
      <w:ins w:id="694" w:author="Shannon Hedtke" w:date="2022-08-16T11:40:00Z">
        <w:r>
          <w:rPr>
            <w:sz w:val="24"/>
            <w:szCs w:val="24"/>
          </w:rPr>
          <w:t>P</w:t>
        </w:r>
      </w:ins>
      <w:commentRangeStart w:id="695"/>
      <w:del w:id="696" w:author="Shannon Hedtke" w:date="2022-08-16T11:40:00Z">
        <w:r w:rsidR="00E9393C" w:rsidRPr="00E9393C" w:rsidDel="004602BC">
          <w:rPr>
            <w:sz w:val="24"/>
            <w:szCs w:val="24"/>
          </w:rPr>
          <w:delText xml:space="preserve">The </w:delText>
        </w:r>
        <w:r w:rsidR="000D71A2" w:rsidDel="004602BC">
          <w:rPr>
            <w:sz w:val="24"/>
            <w:szCs w:val="24"/>
          </w:rPr>
          <w:delText>p</w:delText>
        </w:r>
      </w:del>
      <w:r w:rsidR="000D71A2">
        <w:rPr>
          <w:sz w:val="24"/>
          <w:szCs w:val="24"/>
        </w:rPr>
        <w:t xml:space="preserve">re-intervention microfilarial prevalence </w:t>
      </w:r>
      <w:del w:id="697" w:author="Shannon Hedtke" w:date="2022-08-16T11:40:00Z">
        <w:r w:rsidR="000D71A2" w:rsidDel="004602BC">
          <w:rPr>
            <w:sz w:val="24"/>
            <w:szCs w:val="24"/>
          </w:rPr>
          <w:delText>data analysis showed that</w:delText>
        </w:r>
        <w:r w:rsidR="00E9393C" w:rsidRPr="00E9393C" w:rsidDel="004602BC">
          <w:rPr>
            <w:sz w:val="24"/>
            <w:szCs w:val="24"/>
          </w:rPr>
          <w:delText xml:space="preserve"> environmental features </w:delText>
        </w:r>
      </w:del>
      <w:del w:id="698" w:author="Shannon Hedtke" w:date="2022-08-16T11:39:00Z">
        <w:r w:rsidR="00E9393C" w:rsidRPr="00E9393C" w:rsidDel="004602BC">
          <w:rPr>
            <w:sz w:val="24"/>
            <w:szCs w:val="24"/>
          </w:rPr>
          <w:delText xml:space="preserve">like </w:delText>
        </w:r>
      </w:del>
      <w:del w:id="699" w:author="Shannon Hedtke" w:date="2022-08-16T11:40:00Z">
        <w:r w:rsidR="00E9393C" w:rsidRPr="00E9393C" w:rsidDel="004602BC">
          <w:rPr>
            <w:sz w:val="24"/>
            <w:szCs w:val="24"/>
          </w:rPr>
          <w:delText>soil moisture</w:delText>
        </w:r>
      </w:del>
      <w:del w:id="700" w:author="Shannon Hedtke" w:date="2022-08-16T11:39:00Z">
        <w:r w:rsidR="00E9393C" w:rsidRPr="00E9393C" w:rsidDel="004602BC">
          <w:rPr>
            <w:sz w:val="24"/>
            <w:szCs w:val="24"/>
          </w:rPr>
          <w:delText>, temperature seasonality</w:delText>
        </w:r>
      </w:del>
      <w:del w:id="701" w:author="Shannon Hedtke" w:date="2022-08-16T11:40:00Z">
        <w:r w:rsidR="00E9393C" w:rsidRPr="00E9393C" w:rsidDel="004602BC">
          <w:rPr>
            <w:sz w:val="24"/>
            <w:szCs w:val="24"/>
          </w:rPr>
          <w:delText xml:space="preserve"> and slope were significantly associated with the prevalence in the transition ecological region of Ghana. The prevalence </w:delText>
        </w:r>
      </w:del>
      <w:r w:rsidR="00E9393C" w:rsidRPr="00E9393C">
        <w:rPr>
          <w:sz w:val="24"/>
          <w:szCs w:val="24"/>
        </w:rPr>
        <w:t>was positively associated with slope and soil moisture. Areas with high slope</w:t>
      </w:r>
      <w:r w:rsidR="00413FA3">
        <w:rPr>
          <w:sz w:val="24"/>
          <w:szCs w:val="24"/>
        </w:rPr>
        <w:t>s usually comprise fast-flowing rivers which are essential for breeding</w:t>
      </w:r>
      <w:r w:rsidR="00E9393C" w:rsidRPr="00E9393C">
        <w:rPr>
          <w:sz w:val="24"/>
          <w:szCs w:val="24"/>
        </w:rPr>
        <w:t xml:space="preserve"> vector populations. Similarly, soil moisture was also identified to be significant in </w:t>
      </w:r>
      <w:r w:rsidR="00136CC0">
        <w:rPr>
          <w:sz w:val="24"/>
          <w:szCs w:val="24"/>
        </w:rPr>
        <w:t xml:space="preserve">an </w:t>
      </w:r>
      <w:r w:rsidR="00E9393C" w:rsidRPr="00E9393C">
        <w:rPr>
          <w:sz w:val="24"/>
          <w:szCs w:val="24"/>
        </w:rPr>
        <w:t xml:space="preserve">analysis </w:t>
      </w:r>
      <w:r w:rsidR="00136CC0">
        <w:rPr>
          <w:sz w:val="24"/>
          <w:szCs w:val="24"/>
        </w:rPr>
        <w:t xml:space="preserve">of the Ethiopian </w:t>
      </w:r>
      <w:r w:rsidR="00136CC0">
        <w:rPr>
          <w:i/>
          <w:iCs/>
          <w:sz w:val="24"/>
          <w:szCs w:val="24"/>
        </w:rPr>
        <w:t xml:space="preserve">O. volvulus </w:t>
      </w:r>
      <w:r w:rsidR="00136CC0">
        <w:rPr>
          <w:sz w:val="24"/>
          <w:szCs w:val="24"/>
        </w:rPr>
        <w:t>nodule prevalence data</w:t>
      </w:r>
      <w:r w:rsidR="009364CD">
        <w:rPr>
          <w:sz w:val="24"/>
          <w:szCs w:val="24"/>
        </w:rPr>
        <w:t>,</w:t>
      </w:r>
      <w:r w:rsidR="00E9393C" w:rsidRPr="00E9393C">
        <w:rPr>
          <w:sz w:val="24"/>
          <w:szCs w:val="24"/>
        </w:rPr>
        <w:t xml:space="preserve"> where areas with high soil moisture are arable land are usually inhabited by people and are exposed more to vector bites</w:t>
      </w:r>
      <w:r w:rsidR="00C66ECB">
        <w:rPr>
          <w:sz w:val="24"/>
          <w:szCs w:val="24"/>
        </w:rPr>
        <w:t xml:space="preserve"> </w:t>
      </w:r>
      <w:r w:rsidR="009364CD">
        <w:rPr>
          <w:bCs w:val="0"/>
        </w:rPr>
        <w:fldChar w:fldCharType="begin"/>
      </w:r>
      <w:r w:rsidR="009661E7">
        <w:rPr>
          <w:sz w:val="24"/>
          <w:szCs w:val="24"/>
        </w:rPr>
        <w:instrText xml:space="preserve"> ADDIN ZOTERO_ITEM CSL_CITATION {"citationID":"lOLX2qZA","properties":{"formattedCitation":"(Adeleke et al., 2010; Opoku, 2006; Shrestha et al., 2022)","plainCitation":"(Adeleke et al., 2010; Opoku, 2006; Shrestha et al., 2022)","noteIndex":0},"citationItems":[{"id":1499,"uris":["http://zotero.org/users/2873801/items/WNGRR5UQ"],"itemData":{"id":1499,"type":"article-journal","container-title":"Parasites &amp; vectors","DOI":"10.1186/1756-3305-3-93","issue":"1","note":"publisher: BioMed Central","page":"1–7","title":"Biting behaviour of &lt;i&gt;Simulium damnosum&lt;/i&gt; complex and &lt;i&gt;Onchocerca volvulus&lt;/i&gt; infection along the Osun River, Southwest Nigeria","volume":"3","author":[{"family":"Adeleke","given":"Monsuru A"},{"family":"Mafiana","given":"Chiedu F"},{"family":"Sam-Wobo","given":"Sammy O"},{"family":"Olatunde","given":"Ganiyu O"},{"family":"Ekpo","given":"Uwem F"},{"family":"Akinwale","given":"Olaoluwa P"},{"family":"Toe","given":"Laurent"}],"issued":{"date-parts":[["2010"]]}}},{"id":1530,"uris":["http://zotero.org/users/2873801/items/28N4NJXU"],"itemData":{"id":1530,"type":"article-journal","abstract":"Field studies on the ecology and biting activity of blackflies (Simuliidae), as well as an assessment of the prevalence status of Onchocerciasis diseases were conducted in a rural forest area of Ghana. It was observed that the blackfly vector Simulium damnosum s.l was the most abundant and widely distributed of the species encountered. The pH and flow rate of the breeding sites were significant factors influencing the distribution of the flies. The pattern of biting exhibited by S. damnosum s.l was bi-modal with morning and late afternoon peak activity. The savanna forms of the S. damnosum s.l were found to occur in the area representing 0.0–0.26% of the catch. The disease is endemic with the prevalence rate ranging between 0.0001 and 12.9% in the district and the frontline communities having infection rates exceeding 60%.","container-title":"West African Journal of Applied Ecology","DOI":"10.4314/wajae.v9i1.45689","ISSN":"0855-4307","issue":"1","language":"en","note":"number: 1","source":"www.ajol.info","title":"The ecology and biting activity of blackflies (Simuliidae) and the prevalence of onchocerciasis in an agricultural community in Ghana","URL":"https://www.ajol.info/index.php/wajae/article/view/45689","volume":"9","author":[{"family":"Opoku","given":"A. A."}],"accessed":{"date-parts":[["2021",9,24]]},"issued":{"date-parts":[["2006"]]}}},{"id":1589,"uris":["http://zotero.org/users/2873801/items/XZGURNKQ"],"itemData":{"id":1589,"type":"article","abstract":"Background\nOnchocerciasis is a neglected tropical and filarial disease transmitted by the bites of blackflies, causing blindness and severe skin lesions. The change in focus for onchocerciasis management from control to elimination requires thorough mapping of pre-control endemicity to identify areas requiring interventions and to monitor progress. Onchocerca volvulus infection prevalence in sub-Saharan Africa is spatially continuous and heterogeneous, and highly endemic areas may contribute to transmission in areas of low endemicity or vice-versa. Ethiopia is one such onchocerciasis-endemic country with heterogeneous O. volvulus infection prevalence, and many districts are still unmapped despite their potential for O. volvulus infection transmission. \nMethodology/Principle findings\nA Bayesian geostatistical model was fitted for retrospective pre-intervention nodule prevalence data collected from 916 unique sites and 35,077 people across Ethiopia. We used multiple environmental, socio-demographic, and climate variables to estimate the pre-intervention prevalence of O. volvulus infection across Ethiopia and to explore their relationship with prevalence. Prevalence was high in southern and northwestern Ethiopia and low in Ethiopia's central and eastern parts. Distance to the nearest river (-0.015, 95% BCI: -0.025 - -0.005), precipitation seasonality (-0.017, 95% BCI: -0.032 - -0.001), and flow accumulation (-0.042, 95% BCI: -0.07 - -0.019) were negatively associated with O. volvulus infection prevalence, while soil moisture (0.0216, 95% BCI: 0.014 - 0.03) was positively associated. \nConclusions/Significance\nInfection distribution was correlated with habitat suitability for vector breeding and associated biting behavior. The modeled pre-intervention prevalence can be used as a guide for determining priority for intervention in regions of Ethiopia that are currently unmapped, most of which have comparatively low infection prevalence.","genre":"preprint","language":"en","note":"DOI: 10.1101/2022.01.10.22269016","publisher":"Epidemiology","source":"DOI.org (Crossref)","title":"Geospatial modeling of pre-intervention prevalence of &lt;i&gt;Onchocerca volvulus&lt;/i&gt; infection in Ethiopia as an aid to onchocerciasis elimination","URL":"http://medrxiv.org/lookup/doi/10.1101/2022.01.10.22269016","author":[{"family":"Shrestha","given":"Himal"},{"family":"McCulloch","given":"Karen"},{"family":"Hedtke","given":"Shannon M"},{"family":"Grant","given":"Warwick N"}],"accessed":{"date-parts":[["2022",1,24]]},"issued":{"date-parts":[["2022",1,11]]}}}],"schema":"https://github.com/citation-style-language/schema/raw/master/csl-citation.json"} </w:instrText>
      </w:r>
      <w:r w:rsidR="009364CD">
        <w:rPr>
          <w:bCs w:val="0"/>
        </w:rPr>
        <w:fldChar w:fldCharType="separate"/>
      </w:r>
      <w:r w:rsidR="009661E7" w:rsidRPr="009661E7">
        <w:rPr>
          <w:sz w:val="24"/>
        </w:rPr>
        <w:t>(Adeleke et al., 2010; Opoku, 2006; Shrestha et al., 2022)</w:t>
      </w:r>
      <w:r w:rsidR="009364CD">
        <w:rPr>
          <w:bCs w:val="0"/>
        </w:rPr>
        <w:fldChar w:fldCharType="end"/>
      </w:r>
      <w:r w:rsidR="00E9393C" w:rsidRPr="00E9393C">
        <w:rPr>
          <w:sz w:val="24"/>
          <w:szCs w:val="24"/>
        </w:rPr>
        <w:t xml:space="preserve">. </w:t>
      </w:r>
      <w:del w:id="702" w:author="Shannon Hedtke" w:date="2022-08-16T11:40:00Z">
        <w:r w:rsidR="00E9393C" w:rsidRPr="00E9393C" w:rsidDel="004602BC">
          <w:rPr>
            <w:sz w:val="24"/>
            <w:szCs w:val="24"/>
          </w:rPr>
          <w:delText>However, a</w:delText>
        </w:r>
        <w:r w:rsidR="00413FA3" w:rsidDel="004602BC">
          <w:rPr>
            <w:sz w:val="24"/>
            <w:szCs w:val="24"/>
          </w:rPr>
          <w:delText xml:space="preserve">s </w:delText>
        </w:r>
        <w:r w:rsidR="00785257" w:rsidDel="004602BC">
          <w:rPr>
            <w:sz w:val="24"/>
            <w:szCs w:val="24"/>
          </w:rPr>
          <w:delText>the landscape genetics analysis suggest</w:delText>
        </w:r>
        <w:r w:rsidR="00413FA3" w:rsidDel="004602BC">
          <w:rPr>
            <w:sz w:val="24"/>
            <w:szCs w:val="24"/>
          </w:rPr>
          <w:delText>s, very high soil moisture might also not be favourable for the vectors and the parasite</w:delText>
        </w:r>
        <w:r w:rsidR="00E9393C" w:rsidRPr="00E9393C" w:rsidDel="004602BC">
          <w:rPr>
            <w:sz w:val="24"/>
            <w:szCs w:val="24"/>
          </w:rPr>
          <w:delText>s.</w:delText>
        </w:r>
      </w:del>
    </w:p>
    <w:p w14:paraId="077EE563" w14:textId="04190CEC" w:rsidR="002421BD" w:rsidRPr="002421BD" w:rsidRDefault="004602BC" w:rsidP="0062247D">
      <w:pPr>
        <w:pStyle w:val="Legend"/>
        <w:spacing w:line="480" w:lineRule="auto"/>
        <w:rPr>
          <w:sz w:val="24"/>
          <w:szCs w:val="24"/>
        </w:rPr>
      </w:pPr>
      <w:ins w:id="703" w:author="Shannon Hedtke" w:date="2022-08-16T11:41:00Z">
        <w:r>
          <w:rPr>
            <w:sz w:val="24"/>
            <w:szCs w:val="24"/>
          </w:rPr>
          <w:t>In contrast, t</w:t>
        </w:r>
      </w:ins>
      <w:del w:id="704" w:author="Shannon Hedtke" w:date="2022-08-16T11:41:00Z">
        <w:r w:rsidR="002421BD" w:rsidRPr="002421BD" w:rsidDel="004602BC">
          <w:rPr>
            <w:sz w:val="24"/>
            <w:szCs w:val="24"/>
          </w:rPr>
          <w:delText>T</w:delText>
        </w:r>
      </w:del>
      <w:r w:rsidR="002421BD" w:rsidRPr="002421BD">
        <w:rPr>
          <w:sz w:val="24"/>
          <w:szCs w:val="24"/>
        </w:rPr>
        <w:t xml:space="preserve">emperature </w:t>
      </w:r>
      <w:commentRangeStart w:id="705"/>
      <w:r w:rsidR="002421BD" w:rsidRPr="002421BD">
        <w:rPr>
          <w:sz w:val="24"/>
          <w:szCs w:val="24"/>
        </w:rPr>
        <w:t>seasonality</w:t>
      </w:r>
      <w:commentRangeEnd w:id="705"/>
      <w:r>
        <w:rPr>
          <w:rStyle w:val="CommentReference"/>
          <w:rFonts w:asciiTheme="minorHAnsi" w:hAnsiTheme="minorHAnsi" w:cstheme="minorBidi"/>
          <w:bCs w:val="0"/>
        </w:rPr>
        <w:commentReference w:id="705"/>
      </w:r>
      <w:r w:rsidR="002421BD" w:rsidRPr="002421BD">
        <w:rPr>
          <w:sz w:val="24"/>
          <w:szCs w:val="24"/>
        </w:rPr>
        <w:t xml:space="preserve"> was negatively associated with </w:t>
      </w:r>
      <w:ins w:id="706" w:author="Shannon Hedtke" w:date="2022-08-16T11:41:00Z">
        <w:r>
          <w:rPr>
            <w:sz w:val="24"/>
            <w:szCs w:val="24"/>
          </w:rPr>
          <w:t xml:space="preserve">microfilarial </w:t>
        </w:r>
      </w:ins>
      <w:r w:rsidR="002421BD" w:rsidRPr="002421BD">
        <w:rPr>
          <w:sz w:val="24"/>
          <w:szCs w:val="24"/>
        </w:rPr>
        <w:t>prevalence</w:t>
      </w:r>
      <w:del w:id="707" w:author="Shannon Hedtke" w:date="2022-08-16T11:41:00Z">
        <w:r w:rsidR="002421BD" w:rsidRPr="002421BD" w:rsidDel="004602BC">
          <w:rPr>
            <w:sz w:val="24"/>
            <w:szCs w:val="24"/>
          </w:rPr>
          <w:delText xml:space="preserve"> and is an important facto</w:delText>
        </w:r>
      </w:del>
      <w:del w:id="708" w:author="Shannon Hedtke" w:date="2022-08-16T11:40:00Z">
        <w:r w:rsidR="002421BD" w:rsidRPr="002421BD" w:rsidDel="004602BC">
          <w:rPr>
            <w:sz w:val="24"/>
            <w:szCs w:val="24"/>
          </w:rPr>
          <w:delText>r</w:delText>
        </w:r>
      </w:del>
      <w:r w:rsidR="002421BD" w:rsidRPr="002421BD">
        <w:rPr>
          <w:sz w:val="24"/>
          <w:szCs w:val="24"/>
        </w:rPr>
        <w:t xml:space="preserve">. </w:t>
      </w:r>
      <w:ins w:id="709" w:author="Shannon Hedtke" w:date="2022-08-16T11:43:00Z">
        <w:r>
          <w:rPr>
            <w:sz w:val="24"/>
            <w:szCs w:val="24"/>
          </w:rPr>
          <w:t xml:space="preserve">This is likely because </w:t>
        </w:r>
      </w:ins>
      <w:del w:id="710" w:author="Shannon Hedtke" w:date="2022-08-16T11:41:00Z">
        <w:r w:rsidR="002421BD" w:rsidRPr="002421BD" w:rsidDel="004602BC">
          <w:rPr>
            <w:sz w:val="24"/>
            <w:szCs w:val="24"/>
          </w:rPr>
          <w:delText>The a</w:delText>
        </w:r>
      </w:del>
      <w:ins w:id="711" w:author="Shannon Hedtke" w:date="2022-08-16T11:43:00Z">
        <w:r>
          <w:rPr>
            <w:sz w:val="24"/>
            <w:szCs w:val="24"/>
          </w:rPr>
          <w:t>a</w:t>
        </w:r>
      </w:ins>
      <w:r w:rsidR="002421BD" w:rsidRPr="002421BD">
        <w:rPr>
          <w:sz w:val="24"/>
          <w:szCs w:val="24"/>
        </w:rPr>
        <w:t xml:space="preserve">reas with </w:t>
      </w:r>
      <w:del w:id="712" w:author="Shannon Hedtke" w:date="2022-08-16T11:42:00Z">
        <w:r w:rsidR="002421BD" w:rsidRPr="002421BD" w:rsidDel="004602BC">
          <w:rPr>
            <w:sz w:val="24"/>
            <w:szCs w:val="24"/>
          </w:rPr>
          <w:delText>relatively stable temperature</w:delText>
        </w:r>
        <w:r w:rsidR="00413FA3" w:rsidDel="004602BC">
          <w:rPr>
            <w:sz w:val="24"/>
            <w:szCs w:val="24"/>
          </w:rPr>
          <w:delText>s</w:delText>
        </w:r>
        <w:r w:rsidR="002421BD" w:rsidRPr="002421BD" w:rsidDel="004602BC">
          <w:rPr>
            <w:sz w:val="24"/>
            <w:szCs w:val="24"/>
          </w:rPr>
          <w:delText xml:space="preserve"> </w:delText>
        </w:r>
      </w:del>
      <w:del w:id="713" w:author="Shannon Hedtke" w:date="2022-08-16T11:41:00Z">
        <w:r w:rsidR="00F86B52" w:rsidDel="004602BC">
          <w:rPr>
            <w:sz w:val="24"/>
            <w:szCs w:val="24"/>
          </w:rPr>
          <w:delText xml:space="preserve">in a favourable range </w:delText>
        </w:r>
      </w:del>
      <w:del w:id="714" w:author="Shannon Hedtke" w:date="2022-08-16T11:42:00Z">
        <w:r w:rsidR="002421BD" w:rsidRPr="002421BD" w:rsidDel="004602BC">
          <w:rPr>
            <w:sz w:val="24"/>
            <w:szCs w:val="24"/>
          </w:rPr>
          <w:delText xml:space="preserve">throughout the year might be </w:delText>
        </w:r>
        <w:r w:rsidR="00986299" w:rsidDel="004602BC">
          <w:rPr>
            <w:sz w:val="24"/>
            <w:szCs w:val="24"/>
          </w:rPr>
          <w:delText xml:space="preserve">suitable </w:delText>
        </w:r>
        <w:r w:rsidR="002421BD" w:rsidRPr="002421BD" w:rsidDel="004602BC">
          <w:rPr>
            <w:sz w:val="24"/>
            <w:szCs w:val="24"/>
          </w:rPr>
          <w:delText>for onchocerciasis</w:delText>
        </w:r>
        <w:r w:rsidR="00BE0CCB" w:rsidDel="004602BC">
          <w:rPr>
            <w:sz w:val="24"/>
            <w:szCs w:val="24"/>
          </w:rPr>
          <w:delText xml:space="preserve"> transmission. </w:delText>
        </w:r>
        <w:r w:rsidR="00785257" w:rsidDel="004602BC">
          <w:rPr>
            <w:sz w:val="24"/>
            <w:szCs w:val="24"/>
          </w:rPr>
          <w:delText>Conversely, t</w:delText>
        </w:r>
        <w:r w:rsidR="002421BD" w:rsidRPr="002421BD" w:rsidDel="004602BC">
          <w:rPr>
            <w:sz w:val="24"/>
            <w:szCs w:val="24"/>
          </w:rPr>
          <w:delText xml:space="preserve">he areas with low temperature </w:delText>
        </w:r>
        <w:r w:rsidR="00604A94" w:rsidDel="004602BC">
          <w:rPr>
            <w:sz w:val="24"/>
            <w:szCs w:val="24"/>
          </w:rPr>
          <w:delText>and</w:delText>
        </w:r>
        <w:r w:rsidR="002421BD" w:rsidRPr="002421BD" w:rsidDel="004602BC">
          <w:rPr>
            <w:sz w:val="24"/>
            <w:szCs w:val="24"/>
          </w:rPr>
          <w:delText xml:space="preserve"> more</w:delText>
        </w:r>
      </w:del>
      <w:ins w:id="715" w:author="Shannon Hedtke" w:date="2022-08-16T11:43:00Z">
        <w:r>
          <w:rPr>
            <w:sz w:val="24"/>
            <w:szCs w:val="24"/>
          </w:rPr>
          <w:t>higher</w:t>
        </w:r>
      </w:ins>
      <w:r w:rsidR="002421BD" w:rsidRPr="002421BD">
        <w:rPr>
          <w:sz w:val="24"/>
          <w:szCs w:val="24"/>
        </w:rPr>
        <w:t xml:space="preserve"> fluctuations in temperature might not be favourable for </w:t>
      </w:r>
      <w:r w:rsidR="002421BD" w:rsidRPr="00BE0CCB">
        <w:rPr>
          <w:i/>
          <w:iCs/>
          <w:sz w:val="24"/>
          <w:szCs w:val="24"/>
        </w:rPr>
        <w:t>Simulium</w:t>
      </w:r>
      <w:ins w:id="716" w:author="Shannon Hedtke" w:date="2022-08-16T11:44:00Z">
        <w:r>
          <w:rPr>
            <w:sz w:val="24"/>
            <w:szCs w:val="24"/>
          </w:rPr>
          <w:t>, because [[explain why – rivers drying up? Or only active at certain temperatures? Reduce abundance because only breeding in certain times of year?]]</w:t>
        </w:r>
      </w:ins>
      <w:r w:rsidR="002421BD" w:rsidRPr="002421BD">
        <w:rPr>
          <w:sz w:val="24"/>
          <w:szCs w:val="24"/>
        </w:rPr>
        <w:t xml:space="preserve"> </w:t>
      </w:r>
      <w:r w:rsidR="002A15C4">
        <w:rPr>
          <w:sz w:val="24"/>
          <w:szCs w:val="24"/>
        </w:rPr>
        <w:fldChar w:fldCharType="begin"/>
      </w:r>
      <w:r w:rsidR="004D0F26">
        <w:rPr>
          <w:sz w:val="24"/>
          <w:szCs w:val="24"/>
        </w:rPr>
        <w:instrText xml:space="preserve"> ADDIN ZOTERO_ITEM CSL_CITATION {"citationID":"Hm1JTEFP","properties":{"formattedCitation":"(Cheke et al., 2015; Renz, 1987)","plainCitation":"(Cheke et al., 2015; Renz, 1987)","noteIndex":0},"citationItems":[{"id":1522,"uris":["http://zotero.org/users/2873801/items/JJJC3T28"],"itemData":{"id":1522,"type":"article-journal","abstract":"Development times of eggs, larvae and pupae of vectors of onchocerciasis (\n              Simulium\n              spp.) and of\n              Onchocerca volvulus\n              larvae within the adult females of the vectors decrease with increasing temperature. At and above 25°C, the parasite could reach its infective stage in less than 7 days when vectors could transmit after only two gonotrophic cycles. After incorporating exponential functions for vector development into a novel blackfly population model, it was predicted that fly numbers in Liberia and Ghana would peak at air temperatures of 29°C and 34°C, about 3°C and 7°C above current monthly averages, respectively; parous rates of forest flies (Liberia) would peak at 29°C and of savannah flies (Ghana) at 30°C. Small temperature increases (less than 2°C) might lead to changes in geographical distributions of different vector taxa. When the new model was linked to an existing framework for the population dynamics of onchocerciasis in humans and vectors, transmission rates and worm loads were projected to increase with temperature to at least 33°C. By contrast, analyses of field data on forest flies in Liberia and savannah flies in Ghana, in relation to regional climate change predictions, suggested, on the basis of simple regressions, that 13–41% decreases in fly numbers would be expected between the present and before 2040. Further research is needed to reconcile these conflicting conclusions.","container-title":"Philosophical Transactions of the Royal Society B: Biological Sciences","DOI":"10.1098/rstb.2013.0559","ISSN":"0962-8436, 1471-2970","issue":"1665","journalAbbreviation":"Phil. Trans. R. Soc. B","language":"en","page":"20130559","source":"DOI.org (Crossref)","title":"Potential effects of warmer worms and vectors on onchocerciasis transmission in West Africa","volume":"370","author":[{"family":"Cheke","given":"Robert A."},{"family":"Basáñez","given":"Maria-Gloria"},{"family":"Perry","given":"Malorie"},{"family":"White","given":"Michael T."},{"family":"Garms","given":"Rolf"},{"family":"Obuobie","given":"Emmanuel"},{"family":"Lamberton","given":"Poppy H. L."},{"family":"Young","given":"Stephen"},{"family":"Osei-Atweneboana","given":"Mike Y."},{"family":"Intsiful","given":"Joseph"},{"family":"Shen","given":"Mingwang"},{"family":"Boakye","given":"Daniel A."},{"family":"Wilson","given":"Michael D."}],"issued":{"date-parts":[["2015",4,5]]}}},{"id":1781,"uris":["http://zotero.org/users/2873801/items/BR74G4L4"],"itemData":{"id":1781,"type":"article-journal","container-title":"Annals of Tropical Medicine &amp; Parasitology","DOI":"10.1080/00034983.1987.11812116","ISSN":"0003-4983, 1364-8594","issue":"3","journalAbbreviation":"Annals of Tropical Medicine &amp; Parasitology","language":"en","page":"229-237","source":"DOI.org (Crossref)","title":"Studies on the dynamics of transmission of onchocerciasis in a Sudan-savanna area of North Cameroon II: Seasonal and diurnal changes in the biting densities and in the age-composition of the vector population","title-short":"Studies on the dynamics of transmission of onchocerciasis in a Sudan-savanna area of North Cameroon II","volume":"81","author":[{"family":"Renz","given":"A."}],"issued":{"date-parts":[["1987",1]]}}}],"schema":"https://github.com/citation-style-language/schema/raw/master/csl-citation.json"} </w:instrText>
      </w:r>
      <w:r w:rsidR="002A15C4">
        <w:rPr>
          <w:sz w:val="24"/>
          <w:szCs w:val="24"/>
        </w:rPr>
        <w:fldChar w:fldCharType="separate"/>
      </w:r>
      <w:r w:rsidR="004D0F26" w:rsidRPr="004D0F26">
        <w:rPr>
          <w:sz w:val="24"/>
        </w:rPr>
        <w:t>(Cheke et al., 2015; Renz, 1987)</w:t>
      </w:r>
      <w:r w:rsidR="002A15C4">
        <w:rPr>
          <w:sz w:val="24"/>
          <w:szCs w:val="24"/>
        </w:rPr>
        <w:fldChar w:fldCharType="end"/>
      </w:r>
      <w:r w:rsidR="002421BD" w:rsidRPr="002421BD">
        <w:rPr>
          <w:sz w:val="24"/>
          <w:szCs w:val="24"/>
        </w:rPr>
        <w:t>. Further, the significant relationship of microfilarial prevalence to the temperature seasonality highlights the potential effect of global warming and alterations in annual temperature pattern</w:t>
      </w:r>
      <w:r w:rsidR="00785257">
        <w:rPr>
          <w:sz w:val="24"/>
          <w:szCs w:val="24"/>
        </w:rPr>
        <w:t>s</w:t>
      </w:r>
      <w:r w:rsidR="002421BD" w:rsidRPr="002421BD">
        <w:rPr>
          <w:sz w:val="24"/>
          <w:szCs w:val="24"/>
        </w:rPr>
        <w:t xml:space="preserve"> on </w:t>
      </w:r>
      <w:r w:rsidR="00785257">
        <w:rPr>
          <w:sz w:val="24"/>
          <w:szCs w:val="24"/>
        </w:rPr>
        <w:t xml:space="preserve">the </w:t>
      </w:r>
      <w:r w:rsidR="002421BD" w:rsidRPr="002421BD">
        <w:rPr>
          <w:sz w:val="24"/>
          <w:szCs w:val="24"/>
        </w:rPr>
        <w:t xml:space="preserve">distribution of onchocerciasis. </w:t>
      </w:r>
      <w:commentRangeStart w:id="717"/>
      <w:commentRangeStart w:id="718"/>
      <w:r w:rsidR="008A759F">
        <w:rPr>
          <w:sz w:val="24"/>
          <w:szCs w:val="24"/>
        </w:rPr>
        <w:t>Finally, i</w:t>
      </w:r>
      <w:r w:rsidR="002421BD" w:rsidRPr="002421BD">
        <w:rPr>
          <w:sz w:val="24"/>
          <w:szCs w:val="24"/>
        </w:rPr>
        <w:t xml:space="preserve">t is worth noting that the distance to </w:t>
      </w:r>
      <w:r w:rsidR="008A759F">
        <w:rPr>
          <w:sz w:val="24"/>
          <w:szCs w:val="24"/>
        </w:rPr>
        <w:t xml:space="preserve">the </w:t>
      </w:r>
      <w:del w:id="719" w:author="Shannon Hedtke" w:date="2022-06-27T13:38:00Z">
        <w:r w:rsidR="002421BD" w:rsidRPr="002421BD" w:rsidDel="00353CB1">
          <w:rPr>
            <w:sz w:val="24"/>
            <w:szCs w:val="24"/>
          </w:rPr>
          <w:delText xml:space="preserve">community </w:delText>
        </w:r>
      </w:del>
      <w:ins w:id="720" w:author="Shannon Hedtke" w:date="2022-06-27T13:38:00Z">
        <w:r w:rsidR="00353CB1">
          <w:rPr>
            <w:sz w:val="24"/>
            <w:szCs w:val="24"/>
          </w:rPr>
          <w:t>nearest river</w:t>
        </w:r>
        <w:r w:rsidR="00353CB1" w:rsidRPr="002421BD">
          <w:rPr>
            <w:sz w:val="24"/>
            <w:szCs w:val="24"/>
          </w:rPr>
          <w:t xml:space="preserve"> </w:t>
        </w:r>
      </w:ins>
      <w:r w:rsidR="002421BD" w:rsidRPr="002421BD">
        <w:rPr>
          <w:sz w:val="24"/>
          <w:szCs w:val="24"/>
        </w:rPr>
        <w:t xml:space="preserve">was not significantly associated with the prevalence. </w:t>
      </w:r>
      <w:r w:rsidR="002421BD" w:rsidRPr="002421BD">
        <w:rPr>
          <w:sz w:val="24"/>
          <w:szCs w:val="24"/>
        </w:rPr>
        <w:lastRenderedPageBreak/>
        <w:t xml:space="preserve">This might be </w:t>
      </w:r>
      <w:r w:rsidR="008A759F">
        <w:rPr>
          <w:sz w:val="24"/>
          <w:szCs w:val="24"/>
        </w:rPr>
        <w:t>because</w:t>
      </w:r>
      <w:r w:rsidR="002421BD" w:rsidRPr="002421BD">
        <w:rPr>
          <w:sz w:val="24"/>
          <w:szCs w:val="24"/>
        </w:rPr>
        <w:t xml:space="preserve"> almost all the communities surveyed for prevalence were near to </w:t>
      </w:r>
      <w:r w:rsidR="008A759F">
        <w:rPr>
          <w:sz w:val="24"/>
          <w:szCs w:val="24"/>
        </w:rPr>
        <w:t xml:space="preserve">the </w:t>
      </w:r>
      <w:r w:rsidR="002421BD" w:rsidRPr="002421BD">
        <w:rPr>
          <w:sz w:val="24"/>
          <w:szCs w:val="24"/>
        </w:rPr>
        <w:t>river (less than 10 km).</w:t>
      </w:r>
      <w:commentRangeEnd w:id="717"/>
      <w:r>
        <w:rPr>
          <w:rStyle w:val="CommentReference"/>
          <w:rFonts w:asciiTheme="minorHAnsi" w:hAnsiTheme="minorHAnsi" w:cstheme="minorBidi"/>
          <w:bCs w:val="0"/>
        </w:rPr>
        <w:commentReference w:id="717"/>
      </w:r>
      <w:commentRangeEnd w:id="718"/>
      <w:r w:rsidR="00C76153">
        <w:rPr>
          <w:rStyle w:val="CommentReference"/>
          <w:rFonts w:asciiTheme="minorHAnsi" w:hAnsiTheme="minorHAnsi" w:cstheme="minorBidi"/>
          <w:bCs w:val="0"/>
        </w:rPr>
        <w:commentReference w:id="718"/>
      </w:r>
    </w:p>
    <w:p w14:paraId="2D24AED5" w14:textId="0BA877F4" w:rsidR="00980E9E" w:rsidRDefault="002421BD" w:rsidP="0062247D">
      <w:pPr>
        <w:pStyle w:val="Legend"/>
        <w:spacing w:line="480" w:lineRule="auto"/>
        <w:rPr>
          <w:sz w:val="24"/>
          <w:szCs w:val="24"/>
        </w:rPr>
      </w:pPr>
      <w:commentRangeStart w:id="721"/>
      <w:del w:id="722" w:author="Shannon Hedtke" w:date="2022-08-16T11:47:00Z">
        <w:r w:rsidRPr="002421BD" w:rsidDel="004602BC">
          <w:rPr>
            <w:sz w:val="24"/>
            <w:szCs w:val="24"/>
          </w:rPr>
          <w:delText xml:space="preserve">We analysed prevalence data because prevalence data are often the basis of MDAi and reflect </w:delText>
        </w:r>
        <w:r w:rsidR="00377512" w:rsidDel="004602BC">
          <w:rPr>
            <w:sz w:val="24"/>
            <w:szCs w:val="24"/>
          </w:rPr>
          <w:delText>human parasite population distribution</w:delText>
        </w:r>
        <w:r w:rsidRPr="002421BD" w:rsidDel="004602BC">
          <w:rPr>
            <w:sz w:val="24"/>
            <w:szCs w:val="24"/>
          </w:rPr>
          <w:delText>.</w:delText>
        </w:r>
        <w:commentRangeEnd w:id="721"/>
        <w:r w:rsidR="004602BC" w:rsidDel="004602BC">
          <w:rPr>
            <w:rStyle w:val="CommentReference"/>
            <w:rFonts w:asciiTheme="minorHAnsi" w:hAnsiTheme="minorHAnsi" w:cstheme="minorBidi"/>
            <w:bCs w:val="0"/>
          </w:rPr>
          <w:commentReference w:id="721"/>
        </w:r>
        <w:r w:rsidRPr="002421BD" w:rsidDel="004602BC">
          <w:rPr>
            <w:sz w:val="24"/>
            <w:szCs w:val="24"/>
          </w:rPr>
          <w:delText xml:space="preserve"> We used the baseline microfilarial prevalence because population genetic estimates a</w:delText>
        </w:r>
        <w:r w:rsidR="00377512" w:rsidDel="004602BC">
          <w:rPr>
            <w:sz w:val="24"/>
            <w:szCs w:val="24"/>
          </w:rPr>
          <w:delText>lso indicate a population's demographic history (past events)</w:delText>
        </w:r>
        <w:r w:rsidRPr="002421BD" w:rsidDel="004602BC">
          <w:rPr>
            <w:sz w:val="24"/>
            <w:szCs w:val="24"/>
          </w:rPr>
          <w:delText xml:space="preserve">. Therefore, </w:delText>
        </w:r>
        <w:r w:rsidR="00377512" w:rsidDel="004602BC">
          <w:rPr>
            <w:sz w:val="24"/>
            <w:szCs w:val="24"/>
          </w:rPr>
          <w:delText>comparing demographic history with the baseline prevalence would make more sens</w:delText>
        </w:r>
        <w:r w:rsidRPr="002421BD" w:rsidDel="004602BC">
          <w:rPr>
            <w:sz w:val="24"/>
            <w:szCs w:val="24"/>
          </w:rPr>
          <w:delText>e. Prevalence mapping revealed that the onchocerciasis prevalence was high</w:delText>
        </w:r>
        <w:r w:rsidR="00377512" w:rsidDel="004602BC">
          <w:rPr>
            <w:sz w:val="24"/>
            <w:szCs w:val="24"/>
          </w:rPr>
          <w:delText>,</w:delText>
        </w:r>
        <w:r w:rsidRPr="002421BD" w:rsidDel="004602BC">
          <w:rPr>
            <w:sz w:val="24"/>
            <w:szCs w:val="24"/>
          </w:rPr>
          <w:delText xml:space="preserve"> particularly </w:delText>
        </w:r>
        <w:r w:rsidR="00377512" w:rsidDel="004602BC">
          <w:rPr>
            <w:sz w:val="24"/>
            <w:szCs w:val="24"/>
          </w:rPr>
          <w:delText xml:space="preserve">in the </w:delText>
        </w:r>
        <w:r w:rsidRPr="002421BD" w:rsidDel="004602BC">
          <w:rPr>
            <w:sz w:val="24"/>
            <w:szCs w:val="24"/>
          </w:rPr>
          <w:delText>central and some areas in the eastern parts of the transition ecological region of Ghana.</w:delText>
        </w:r>
        <w:r w:rsidR="00156547" w:rsidDel="004602BC">
          <w:rPr>
            <w:sz w:val="24"/>
            <w:szCs w:val="24"/>
          </w:rPr>
          <w:delText xml:space="preserve"> </w:delText>
        </w:r>
        <w:r w:rsidR="00156547" w:rsidRPr="00156547" w:rsidDel="004602BC">
          <w:rPr>
            <w:sz w:val="24"/>
            <w:szCs w:val="24"/>
          </w:rPr>
          <w:delText>We also compared the resistance surface for the parasites and the vectors with the microfilarial prevalence map as a</w:delText>
        </w:r>
      </w:del>
      <w:ins w:id="723" w:author="Shannon Hedtke" w:date="2022-08-16T11:47:00Z">
        <w:r w:rsidR="004602BC">
          <w:rPr>
            <w:sz w:val="24"/>
            <w:szCs w:val="24"/>
          </w:rPr>
          <w:t>We produced a</w:t>
        </w:r>
      </w:ins>
      <w:r w:rsidR="00156547" w:rsidRPr="00156547">
        <w:rPr>
          <w:sz w:val="24"/>
          <w:szCs w:val="24"/>
        </w:rPr>
        <w:t xml:space="preserve"> bivariate fusion map</w:t>
      </w:r>
      <w:ins w:id="724" w:author="Shannon Hedtke" w:date="2022-08-16T11:47:00Z">
        <w:r w:rsidR="004602BC">
          <w:rPr>
            <w:sz w:val="24"/>
            <w:szCs w:val="24"/>
          </w:rPr>
          <w:t xml:space="preserve"> that combined the results of the microfilariae prevalence</w:t>
        </w:r>
      </w:ins>
      <w:ins w:id="725" w:author="Shannon Hedtke" w:date="2022-08-16T11:48:00Z">
        <w:r w:rsidR="00A13389">
          <w:rPr>
            <w:sz w:val="24"/>
            <w:szCs w:val="24"/>
          </w:rPr>
          <w:t xml:space="preserve"> and connectivity</w:t>
        </w:r>
      </w:ins>
      <w:ins w:id="726" w:author="Shannon Hedtke" w:date="2022-08-16T11:47:00Z">
        <w:r w:rsidR="004602BC">
          <w:rPr>
            <w:sz w:val="24"/>
            <w:szCs w:val="24"/>
          </w:rPr>
          <w:t xml:space="preserve"> mapping</w:t>
        </w:r>
      </w:ins>
      <w:r w:rsidR="00156547" w:rsidRPr="00156547">
        <w:rPr>
          <w:sz w:val="24"/>
          <w:szCs w:val="24"/>
        </w:rPr>
        <w:t xml:space="preserve">. </w:t>
      </w:r>
      <w:del w:id="727" w:author="Shannon Hedtke" w:date="2022-08-16T11:48:00Z">
        <w:r w:rsidR="00156547" w:rsidRPr="00156547" w:rsidDel="00A13389">
          <w:rPr>
            <w:sz w:val="24"/>
            <w:szCs w:val="24"/>
          </w:rPr>
          <w:delText>Unsurprisingly,</w:delText>
        </w:r>
      </w:del>
      <w:ins w:id="728" w:author="Shannon Hedtke" w:date="2022-08-16T11:48:00Z">
        <w:r w:rsidR="00A13389">
          <w:rPr>
            <w:sz w:val="24"/>
            <w:szCs w:val="24"/>
          </w:rPr>
          <w:t>Where onchocerciasis prevalence has historically been high, wi</w:t>
        </w:r>
      </w:ins>
      <w:ins w:id="729" w:author="Shannon Hedtke" w:date="2022-08-16T11:49:00Z">
        <w:r w:rsidR="00A13389">
          <w:rPr>
            <w:sz w:val="24"/>
            <w:szCs w:val="24"/>
          </w:rPr>
          <w:t xml:space="preserve">th </w:t>
        </w:r>
      </w:ins>
      <w:ins w:id="730" w:author="Shannon Hedtke" w:date="2022-08-16T11:48:00Z">
        <w:r w:rsidR="00A13389">
          <w:rPr>
            <w:sz w:val="24"/>
            <w:szCs w:val="24"/>
          </w:rPr>
          <w:t>ongoing</w:t>
        </w:r>
      </w:ins>
      <w:ins w:id="731" w:author="Shannon Hedtke" w:date="2022-08-16T11:49:00Z">
        <w:r w:rsidR="00A13389">
          <w:rPr>
            <w:sz w:val="24"/>
            <w:szCs w:val="24"/>
          </w:rPr>
          <w:t xml:space="preserve"> transmission</w:t>
        </w:r>
      </w:ins>
      <w:ins w:id="732" w:author="Shannon Hedtke" w:date="2022-08-16T11:48:00Z">
        <w:r w:rsidR="00A13389">
          <w:rPr>
            <w:sz w:val="24"/>
            <w:szCs w:val="24"/>
          </w:rPr>
          <w:t>,</w:t>
        </w:r>
      </w:ins>
      <w:r w:rsidR="00156547" w:rsidRPr="00156547">
        <w:rPr>
          <w:sz w:val="24"/>
          <w:szCs w:val="24"/>
        </w:rPr>
        <w:t xml:space="preserve"> </w:t>
      </w:r>
      <w:del w:id="733" w:author="Shannon Hedtke" w:date="2022-08-16T11:49:00Z">
        <w:r w:rsidR="00156547" w:rsidRPr="00156547" w:rsidDel="00A13389">
          <w:rPr>
            <w:sz w:val="24"/>
            <w:szCs w:val="24"/>
          </w:rPr>
          <w:delText xml:space="preserve">areas in the </w:delText>
        </w:r>
      </w:del>
      <w:del w:id="734" w:author="Shannon Hedtke" w:date="2022-08-16T11:48:00Z">
        <w:r w:rsidR="00156547" w:rsidRPr="00156547" w:rsidDel="00A13389">
          <w:rPr>
            <w:sz w:val="24"/>
            <w:szCs w:val="24"/>
          </w:rPr>
          <w:delText xml:space="preserve">central parts (Pru river basins) </w:delText>
        </w:r>
      </w:del>
      <w:del w:id="735" w:author="Shannon Hedtke" w:date="2022-08-16T11:49:00Z">
        <w:r w:rsidR="00156547" w:rsidRPr="00156547" w:rsidDel="00A13389">
          <w:rPr>
            <w:sz w:val="24"/>
            <w:szCs w:val="24"/>
          </w:rPr>
          <w:delText>had</w:delText>
        </w:r>
      </w:del>
      <w:ins w:id="736" w:author="Shannon Hedtke" w:date="2022-08-16T11:49:00Z">
        <w:r w:rsidR="00A13389">
          <w:rPr>
            <w:sz w:val="24"/>
            <w:szCs w:val="24"/>
          </w:rPr>
          <w:t>there was also</w:t>
        </w:r>
      </w:ins>
      <w:r w:rsidR="00156547" w:rsidRPr="00156547">
        <w:rPr>
          <w:sz w:val="24"/>
          <w:szCs w:val="24"/>
        </w:rPr>
        <w:t xml:space="preserve"> </w:t>
      </w:r>
      <w:del w:id="737" w:author="Shannon Hedtke" w:date="2022-08-16T11:49:00Z">
        <w:r w:rsidR="00156547" w:rsidRPr="00156547" w:rsidDel="00A13389">
          <w:rPr>
            <w:sz w:val="24"/>
            <w:szCs w:val="24"/>
          </w:rPr>
          <w:delText>low resistance</w:delText>
        </w:r>
      </w:del>
      <w:ins w:id="738" w:author="Shannon Hedtke" w:date="2022-08-16T11:49:00Z">
        <w:r w:rsidR="00A13389">
          <w:rPr>
            <w:sz w:val="24"/>
            <w:szCs w:val="24"/>
          </w:rPr>
          <w:t>high connectivity</w:t>
        </w:r>
      </w:ins>
      <w:r w:rsidR="00156547" w:rsidRPr="00156547">
        <w:rPr>
          <w:sz w:val="24"/>
          <w:szCs w:val="24"/>
        </w:rPr>
        <w:t xml:space="preserve"> for both the vector and the parasite </w:t>
      </w:r>
      <w:ins w:id="739" w:author="Shannon Hedtke" w:date="2022-08-16T11:49:00Z">
        <w:r w:rsidR="00A13389">
          <w:rPr>
            <w:sz w:val="24"/>
            <w:szCs w:val="24"/>
          </w:rPr>
          <w:t>sampling sites (Figure X, center)</w:t>
        </w:r>
      </w:ins>
      <w:del w:id="740" w:author="Shannon Hedtke" w:date="2022-08-16T11:49:00Z">
        <w:r w:rsidR="00156547" w:rsidRPr="00156547" w:rsidDel="00A13389">
          <w:rPr>
            <w:sz w:val="24"/>
            <w:szCs w:val="24"/>
          </w:rPr>
          <w:delText>populations</w:delText>
        </w:r>
      </w:del>
      <w:r w:rsidR="00156547" w:rsidRPr="00156547">
        <w:rPr>
          <w:sz w:val="24"/>
          <w:szCs w:val="24"/>
        </w:rPr>
        <w:t xml:space="preserve">. Despite being among the first communities targeted for both the vector control initially and MDAi later, the onchocerciasis transmission has </w:t>
      </w:r>
      <w:r w:rsidR="00A9747A">
        <w:rPr>
          <w:sz w:val="24"/>
          <w:szCs w:val="24"/>
        </w:rPr>
        <w:t>persisted for</w:t>
      </w:r>
      <w:r w:rsidR="00156547" w:rsidRPr="00156547">
        <w:rPr>
          <w:sz w:val="24"/>
          <w:szCs w:val="24"/>
        </w:rPr>
        <w:t xml:space="preserve"> quite a long time in the Pru river basin. The baseline prevalence in these areas w</w:t>
      </w:r>
      <w:r w:rsidR="00A9747A">
        <w:rPr>
          <w:sz w:val="24"/>
          <w:szCs w:val="24"/>
        </w:rPr>
        <w:t>as greater than 75% and returned</w:t>
      </w:r>
      <w:r w:rsidR="00156547" w:rsidRPr="00156547">
        <w:rPr>
          <w:sz w:val="24"/>
          <w:szCs w:val="24"/>
        </w:rPr>
        <w:t xml:space="preserve"> to this level even after vector control</w:t>
      </w:r>
      <w:r w:rsidR="00A9747A">
        <w:rPr>
          <w:sz w:val="24"/>
          <w:szCs w:val="24"/>
        </w:rPr>
        <w:t xml:space="preserve"> </w:t>
      </w:r>
      <w:r w:rsidR="008A66F6">
        <w:rPr>
          <w:sz w:val="24"/>
          <w:szCs w:val="24"/>
        </w:rPr>
        <w:fldChar w:fldCharType="begin"/>
      </w:r>
      <w:r w:rsidR="009509C8">
        <w:rPr>
          <w:sz w:val="24"/>
          <w:szCs w:val="24"/>
        </w:rPr>
        <w:instrText xml:space="preserve"> ADDIN ZOTERO_ITEM CSL_CITATION {"citationID":"De1n4AhV","properties":{"formattedCitation":"(Alley et al., 1994; P. H. L. Lamberton et al., 2015)","plainCitation":"(Alley et al., 1994; P. H. L. Lamberton et al., 2015)","noteIndex":0},"citationItems":[{"id":1605,"uris":["http://zotero.org/users/2873801/items/XMTJJU5P"],"itemData":{"id":1605,"type":"article-journal","container-title":"Transactions of the Royal Society of Tropical Medicine and Hygiene","DOI":"10.1016/0035-9203(94)90172-4","ISSN":"00359203","issue":"5","journalAbbreviation":"Transactions of the Royal Society of Tropical Medicine and Hygiene","language":"en","page":"581-584","source":"DOI.org (Crossref)","title":"The impact of five years of annual ivermectin treatment on skin microfilarial loads in the onchocerciasis focus of Asubende, Ghana","volume":"88","author":[{"family":"Alley","given":"E.S."},{"family":"Plaisier","given":"A.P."},{"family":"Boatin","given":"B.A."},{"family":"Dadzie","given":"K.Y."},{"family":"Remme","given":"J."},{"family":"Zerbo","given":"G."},{"family":"Samba","given":"E.M."}],"issued":{"date-parts":[["1994",9]]}}},{"id":1782,"uris":["http://zotero.org/users/2873801/items/DYZSLU4A"],"itemData":{"id":1782,"type":"article-journal","container-title":"PLOS Neglected Tropical Diseases","DOI":"10.1371/journal.pntd.0003688","ISSN":"1935-2735","issue":"4","journalAbbreviation":"PLoS Negl Trop Dis","language":"en","page":"e0003688","source":"DOI.org (Crossref)","title":"Onchocerciasis Transmission in Ghana: Persistence under Different Control Strategies and the Role of the Simuliid Vectors","title-short":"Onchocerciasis Transmission in Ghana","volume":"9","author":[{"family":"Lamberton","given":"Poppy H. L."},{"family":"Cheke","given":"Robert A."},{"family":"Winskill","given":"Peter"},{"family":"Tirados","given":"Iñaki"},{"family":"Walker","given":"Martin"},{"family":"Osei-Atweneboana","given":"Mike Y."},{"family":"Biritwum","given":"Nana-Kwadwo"},{"family":"Tetteh-Kumah","given":"Anthony"},{"family":"Boakye","given":"Daniel A."},{"family":"Wilson","given":"Michael D."},{"family":"Post","given":"Rory J."},{"family":"Basañez","given":"María-Gloria"}],"editor":[{"family":"Brockhouse","given":"Charles"}],"issued":{"date-parts":[["2015",4,21]]}}}],"schema":"https://github.com/citation-style-language/schema/raw/master/csl-citation.json"} </w:instrText>
      </w:r>
      <w:r w:rsidR="008A66F6">
        <w:rPr>
          <w:sz w:val="24"/>
          <w:szCs w:val="24"/>
        </w:rPr>
        <w:fldChar w:fldCharType="separate"/>
      </w:r>
      <w:r w:rsidR="009509C8" w:rsidRPr="009509C8">
        <w:rPr>
          <w:sz w:val="24"/>
        </w:rPr>
        <w:t>(Alley et al., 1994; Lamberton et al., 2015)</w:t>
      </w:r>
      <w:r w:rsidR="008A66F6">
        <w:rPr>
          <w:sz w:val="24"/>
          <w:szCs w:val="24"/>
        </w:rPr>
        <w:fldChar w:fldCharType="end"/>
      </w:r>
      <w:r w:rsidR="00156547" w:rsidRPr="00156547">
        <w:rPr>
          <w:sz w:val="24"/>
          <w:szCs w:val="24"/>
        </w:rPr>
        <w:t>.</w:t>
      </w:r>
      <w:commentRangeEnd w:id="695"/>
      <w:r w:rsidR="004602BC">
        <w:rPr>
          <w:rStyle w:val="CommentReference"/>
          <w:rFonts w:asciiTheme="minorHAnsi" w:hAnsiTheme="minorHAnsi" w:cstheme="minorBidi"/>
          <w:bCs w:val="0"/>
        </w:rPr>
        <w:commentReference w:id="695"/>
      </w:r>
    </w:p>
    <w:p w14:paraId="6288CAE2" w14:textId="65DC8452" w:rsidR="00E979E3" w:rsidRDefault="00E979E3" w:rsidP="0062247D">
      <w:pPr>
        <w:pStyle w:val="Legend"/>
        <w:spacing w:line="480" w:lineRule="auto"/>
        <w:rPr>
          <w:sz w:val="24"/>
          <w:szCs w:val="24"/>
        </w:rPr>
      </w:pPr>
      <w:r w:rsidRPr="00E979E3">
        <w:rPr>
          <w:sz w:val="24"/>
          <w:szCs w:val="24"/>
        </w:rPr>
        <w:t xml:space="preserve">We calculated the sliding window correlation coefficient between each resistance surface and the microfilarial prevalence map. </w:t>
      </w:r>
      <w:commentRangeStart w:id="741"/>
      <w:commentRangeStart w:id="742"/>
      <w:r w:rsidRPr="00E979E3">
        <w:rPr>
          <w:sz w:val="24"/>
          <w:szCs w:val="24"/>
        </w:rPr>
        <w:t xml:space="preserve">As expected, there was a close overlap between the parasite resistance surface map and the microfilarial prevalence map. The concurrence between the parasite resistance surface maps and the microfilarial prevalence map also </w:t>
      </w:r>
      <w:r w:rsidR="00D305B1">
        <w:rPr>
          <w:sz w:val="24"/>
          <w:szCs w:val="24"/>
        </w:rPr>
        <w:t>validates</w:t>
      </w:r>
      <w:r w:rsidRPr="00E979E3">
        <w:rPr>
          <w:sz w:val="24"/>
          <w:szCs w:val="24"/>
        </w:rPr>
        <w:t xml:space="preserve"> landscape genetics model output. </w:t>
      </w:r>
      <w:r w:rsidR="00D305B1">
        <w:rPr>
          <w:sz w:val="24"/>
          <w:szCs w:val="24"/>
        </w:rPr>
        <w:t>However, t</w:t>
      </w:r>
      <w:r w:rsidRPr="00E979E3">
        <w:rPr>
          <w:sz w:val="24"/>
          <w:szCs w:val="24"/>
        </w:rPr>
        <w:t xml:space="preserve">he correlation between the vector resistance surface and the </w:t>
      </w:r>
      <w:r w:rsidRPr="00E979E3">
        <w:rPr>
          <w:sz w:val="24"/>
          <w:szCs w:val="24"/>
        </w:rPr>
        <w:lastRenderedPageBreak/>
        <w:t xml:space="preserve">microfilarial prevalence map was not as strong as for the parasite resistance surface. The correlation breaks down </w:t>
      </w:r>
      <w:r w:rsidR="00C94C45">
        <w:rPr>
          <w:sz w:val="24"/>
          <w:szCs w:val="24"/>
        </w:rPr>
        <w:t>main</w:t>
      </w:r>
      <w:r w:rsidRPr="00E979E3">
        <w:rPr>
          <w:sz w:val="24"/>
          <w:szCs w:val="24"/>
        </w:rPr>
        <w:t>ly in the western parts of the transition ecological region</w:t>
      </w:r>
      <w:r w:rsidR="00C94C45">
        <w:rPr>
          <w:sz w:val="24"/>
          <w:szCs w:val="24"/>
        </w:rPr>
        <w:t>,</w:t>
      </w:r>
      <w:r w:rsidRPr="00E979E3">
        <w:rPr>
          <w:sz w:val="24"/>
          <w:szCs w:val="24"/>
        </w:rPr>
        <w:t xml:space="preserve"> which had high conductance for the parasites but low microfilarial prevalence. This could be due to the combination of reasons </w:t>
      </w:r>
      <w:r w:rsidR="009509C8">
        <w:rPr>
          <w:sz w:val="24"/>
          <w:szCs w:val="24"/>
        </w:rPr>
        <w:t xml:space="preserve">mentioned above </w:t>
      </w:r>
      <w:r w:rsidRPr="00E979E3">
        <w:rPr>
          <w:sz w:val="24"/>
          <w:szCs w:val="24"/>
        </w:rPr>
        <w:t>for contrasting high parasite resistance and low vector resistance in low soil moisture area</w:t>
      </w:r>
      <w:r w:rsidR="00C94C45">
        <w:rPr>
          <w:sz w:val="24"/>
          <w:szCs w:val="24"/>
        </w:rPr>
        <w:t>s</w:t>
      </w:r>
      <w:r w:rsidRPr="00E979E3">
        <w:rPr>
          <w:sz w:val="24"/>
          <w:szCs w:val="24"/>
        </w:rPr>
        <w:t xml:space="preserve"> viz. lack of human population and the greater proportion of </w:t>
      </w:r>
      <w:r w:rsidRPr="00E979E3">
        <w:rPr>
          <w:i/>
          <w:iCs/>
          <w:sz w:val="24"/>
          <w:szCs w:val="24"/>
        </w:rPr>
        <w:t>O. ochengi</w:t>
      </w:r>
      <w:r w:rsidRPr="00E979E3">
        <w:rPr>
          <w:sz w:val="24"/>
          <w:szCs w:val="24"/>
        </w:rPr>
        <w:t xml:space="preserve"> limiting </w:t>
      </w:r>
      <w:r>
        <w:rPr>
          <w:sz w:val="24"/>
          <w:szCs w:val="24"/>
        </w:rPr>
        <w:t xml:space="preserve">the </w:t>
      </w:r>
      <w:r w:rsidRPr="00E979E3">
        <w:rPr>
          <w:sz w:val="24"/>
          <w:szCs w:val="24"/>
        </w:rPr>
        <w:t>vector</w:t>
      </w:r>
      <w:r>
        <w:rPr>
          <w:sz w:val="24"/>
          <w:szCs w:val="24"/>
        </w:rPr>
        <w:t>ial</w:t>
      </w:r>
      <w:r w:rsidRPr="00E979E3">
        <w:rPr>
          <w:sz w:val="24"/>
          <w:szCs w:val="24"/>
        </w:rPr>
        <w:t xml:space="preserve"> capacity for </w:t>
      </w:r>
      <w:r w:rsidRPr="00E979E3">
        <w:rPr>
          <w:i/>
          <w:iCs/>
          <w:sz w:val="24"/>
          <w:szCs w:val="24"/>
        </w:rPr>
        <w:t>O.</w:t>
      </w:r>
      <w:r>
        <w:rPr>
          <w:i/>
          <w:iCs/>
          <w:sz w:val="24"/>
          <w:szCs w:val="24"/>
        </w:rPr>
        <w:t xml:space="preserve"> </w:t>
      </w:r>
      <w:r w:rsidRPr="00E979E3">
        <w:rPr>
          <w:i/>
          <w:iCs/>
          <w:sz w:val="24"/>
          <w:szCs w:val="24"/>
        </w:rPr>
        <w:t>volvulus</w:t>
      </w:r>
      <w:r w:rsidRPr="00E979E3">
        <w:rPr>
          <w:sz w:val="24"/>
          <w:szCs w:val="24"/>
        </w:rPr>
        <w:t>. Nevertheless, anticipating land</w:t>
      </w:r>
      <w:r w:rsidR="00564062">
        <w:rPr>
          <w:sz w:val="24"/>
          <w:szCs w:val="24"/>
        </w:rPr>
        <w:t>-</w:t>
      </w:r>
      <w:r w:rsidRPr="00E979E3">
        <w:rPr>
          <w:sz w:val="24"/>
          <w:szCs w:val="24"/>
        </w:rPr>
        <w:t xml:space="preserve">use changes that leads to </w:t>
      </w:r>
      <w:r w:rsidR="00564062">
        <w:rPr>
          <w:sz w:val="24"/>
          <w:szCs w:val="24"/>
        </w:rPr>
        <w:t xml:space="preserve">the </w:t>
      </w:r>
      <w:r w:rsidRPr="00E979E3">
        <w:rPr>
          <w:sz w:val="24"/>
          <w:szCs w:val="24"/>
        </w:rPr>
        <w:t>availability of human host in these regions might pose a risk of onchocerciasis transmission being established in currently low human population density areas in the western parts of the transition ecological region.</w:t>
      </w:r>
      <w:commentRangeEnd w:id="741"/>
      <w:r w:rsidR="00A13389">
        <w:rPr>
          <w:rStyle w:val="CommentReference"/>
          <w:rFonts w:asciiTheme="minorHAnsi" w:hAnsiTheme="minorHAnsi" w:cstheme="minorBidi"/>
          <w:bCs w:val="0"/>
        </w:rPr>
        <w:commentReference w:id="741"/>
      </w:r>
      <w:commentRangeEnd w:id="742"/>
      <w:r w:rsidR="003E6B28">
        <w:rPr>
          <w:rStyle w:val="CommentReference"/>
          <w:rFonts w:asciiTheme="minorHAnsi" w:hAnsiTheme="minorHAnsi" w:cstheme="minorBidi"/>
          <w:bCs w:val="0"/>
        </w:rPr>
        <w:commentReference w:id="742"/>
      </w:r>
    </w:p>
    <w:p w14:paraId="1D1BA992" w14:textId="68B29610" w:rsidR="007814B2" w:rsidRDefault="007814B2" w:rsidP="0062247D">
      <w:pPr>
        <w:pStyle w:val="Heading3"/>
        <w:spacing w:line="480" w:lineRule="auto"/>
        <w:jc w:val="both"/>
      </w:pPr>
      <w:commentRangeStart w:id="743"/>
      <w:r>
        <w:t>Implications</w:t>
      </w:r>
      <w:commentRangeEnd w:id="743"/>
      <w:r w:rsidR="00BC5E2A">
        <w:rPr>
          <w:rStyle w:val="CommentReference"/>
          <w:rFonts w:asciiTheme="minorHAnsi" w:eastAsiaTheme="minorHAnsi" w:hAnsiTheme="minorHAnsi" w:cstheme="minorBidi"/>
          <w:b w:val="0"/>
          <w:bCs w:val="0"/>
        </w:rPr>
        <w:commentReference w:id="743"/>
      </w:r>
    </w:p>
    <w:p w14:paraId="0CC90DA0" w14:textId="19AA4E30" w:rsidR="00BC7709" w:rsidRDefault="00564062" w:rsidP="0062247D">
      <w:pPr>
        <w:pStyle w:val="Legend"/>
        <w:spacing w:line="480" w:lineRule="auto"/>
        <w:rPr>
          <w:sz w:val="24"/>
          <w:szCs w:val="24"/>
        </w:rPr>
      </w:pPr>
      <w:r>
        <w:rPr>
          <w:sz w:val="24"/>
          <w:szCs w:val="24"/>
        </w:rPr>
        <w:t xml:space="preserve">For the first time in the context of onchocerciasis, we utilise </w:t>
      </w:r>
      <w:r w:rsidR="00CA25A4">
        <w:rPr>
          <w:sz w:val="24"/>
          <w:szCs w:val="24"/>
        </w:rPr>
        <w:t xml:space="preserve">the </w:t>
      </w:r>
      <w:r>
        <w:rPr>
          <w:sz w:val="24"/>
          <w:szCs w:val="24"/>
        </w:rPr>
        <w:t>landscape genetics framework</w:t>
      </w:r>
      <w:r w:rsidR="008B11F7" w:rsidRPr="008B11F7">
        <w:rPr>
          <w:sz w:val="24"/>
          <w:szCs w:val="24"/>
        </w:rPr>
        <w:t xml:space="preserve"> to incorporate the parasite and the vector genetic data with the environmental data. This approach takes us a step ahead in not necessarily "delineating" but inferring about onchocerciasis transmission zones.</w:t>
      </w:r>
      <w:r w:rsidR="0096665B">
        <w:rPr>
          <w:sz w:val="24"/>
          <w:szCs w:val="24"/>
        </w:rPr>
        <w:t xml:space="preserve"> </w:t>
      </w:r>
      <w:r w:rsidR="00444FD3">
        <w:rPr>
          <w:sz w:val="24"/>
          <w:szCs w:val="24"/>
        </w:rPr>
        <w:t>Here, w</w:t>
      </w:r>
      <w:r w:rsidR="0096665B" w:rsidRPr="008B11F7">
        <w:rPr>
          <w:sz w:val="24"/>
          <w:szCs w:val="24"/>
        </w:rPr>
        <w:t xml:space="preserve">e </w:t>
      </w:r>
      <w:r w:rsidR="00444FD3">
        <w:rPr>
          <w:sz w:val="24"/>
          <w:szCs w:val="24"/>
        </w:rPr>
        <w:t>have</w:t>
      </w:r>
      <w:r w:rsidR="0096665B" w:rsidRPr="008B11F7">
        <w:rPr>
          <w:sz w:val="24"/>
          <w:szCs w:val="24"/>
        </w:rPr>
        <w:t xml:space="preserve"> transform</w:t>
      </w:r>
      <w:r w:rsidR="00444FD3">
        <w:rPr>
          <w:sz w:val="24"/>
          <w:szCs w:val="24"/>
        </w:rPr>
        <w:t>ed</w:t>
      </w:r>
      <w:r w:rsidR="0096665B" w:rsidRPr="008B11F7">
        <w:rPr>
          <w:sz w:val="24"/>
          <w:szCs w:val="24"/>
        </w:rPr>
        <w:t xml:space="preserve"> the metrics of genetic connectivity into a resistance surface and the geneflow map giving insights </w:t>
      </w:r>
      <w:r w:rsidR="00CA25A4">
        <w:rPr>
          <w:sz w:val="24"/>
          <w:szCs w:val="24"/>
        </w:rPr>
        <w:t>into</w:t>
      </w:r>
      <w:r w:rsidR="0096665B" w:rsidRPr="008B11F7">
        <w:rPr>
          <w:sz w:val="24"/>
          <w:szCs w:val="24"/>
        </w:rPr>
        <w:t xml:space="preserve"> transmission zones and the </w:t>
      </w:r>
      <w:commentRangeStart w:id="744"/>
      <w:r w:rsidR="0096665B" w:rsidRPr="008B11F7">
        <w:rPr>
          <w:sz w:val="24"/>
          <w:szCs w:val="24"/>
        </w:rPr>
        <w:t>source</w:t>
      </w:r>
      <w:r w:rsidR="00CA25A4">
        <w:rPr>
          <w:sz w:val="24"/>
          <w:szCs w:val="24"/>
        </w:rPr>
        <w:t>-</w:t>
      </w:r>
      <w:r w:rsidR="0096665B" w:rsidRPr="008B11F7">
        <w:rPr>
          <w:sz w:val="24"/>
          <w:szCs w:val="24"/>
        </w:rPr>
        <w:t>sink dynamics</w:t>
      </w:r>
      <w:commentRangeEnd w:id="744"/>
      <w:r w:rsidR="00EF0A57">
        <w:rPr>
          <w:rStyle w:val="CommentReference"/>
          <w:rFonts w:asciiTheme="minorHAnsi" w:hAnsiTheme="minorHAnsi" w:cstheme="minorBidi"/>
          <w:bCs w:val="0"/>
        </w:rPr>
        <w:commentReference w:id="744"/>
      </w:r>
      <w:r w:rsidR="0096665B" w:rsidRPr="008B11F7">
        <w:rPr>
          <w:sz w:val="24"/>
          <w:szCs w:val="24"/>
        </w:rPr>
        <w:t>.</w:t>
      </w:r>
      <w:r w:rsidR="008438F7">
        <w:rPr>
          <w:sz w:val="24"/>
          <w:szCs w:val="24"/>
        </w:rPr>
        <w:t xml:space="preserve"> </w:t>
      </w:r>
      <w:r w:rsidR="0036178E" w:rsidRPr="0036178E">
        <w:rPr>
          <w:sz w:val="24"/>
          <w:szCs w:val="24"/>
        </w:rPr>
        <w:t>Further, the bivariate fusion map can be used to visualise the areas with low resistance and high prevalence</w:t>
      </w:r>
      <w:r w:rsidR="00CA25A4">
        <w:rPr>
          <w:sz w:val="24"/>
          <w:szCs w:val="24"/>
        </w:rPr>
        <w:t>,</w:t>
      </w:r>
      <w:r w:rsidR="0036178E" w:rsidRPr="0036178E">
        <w:rPr>
          <w:sz w:val="24"/>
          <w:szCs w:val="24"/>
        </w:rPr>
        <w:t xml:space="preserve"> which might </w:t>
      </w:r>
      <w:r w:rsidR="00370CF6">
        <w:rPr>
          <w:sz w:val="24"/>
          <w:szCs w:val="24"/>
        </w:rPr>
        <w:t>act as residual infection pockets</w:t>
      </w:r>
      <w:r w:rsidR="0036178E" w:rsidRPr="0036178E">
        <w:rPr>
          <w:sz w:val="24"/>
          <w:szCs w:val="24"/>
        </w:rPr>
        <w:t xml:space="preserve"> even after continuous interventions. Inferences like these might be vital in making spatially explicit onchocerciasis </w:t>
      </w:r>
      <w:ins w:id="745" w:author="Shannon Hedtke" w:date="2022-08-16T13:11:00Z">
        <w:r w:rsidR="00EF0A57">
          <w:rPr>
            <w:sz w:val="24"/>
            <w:szCs w:val="24"/>
          </w:rPr>
          <w:t>elimination</w:t>
        </w:r>
      </w:ins>
      <w:del w:id="746" w:author="Shannon Hedtke" w:date="2022-08-16T13:11:00Z">
        <w:r w:rsidR="0036178E" w:rsidRPr="0036178E" w:rsidDel="00EF0A57">
          <w:rPr>
            <w:sz w:val="24"/>
            <w:szCs w:val="24"/>
          </w:rPr>
          <w:delText>control</w:delText>
        </w:r>
      </w:del>
      <w:r w:rsidR="0036178E" w:rsidRPr="0036178E">
        <w:rPr>
          <w:sz w:val="24"/>
          <w:szCs w:val="24"/>
        </w:rPr>
        <w:t xml:space="preserve"> decisions. For e</w:t>
      </w:r>
      <w:r w:rsidR="00370CF6">
        <w:rPr>
          <w:sz w:val="24"/>
          <w:szCs w:val="24"/>
        </w:rPr>
        <w:t>xample, in the current study, we can hypothesi</w:t>
      </w:r>
      <w:ins w:id="747" w:author="Shannon Hedtke" w:date="2022-06-20T14:32:00Z">
        <w:r w:rsidR="00662BFE">
          <w:rPr>
            <w:sz w:val="24"/>
            <w:szCs w:val="24"/>
          </w:rPr>
          <w:t>s</w:t>
        </w:r>
      </w:ins>
      <w:del w:id="748" w:author="Shannon Hedtke" w:date="2022-06-20T14:32:00Z">
        <w:r w:rsidR="00370CF6" w:rsidDel="00662BFE">
          <w:rPr>
            <w:sz w:val="24"/>
            <w:szCs w:val="24"/>
          </w:rPr>
          <w:delText>z</w:delText>
        </w:r>
      </w:del>
      <w:r w:rsidR="00370CF6">
        <w:rPr>
          <w:sz w:val="24"/>
          <w:szCs w:val="24"/>
        </w:rPr>
        <w:t>e that communities in the Pru river basin are</w:t>
      </w:r>
      <w:r w:rsidR="0036178E" w:rsidRPr="0036178E">
        <w:rPr>
          <w:sz w:val="24"/>
          <w:szCs w:val="24"/>
        </w:rPr>
        <w:t xml:space="preserve"> one of the </w:t>
      </w:r>
      <w:r w:rsidR="00370CF6">
        <w:rPr>
          <w:sz w:val="24"/>
          <w:szCs w:val="24"/>
        </w:rPr>
        <w:t>critical</w:t>
      </w:r>
      <w:r w:rsidR="0036178E" w:rsidRPr="0036178E">
        <w:rPr>
          <w:sz w:val="24"/>
          <w:szCs w:val="24"/>
        </w:rPr>
        <w:t xml:space="preserve"> connecting areas with low resistance for the parasite and the vector geneflow and high onchocerciasis prevalence. </w:t>
      </w:r>
      <w:commentRangeStart w:id="749"/>
      <w:commentRangeStart w:id="750"/>
      <w:r w:rsidR="0036178E" w:rsidRPr="0036178E">
        <w:rPr>
          <w:sz w:val="24"/>
          <w:szCs w:val="24"/>
        </w:rPr>
        <w:t xml:space="preserve">Since this </w:t>
      </w:r>
      <w:r w:rsidR="00541597">
        <w:rPr>
          <w:sz w:val="24"/>
          <w:szCs w:val="24"/>
        </w:rPr>
        <w:t>region has</w:t>
      </w:r>
      <w:r w:rsidR="0036178E" w:rsidRPr="0036178E">
        <w:rPr>
          <w:sz w:val="24"/>
          <w:szCs w:val="24"/>
        </w:rPr>
        <w:t xml:space="preserve"> </w:t>
      </w:r>
      <w:r w:rsidR="00370CF6">
        <w:rPr>
          <w:sz w:val="24"/>
          <w:szCs w:val="24"/>
        </w:rPr>
        <w:t xml:space="preserve">a </w:t>
      </w:r>
      <w:r w:rsidR="0036178E" w:rsidRPr="0036178E">
        <w:rPr>
          <w:sz w:val="24"/>
          <w:szCs w:val="24"/>
        </w:rPr>
        <w:t xml:space="preserve">confluence of perfection for parasites and flies, MDAi alone might not be </w:t>
      </w:r>
      <w:r w:rsidR="0036178E" w:rsidRPr="0036178E">
        <w:rPr>
          <w:sz w:val="24"/>
          <w:szCs w:val="24"/>
        </w:rPr>
        <w:lastRenderedPageBreak/>
        <w:t xml:space="preserve">sufficient to eliminate onchocerciasis transmission in these areas. </w:t>
      </w:r>
      <w:commentRangeEnd w:id="749"/>
      <w:r w:rsidR="005853F4">
        <w:rPr>
          <w:rStyle w:val="CommentReference"/>
          <w:rFonts w:asciiTheme="minorHAnsi" w:hAnsiTheme="minorHAnsi" w:cstheme="minorBidi"/>
          <w:bCs w:val="0"/>
        </w:rPr>
        <w:commentReference w:id="749"/>
      </w:r>
      <w:commentRangeEnd w:id="750"/>
      <w:r w:rsidR="003E6B28">
        <w:rPr>
          <w:rStyle w:val="CommentReference"/>
          <w:rFonts w:asciiTheme="minorHAnsi" w:hAnsiTheme="minorHAnsi" w:cstheme="minorBidi"/>
          <w:bCs w:val="0"/>
        </w:rPr>
        <w:commentReference w:id="750"/>
      </w:r>
      <w:r w:rsidR="0036178E" w:rsidRPr="0036178E">
        <w:rPr>
          <w:sz w:val="24"/>
          <w:szCs w:val="24"/>
        </w:rPr>
        <w:t>We might have to complement it with vector control interventions (like slash and clear</w:t>
      </w:r>
      <w:r w:rsidR="001425AC">
        <w:rPr>
          <w:sz w:val="24"/>
          <w:szCs w:val="24"/>
        </w:rPr>
        <w:t xml:space="preserve"> </w:t>
      </w:r>
      <w:r w:rsidR="00EC7EE3">
        <w:rPr>
          <w:sz w:val="24"/>
          <w:szCs w:val="24"/>
        </w:rPr>
        <w:t xml:space="preserve">strategy </w:t>
      </w:r>
      <w:r w:rsidR="00EC7EE3">
        <w:rPr>
          <w:sz w:val="24"/>
          <w:szCs w:val="24"/>
        </w:rPr>
        <w:fldChar w:fldCharType="begin"/>
      </w:r>
      <w:r w:rsidR="00EC7EE3">
        <w:rPr>
          <w:sz w:val="24"/>
          <w:szCs w:val="24"/>
        </w:rPr>
        <w:instrText xml:space="preserve"> ADDIN ZOTERO_ITEM CSL_CITATION {"citationID":"SruwOxc8","properties":{"formattedCitation":"(Smith et al., 2019)","plainCitation":"(Smith et al., 2019)","noteIndex":0},"citationItems":[{"id":851,"uris":["http://zotero.org/users/2873801/items/MQVEEDIF"],"itemData":{"id":851,"type":"article-journal","container-title":"Scientific Reports","DOI":"10.1038/s41598-019-51835-0","ISSN":"2045-2322","issue":"1","journalAbbreviation":"Sci Rep","language":"en","page":"15274","source":"DOI.org (Crossref)","title":"Accelerating river blindness elimination by supplementing MDA with a vegetation “slash and clear” vector control strategy: a data-driven modeling analysis","title-short":"Accelerating river blindness elimination by supplementing MDA with a vegetation “slash and clear” vector control strategy","volume":"9","author":[{"family":"Smith","given":"Morgan E."},{"family":"Bilal","given":"Shakir"},{"family":"Lakwo","given":"Thomson L."},{"family":"Habomugisha","given":"Peace"},{"family":"Tukahebwa","given":"Edridah"},{"family":"Byamukama","given":"Edson"},{"family":"Katabarwa","given":"Moses N."},{"family":"Richards","given":"Frank O."},{"family":"Cupp","given":"Eddie W."},{"family":"Unnasch","given":"Thomas R."},{"family":"Michael","given":"Edwin"}],"issued":{"date-parts":[["2019",12]]}}}],"schema":"https://github.com/citation-style-language/schema/raw/master/csl-citation.json"} </w:instrText>
      </w:r>
      <w:r w:rsidR="00EC7EE3">
        <w:rPr>
          <w:sz w:val="24"/>
          <w:szCs w:val="24"/>
        </w:rPr>
        <w:fldChar w:fldCharType="separate"/>
      </w:r>
      <w:r w:rsidR="00EC7EE3" w:rsidRPr="00EC7EE3">
        <w:rPr>
          <w:sz w:val="24"/>
        </w:rPr>
        <w:t>(Smith et al., 2019)</w:t>
      </w:r>
      <w:r w:rsidR="00EC7EE3">
        <w:rPr>
          <w:sz w:val="24"/>
          <w:szCs w:val="24"/>
        </w:rPr>
        <w:fldChar w:fldCharType="end"/>
      </w:r>
      <w:r w:rsidR="0036178E" w:rsidRPr="0036178E">
        <w:rPr>
          <w:sz w:val="24"/>
          <w:szCs w:val="24"/>
        </w:rPr>
        <w:t xml:space="preserve">). </w:t>
      </w:r>
    </w:p>
    <w:p w14:paraId="4F512720" w14:textId="3DE06BDE" w:rsidR="002016A5" w:rsidRDefault="008577E1" w:rsidP="0062247D">
      <w:pPr>
        <w:pStyle w:val="Legend"/>
        <w:spacing w:line="480" w:lineRule="auto"/>
        <w:rPr>
          <w:sz w:val="24"/>
          <w:szCs w:val="24"/>
        </w:rPr>
      </w:pPr>
      <w:r>
        <w:rPr>
          <w:sz w:val="24"/>
          <w:szCs w:val="24"/>
        </w:rPr>
        <w:t xml:space="preserve">Eliminating </w:t>
      </w:r>
      <w:r w:rsidR="0036178E" w:rsidRPr="0036178E">
        <w:rPr>
          <w:sz w:val="24"/>
          <w:szCs w:val="24"/>
        </w:rPr>
        <w:t xml:space="preserve">onchocerciasis transmission </w:t>
      </w:r>
      <w:r w:rsidR="002D5383">
        <w:rPr>
          <w:sz w:val="24"/>
          <w:szCs w:val="24"/>
        </w:rPr>
        <w:t xml:space="preserve">in the connecting areas </w:t>
      </w:r>
      <w:r w:rsidR="0036178E" w:rsidRPr="0036178E">
        <w:rPr>
          <w:sz w:val="24"/>
          <w:szCs w:val="24"/>
        </w:rPr>
        <w:t xml:space="preserve">might </w:t>
      </w:r>
      <w:r w:rsidR="00B93666">
        <w:rPr>
          <w:sz w:val="24"/>
          <w:szCs w:val="24"/>
        </w:rPr>
        <w:t>facilitate onchocerciasis elimination in other surrounding areas</w:t>
      </w:r>
      <w:r w:rsidR="0036178E" w:rsidRPr="0036178E">
        <w:rPr>
          <w:sz w:val="24"/>
          <w:szCs w:val="24"/>
        </w:rPr>
        <w:t xml:space="preserve">. However, it is not to say that the other areas might not act as the source of infection, particularly if the infection is well controlled in </w:t>
      </w:r>
      <w:r w:rsidR="00B93666">
        <w:rPr>
          <w:sz w:val="24"/>
          <w:szCs w:val="24"/>
        </w:rPr>
        <w:t xml:space="preserve">the </w:t>
      </w:r>
      <w:r w:rsidR="0036178E" w:rsidRPr="0036178E">
        <w:rPr>
          <w:sz w:val="24"/>
          <w:szCs w:val="24"/>
        </w:rPr>
        <w:t>Pru region</w:t>
      </w:r>
      <w:r w:rsidR="00715EF6">
        <w:rPr>
          <w:sz w:val="24"/>
          <w:szCs w:val="24"/>
        </w:rPr>
        <w:t>.</w:t>
      </w:r>
      <w:r w:rsidR="0036178E" w:rsidRPr="0036178E">
        <w:rPr>
          <w:sz w:val="24"/>
          <w:szCs w:val="24"/>
        </w:rPr>
        <w:t xml:space="preserve"> </w:t>
      </w:r>
      <w:r w:rsidR="00715EF6">
        <w:rPr>
          <w:sz w:val="24"/>
          <w:szCs w:val="24"/>
        </w:rPr>
        <w:t>W</w:t>
      </w:r>
      <w:r w:rsidR="0036178E" w:rsidRPr="0036178E">
        <w:rPr>
          <w:sz w:val="24"/>
          <w:szCs w:val="24"/>
        </w:rPr>
        <w:t xml:space="preserve">hen there is </w:t>
      </w:r>
      <w:r w:rsidR="00715EF6">
        <w:rPr>
          <w:sz w:val="24"/>
          <w:szCs w:val="24"/>
        </w:rPr>
        <w:t xml:space="preserve">a </w:t>
      </w:r>
      <w:r w:rsidR="0036178E" w:rsidRPr="0036178E">
        <w:rPr>
          <w:sz w:val="24"/>
          <w:szCs w:val="24"/>
        </w:rPr>
        <w:t xml:space="preserve">high </w:t>
      </w:r>
      <w:r w:rsidR="00715EF6">
        <w:rPr>
          <w:sz w:val="24"/>
          <w:szCs w:val="24"/>
        </w:rPr>
        <w:t>transmission level</w:t>
      </w:r>
      <w:r w:rsidR="0036178E" w:rsidRPr="0036178E">
        <w:rPr>
          <w:sz w:val="24"/>
          <w:szCs w:val="24"/>
        </w:rPr>
        <w:t xml:space="preserve"> in other peripheral communities</w:t>
      </w:r>
      <w:r w:rsidR="00715EF6">
        <w:rPr>
          <w:sz w:val="24"/>
          <w:szCs w:val="24"/>
        </w:rPr>
        <w:t>,</w:t>
      </w:r>
      <w:r w:rsidR="0036178E" w:rsidRPr="0036178E">
        <w:rPr>
          <w:sz w:val="24"/>
          <w:szCs w:val="24"/>
        </w:rPr>
        <w:t xml:space="preserve"> there is </w:t>
      </w:r>
      <w:r w:rsidR="00715EF6">
        <w:rPr>
          <w:sz w:val="24"/>
          <w:szCs w:val="24"/>
        </w:rPr>
        <w:t xml:space="preserve">a </w:t>
      </w:r>
      <w:r w:rsidR="0036178E" w:rsidRPr="0036178E">
        <w:rPr>
          <w:sz w:val="24"/>
          <w:szCs w:val="24"/>
        </w:rPr>
        <w:t>high chance of infection being recruited to communities in Pru. Recent modelling work suggests that low endemic areas can act as a source to re-ignite transmission in MDAi-controlled onchocerciasis endemic areas</w:t>
      </w:r>
      <w:r w:rsidR="00341EE3">
        <w:rPr>
          <w:sz w:val="24"/>
          <w:szCs w:val="24"/>
        </w:rPr>
        <w:t xml:space="preserve"> </w:t>
      </w:r>
      <w:r w:rsidR="002D5383">
        <w:rPr>
          <w:sz w:val="24"/>
          <w:szCs w:val="24"/>
        </w:rPr>
        <w:fldChar w:fldCharType="begin"/>
      </w:r>
      <w:r w:rsidR="002D5383">
        <w:rPr>
          <w:sz w:val="24"/>
          <w:szCs w:val="24"/>
        </w:rPr>
        <w:instrText xml:space="preserve"> ADDIN ZOTERO_ITEM CSL_CITATION {"citationID":"jXR2VtTu","properties":{"formattedCitation":"(Vos et al., 2021)","plainCitation":"(Vos et al., 2021)","noteIndex":0},"citationItems":[{"id":1764,"uris":["http://zotero.org/users/2873801/items/RK39VSV2"],"itemData":{"id":1764,"type":"article-journal","abstract":"Background The existence of locations with low but stable onchocerciasis prevalence is not well understood. An often suggested yet poorly investigated explanation is that the infection spills over from neighbouring locations with higher infection densities. Methodology We adapted the stochastic individual based model ONCHOSIM to enable the simulation of multiple villages, with separate blackfly (intermediate host) and human populations, which are connected through the regular movement of the villagers and/or the flies. With this model we explore the impact of the type, direction and degree of connectedness, and of the impact of localized or full-area mass drug administration (MDA) over a range of connected village settings. Principal findings In settings with annual fly biting rates (ABR) below the threshold needed for stable local transmission, persistence of onchocerciasis prevalence can well be explained by regular human traffic and/or fly movement from locations with higher ABR. Elimination of onchocerciasis will then theoretically be reached by only implementing MDA in the higher prevalence area, although lingering infection in the low prevalence location can trigger resurgence of transmission in the total region when MDA is stopped too soon. Expanding MDA implementation to the lower ABR location can therefore shorten the duration of MDA needed. For example, when prevalence spill-over is due to human traffic, and both locations have about equal populations, then the MDA duration can be shortened by up to three years. If the lower ABR location has twice as many inhabitants, the reduction can even be up to six years, but if spill-over is due to fly movement, the expected reduction is less than a year. Conclusions/Significance Although MDA implementation might not always be necessary in locations with stable low onchocerciasis prevalence, in many circumstances it is recommended to accelerate achieving elimination in the wider area.","container-title":"PLOS Neglected Tropical Diseases","DOI":"10.1371/journal.pntd.0009011","ISSN":"1935-2735","issue":"5","journalAbbreviation":"PLOS Neglected Tropical Diseases","language":"en","note":"publisher: Public Library of Science","page":"e0009011","source":"PLoS Journals","title":"The impact of mass drug administration expansion to low onchocerciasis prevalence settings in case of connected villages","volume":"15","author":[{"family":"Vos","given":"Anneke S.","dropping-particle":"de"},{"family":"Stolk","given":"Wilma A."},{"family":"Coffeng","given":"Luc E."},{"family":"Vlas","given":"Sake J.","dropping-particle":"de"}],"issued":{"date-parts":[["2021",5,12]]}}}],"schema":"https://github.com/citation-style-language/schema/raw/master/csl-citation.json"} </w:instrText>
      </w:r>
      <w:r w:rsidR="002D5383">
        <w:rPr>
          <w:sz w:val="24"/>
          <w:szCs w:val="24"/>
        </w:rPr>
        <w:fldChar w:fldCharType="separate"/>
      </w:r>
      <w:r w:rsidR="002D5383" w:rsidRPr="002D5383">
        <w:rPr>
          <w:sz w:val="24"/>
        </w:rPr>
        <w:t>(</w:t>
      </w:r>
      <w:r w:rsidR="00341EE3">
        <w:rPr>
          <w:sz w:val="24"/>
        </w:rPr>
        <w:t xml:space="preserve">McCulloch et al., </w:t>
      </w:r>
      <w:r w:rsidR="00341EE3">
        <w:rPr>
          <w:i/>
          <w:iCs/>
          <w:sz w:val="24"/>
        </w:rPr>
        <w:t xml:space="preserve">pers comm, </w:t>
      </w:r>
      <w:r w:rsidR="002D5383" w:rsidRPr="002D5383">
        <w:rPr>
          <w:sz w:val="24"/>
        </w:rPr>
        <w:t>Vos et al., 2021)</w:t>
      </w:r>
      <w:r w:rsidR="002D5383">
        <w:rPr>
          <w:sz w:val="24"/>
          <w:szCs w:val="24"/>
        </w:rPr>
        <w:fldChar w:fldCharType="end"/>
      </w:r>
      <w:r w:rsidR="0036178E" w:rsidRPr="0036178E">
        <w:rPr>
          <w:sz w:val="24"/>
          <w:szCs w:val="24"/>
        </w:rPr>
        <w:t>.</w:t>
      </w:r>
      <w:r w:rsidR="00BC7709">
        <w:rPr>
          <w:sz w:val="24"/>
          <w:szCs w:val="24"/>
        </w:rPr>
        <w:t xml:space="preserve"> </w:t>
      </w:r>
      <w:r w:rsidR="006F1568">
        <w:rPr>
          <w:sz w:val="24"/>
          <w:szCs w:val="24"/>
        </w:rPr>
        <w:t>Resistance surfaces could be used to prioritise interventions at a larger spatial scale with spatial heterogeneity in</w:t>
      </w:r>
      <w:r w:rsidR="002016A5" w:rsidRPr="002016A5">
        <w:rPr>
          <w:sz w:val="24"/>
          <w:szCs w:val="24"/>
        </w:rPr>
        <w:t xml:space="preserve"> interventions. Specifically</w:t>
      </w:r>
      <w:r w:rsidR="006F1568">
        <w:rPr>
          <w:sz w:val="24"/>
          <w:szCs w:val="24"/>
        </w:rPr>
        <w:t>,</w:t>
      </w:r>
      <w:r w:rsidR="002016A5" w:rsidRPr="002016A5">
        <w:rPr>
          <w:sz w:val="24"/>
          <w:szCs w:val="24"/>
        </w:rPr>
        <w:t xml:space="preserve"> </w:t>
      </w:r>
      <w:r w:rsidR="00441FE4">
        <w:rPr>
          <w:sz w:val="24"/>
          <w:szCs w:val="24"/>
        </w:rPr>
        <w:t>areas with low parasite resistance and high prevalence should be prioritised for MDAis,</w:t>
      </w:r>
      <w:r w:rsidR="002016A5" w:rsidRPr="002016A5">
        <w:rPr>
          <w:sz w:val="24"/>
          <w:szCs w:val="24"/>
        </w:rPr>
        <w:t xml:space="preserve"> areas with low vector resistance should be prioritised for vector interventions, and the areas with </w:t>
      </w:r>
      <w:r w:rsidR="00441FE4">
        <w:rPr>
          <w:sz w:val="24"/>
          <w:szCs w:val="24"/>
        </w:rPr>
        <w:t xml:space="preserve">a </w:t>
      </w:r>
      <w:r w:rsidR="002016A5" w:rsidRPr="002016A5">
        <w:rPr>
          <w:sz w:val="24"/>
          <w:szCs w:val="24"/>
        </w:rPr>
        <w:t xml:space="preserve">low resistance </w:t>
      </w:r>
      <w:r w:rsidR="006F1568">
        <w:rPr>
          <w:sz w:val="24"/>
          <w:szCs w:val="24"/>
        </w:rPr>
        <w:t xml:space="preserve">to </w:t>
      </w:r>
      <w:r w:rsidR="002016A5" w:rsidRPr="002016A5">
        <w:rPr>
          <w:sz w:val="24"/>
          <w:szCs w:val="24"/>
        </w:rPr>
        <w:t>both the parasites and the vector should be prioritised for MDAi complemented with vector interventions. However, for the spatial scale of the current study</w:t>
      </w:r>
      <w:r w:rsidR="00441FE4">
        <w:rPr>
          <w:sz w:val="24"/>
          <w:szCs w:val="24"/>
        </w:rPr>
        <w:t>,</w:t>
      </w:r>
      <w:r w:rsidR="002016A5" w:rsidRPr="002016A5">
        <w:rPr>
          <w:sz w:val="24"/>
          <w:szCs w:val="24"/>
        </w:rPr>
        <w:t xml:space="preserve"> where all the communities are well-connected via areas of low resistance, a widespread MDAi needs to be maintained.</w:t>
      </w:r>
    </w:p>
    <w:p w14:paraId="5D3E930E" w14:textId="7ADD126C" w:rsidR="00841D41" w:rsidRDefault="00841D41" w:rsidP="0062247D">
      <w:pPr>
        <w:pStyle w:val="Legend"/>
        <w:spacing w:line="480" w:lineRule="auto"/>
        <w:rPr>
          <w:sz w:val="24"/>
          <w:szCs w:val="24"/>
        </w:rPr>
      </w:pPr>
      <w:r w:rsidRPr="00841D41">
        <w:rPr>
          <w:sz w:val="24"/>
          <w:szCs w:val="24"/>
        </w:rPr>
        <w:t xml:space="preserve">The absence of </w:t>
      </w:r>
      <w:del w:id="751" w:author="Shannon Hedtke" w:date="2022-06-20T11:22:00Z">
        <w:r w:rsidRPr="00841D41" w:rsidDel="00BD375B">
          <w:rPr>
            <w:sz w:val="24"/>
            <w:szCs w:val="24"/>
          </w:rPr>
          <w:delText>isolation by distance</w:delText>
        </w:r>
      </w:del>
      <w:ins w:id="752" w:author="Shannon Hedtke" w:date="2022-06-20T11:22:00Z">
        <w:r w:rsidR="00BD375B">
          <w:rPr>
            <w:sz w:val="24"/>
            <w:szCs w:val="24"/>
          </w:rPr>
          <w:t>isolation-by-distance</w:t>
        </w:r>
      </w:ins>
      <w:r w:rsidRPr="00841D41">
        <w:rPr>
          <w:sz w:val="24"/>
          <w:szCs w:val="24"/>
        </w:rPr>
        <w:t xml:space="preserve"> among the vector and parasite populations suggests that the connectivity between the river basins w</w:t>
      </w:r>
      <w:r w:rsidR="0053230A">
        <w:rPr>
          <w:sz w:val="24"/>
          <w:szCs w:val="24"/>
        </w:rPr>
        <w:t>as</w:t>
      </w:r>
      <w:r w:rsidRPr="00841D41">
        <w:rPr>
          <w:sz w:val="24"/>
          <w:szCs w:val="24"/>
        </w:rPr>
        <w:t xml:space="preserve"> maintained via ecological features elucidating the possibility of transmission across river basins. With the landscape genetics approach, we show that vectors are far more mobile through the landscape than would be suggested by just looking at breeding sites alone. </w:t>
      </w:r>
      <w:commentRangeStart w:id="753"/>
      <w:commentRangeStart w:id="754"/>
      <w:r w:rsidRPr="00841D41">
        <w:rPr>
          <w:sz w:val="24"/>
          <w:szCs w:val="24"/>
        </w:rPr>
        <w:t>Therefore, it is fair to say that the river basins</w:t>
      </w:r>
      <w:r w:rsidR="00A53CE6">
        <w:rPr>
          <w:sz w:val="24"/>
          <w:szCs w:val="24"/>
        </w:rPr>
        <w:t>, particularly in the context of the transition ecological region of Ghana,</w:t>
      </w:r>
      <w:r w:rsidRPr="00841D41">
        <w:rPr>
          <w:sz w:val="24"/>
          <w:szCs w:val="24"/>
        </w:rPr>
        <w:t xml:space="preserve"> might not form the biological basis of </w:t>
      </w:r>
      <w:r w:rsidR="00A53CE6">
        <w:rPr>
          <w:sz w:val="24"/>
          <w:szCs w:val="24"/>
        </w:rPr>
        <w:t xml:space="preserve">the </w:t>
      </w:r>
      <w:r w:rsidRPr="00841D41">
        <w:rPr>
          <w:sz w:val="24"/>
          <w:szCs w:val="24"/>
        </w:rPr>
        <w:t>intervention unit.</w:t>
      </w:r>
      <w:commentRangeEnd w:id="753"/>
      <w:r w:rsidR="00BC5E2A">
        <w:rPr>
          <w:rStyle w:val="CommentReference"/>
          <w:rFonts w:asciiTheme="minorHAnsi" w:hAnsiTheme="minorHAnsi" w:cstheme="minorBidi"/>
          <w:bCs w:val="0"/>
        </w:rPr>
        <w:commentReference w:id="753"/>
      </w:r>
      <w:commentRangeEnd w:id="754"/>
      <w:r w:rsidR="003E6B28">
        <w:rPr>
          <w:rStyle w:val="CommentReference"/>
          <w:rFonts w:asciiTheme="minorHAnsi" w:hAnsiTheme="minorHAnsi" w:cstheme="minorBidi"/>
          <w:bCs w:val="0"/>
        </w:rPr>
        <w:commentReference w:id="754"/>
      </w:r>
      <w:r w:rsidRPr="00841D41">
        <w:rPr>
          <w:sz w:val="24"/>
          <w:szCs w:val="24"/>
        </w:rPr>
        <w:t xml:space="preserve"> It is not unfair to propose a sing</w:t>
      </w:r>
      <w:r w:rsidR="00A53CE6">
        <w:rPr>
          <w:sz w:val="24"/>
          <w:szCs w:val="24"/>
        </w:rPr>
        <w:t>l</w:t>
      </w:r>
      <w:r w:rsidRPr="00841D41">
        <w:rPr>
          <w:sz w:val="24"/>
          <w:szCs w:val="24"/>
        </w:rPr>
        <w:t xml:space="preserve">e and larger Great </w:t>
      </w:r>
      <w:r w:rsidRPr="00841D41">
        <w:rPr>
          <w:sz w:val="24"/>
          <w:szCs w:val="24"/>
        </w:rPr>
        <w:lastRenderedPageBreak/>
        <w:t>Volta river basin (</w:t>
      </w:r>
      <w:r w:rsidR="001344E8">
        <w:rPr>
          <w:sz w:val="24"/>
          <w:szCs w:val="24"/>
        </w:rPr>
        <w:t xml:space="preserve">Sam </w:t>
      </w:r>
      <w:r w:rsidRPr="00841D41">
        <w:rPr>
          <w:sz w:val="24"/>
          <w:szCs w:val="24"/>
        </w:rPr>
        <w:t xml:space="preserve">Armoo </w:t>
      </w:r>
      <w:r w:rsidRPr="001344E8">
        <w:rPr>
          <w:i/>
          <w:iCs/>
          <w:sz w:val="24"/>
          <w:szCs w:val="24"/>
        </w:rPr>
        <w:t>pers</w:t>
      </w:r>
      <w:r w:rsidR="001344E8" w:rsidRPr="001344E8">
        <w:rPr>
          <w:i/>
          <w:iCs/>
          <w:sz w:val="24"/>
          <w:szCs w:val="24"/>
        </w:rPr>
        <w:t>.</w:t>
      </w:r>
      <w:r w:rsidRPr="001344E8">
        <w:rPr>
          <w:i/>
          <w:iCs/>
          <w:sz w:val="24"/>
          <w:szCs w:val="24"/>
        </w:rPr>
        <w:t xml:space="preserve"> comm</w:t>
      </w:r>
      <w:r w:rsidR="001344E8" w:rsidRPr="001344E8">
        <w:rPr>
          <w:i/>
          <w:iCs/>
          <w:sz w:val="24"/>
          <w:szCs w:val="24"/>
        </w:rPr>
        <w:t>.</w:t>
      </w:r>
      <w:r w:rsidRPr="00841D41">
        <w:rPr>
          <w:sz w:val="24"/>
          <w:szCs w:val="24"/>
        </w:rPr>
        <w:t>). Further, transmission zones or intervention units might not be isolated and static but rather dynamic. This further strengthens the fact that we need to have good MDA</w:t>
      </w:r>
      <w:r w:rsidR="00DC0634">
        <w:rPr>
          <w:sz w:val="24"/>
          <w:szCs w:val="24"/>
        </w:rPr>
        <w:t>i</w:t>
      </w:r>
      <w:r w:rsidRPr="00841D41">
        <w:rPr>
          <w:sz w:val="24"/>
          <w:szCs w:val="24"/>
        </w:rPr>
        <w:t xml:space="preserve"> coverage over a large geographical scale for it to be effective.</w:t>
      </w:r>
    </w:p>
    <w:p w14:paraId="6D47236E" w14:textId="5C3222BD" w:rsidR="00090CDE" w:rsidRPr="008B11F7" w:rsidRDefault="00090CDE" w:rsidP="0062247D">
      <w:pPr>
        <w:pStyle w:val="Legend"/>
        <w:spacing w:line="480" w:lineRule="auto"/>
        <w:rPr>
          <w:sz w:val="24"/>
          <w:szCs w:val="24"/>
        </w:rPr>
      </w:pPr>
      <w:commentRangeStart w:id="755"/>
      <w:r w:rsidRPr="00090CDE">
        <w:rPr>
          <w:sz w:val="24"/>
          <w:szCs w:val="24"/>
        </w:rPr>
        <w:t>The first clinical trials of MDAi began in Asubende, a community in the Pru river basin</w:t>
      </w:r>
      <w:r w:rsidR="007337C1">
        <w:rPr>
          <w:sz w:val="24"/>
          <w:szCs w:val="24"/>
        </w:rPr>
        <w:t>,</w:t>
      </w:r>
      <w:r w:rsidRPr="00090CDE">
        <w:rPr>
          <w:sz w:val="24"/>
          <w:szCs w:val="24"/>
        </w:rPr>
        <w:t xml:space="preserve"> and unsurprisingly, </w:t>
      </w:r>
      <w:r w:rsidR="00BA47E7">
        <w:rPr>
          <w:sz w:val="24"/>
          <w:szCs w:val="24"/>
        </w:rPr>
        <w:t>SOR</w:t>
      </w:r>
      <w:r w:rsidRPr="00090CDE">
        <w:rPr>
          <w:sz w:val="24"/>
          <w:szCs w:val="24"/>
        </w:rPr>
        <w:t xml:space="preserve"> w</w:t>
      </w:r>
      <w:r w:rsidR="007337C1">
        <w:rPr>
          <w:sz w:val="24"/>
          <w:szCs w:val="24"/>
        </w:rPr>
        <w:t>as</w:t>
      </w:r>
      <w:r w:rsidRPr="00090CDE">
        <w:rPr>
          <w:sz w:val="24"/>
          <w:szCs w:val="24"/>
        </w:rPr>
        <w:t xml:space="preserve"> reported first here</w:t>
      </w:r>
      <w:r w:rsidR="00513793">
        <w:rPr>
          <w:sz w:val="24"/>
          <w:szCs w:val="24"/>
        </w:rPr>
        <w:t xml:space="preserve"> </w:t>
      </w:r>
      <w:r w:rsidR="00FA454B">
        <w:rPr>
          <w:sz w:val="24"/>
          <w:szCs w:val="24"/>
        </w:rPr>
        <w:fldChar w:fldCharType="begin"/>
      </w:r>
      <w:r w:rsidR="00FA454B">
        <w:rPr>
          <w:sz w:val="24"/>
          <w:szCs w:val="24"/>
        </w:rPr>
        <w:instrText xml:space="preserve"> ADDIN ZOTERO_ITEM CSL_CITATION {"citationID":"noYZxlAv","properties":{"formattedCitation":"(Awadzi, Attah, et al., 2004; Awadzi, Boakye, et al., 2004; Osei-Atweneboana et al., 2011)","plainCitation":"(Awadzi, Attah, et al., 2004; Awadzi, Boakye, et al., 2004; Osei-Atweneboana et al., 2011)","noteIndex":0},"citationItems":[{"id":767,"uris":["http://zotero.org/users/2873801/items/V8R98WRR"],"itemData":{"id":767,"type":"article-journal","container-title":"Annals of Tropical Medicine &amp; Parasitology","DOI":"10.1179/000349804225003442","ISSN":"0003-4983, 1364-8594","issue":"4","journalAbbreviation":"Annals of Tropical Medicine &amp; Parasitology","language":"en","page":"359-370","source":"DOI.org (Crossref)","title":"Thirty-month follow-up of sub-optimal responders to multiple treatments with ivermectin, in two onchocerciasis-endemic foci in Ghana","volume":"98","author":[{"family":"Awadzi","given":"K."},{"family":"Attah","given":"S.K."},{"family":"Addy","given":"E.T."},{"family":"Opoku","given":"N.O."},{"family":"Quartey","given":"B.T."},{"family":"Lazdins-Helds","given":"J.K."},{"family":"Ahmed","given":"K."},{"family":"Boatin","given":"B.A."},{"family":"Boakye","given":"D.A."},{"family":"Edwards","given":"G."}],"issued":{"date-parts":[["2004",6]]}}},{"id":765,"uris":["http://zotero.org/users/2873801/items/YL6GKARP"],"itemData":{"id":765,"type":"article-journal","container-title":"Annals of Tropical Medicine &amp; Parasitology","DOI":"10.1179/000349804225003253","ISSN":"0003-4983, 1364-8594","issue":"3","journalAbbreviation":"Annals of Tropical Medicine &amp; Parasitology","language":"en","page":"231-249","source":"DOI.org (Crossref)","title":"An investigation of persistent microfilaridermias despite multiple treatments with ivermectin, in two onchocerciasis-endemic foci in Ghana","volume":"98","author":[{"family":"Awadzi","given":"K."},{"family":"Boakye","given":"D. A."},{"family":"Edwards","given":"G."},{"family":"Opoku","given":"N. O."},{"family":"Attah","given":"S. K."},{"family":"Osei-Atweneboana","given":"M. Y."},{"family":"Lazdins-Helds","given":"J. K."},{"family":"Ardrey","given":"A. E."},{"family":"Addy","given":"E. T."},{"family":"Quartey","given":"B. T."},{"family":"Ahmed","given":"K."},{"family":"Boatin","given":"B. A."},{"family":"Soumbey-Alley","given":"E. W."}],"issued":{"date-parts":[["2004",4]]}}},{"id":769,"uris":["http://zotero.org/users/2873801/items/BPLN4XGV"],"itemData":{"id":769,"type":"article-journal","container-title":"PLoS Neglected Tropical Diseases","DOI":"10.1371/journal.pntd.0000998","ISSN":"1935-2735","issue":"3","journalAbbreviation":"PLoS Negl Trop Dis","language":"en","page":"e998","source":"DOI.org (Crossref)","title":"Phenotypic Evidence of Emerging Ivermectin Resistance in Onchocerca volvulus","volume":"5","author":[{"family":"Osei-Atweneboana","given":"Mike Y."},{"family":"Awadzi","given":"Kwablah"},{"family":"Attah","given":"Simon K."},{"family":"Boakye","given":"Daniel A."},{"family":"Gyapong","given":"John O."},{"family":"Prichard","given":"Roger K."}],"editor":[{"family":"Lustigman","given":"Sara"}],"issued":{"date-parts":[["2011",3,29]]}}}],"schema":"https://github.com/citation-style-language/schema/raw/master/csl-citation.json"} </w:instrText>
      </w:r>
      <w:r w:rsidR="00FA454B">
        <w:rPr>
          <w:sz w:val="24"/>
          <w:szCs w:val="24"/>
        </w:rPr>
        <w:fldChar w:fldCharType="separate"/>
      </w:r>
      <w:r w:rsidR="00FA454B" w:rsidRPr="00FA454B">
        <w:rPr>
          <w:sz w:val="24"/>
        </w:rPr>
        <w:t>(Awadzi, Attah, et al., 2004; Awadzi, Boakye, et al., 2004; Osei-Atweneboana et al., 2011)</w:t>
      </w:r>
      <w:r w:rsidR="00FA454B">
        <w:rPr>
          <w:sz w:val="24"/>
          <w:szCs w:val="24"/>
        </w:rPr>
        <w:fldChar w:fldCharType="end"/>
      </w:r>
      <w:r w:rsidRPr="00090CDE">
        <w:rPr>
          <w:sz w:val="24"/>
          <w:szCs w:val="24"/>
        </w:rPr>
        <w:t xml:space="preserve">. As shown by this study and other studies, Asubende is the </w:t>
      </w:r>
      <w:r w:rsidR="004F44A6">
        <w:rPr>
          <w:sz w:val="24"/>
          <w:szCs w:val="24"/>
        </w:rPr>
        <w:t>ecologically favourable area</w:t>
      </w:r>
      <w:r w:rsidRPr="00090CDE">
        <w:rPr>
          <w:sz w:val="24"/>
          <w:szCs w:val="24"/>
        </w:rPr>
        <w:t xml:space="preserve"> for onchocerciasis</w:t>
      </w:r>
      <w:r w:rsidR="004F44A6">
        <w:rPr>
          <w:sz w:val="24"/>
          <w:szCs w:val="24"/>
        </w:rPr>
        <w:t>,</w:t>
      </w:r>
      <w:r w:rsidRPr="00090CDE">
        <w:rPr>
          <w:sz w:val="24"/>
          <w:szCs w:val="24"/>
        </w:rPr>
        <w:t xml:space="preserve"> characterised particularly </w:t>
      </w:r>
      <w:r w:rsidR="006C12A0">
        <w:rPr>
          <w:sz w:val="24"/>
          <w:szCs w:val="24"/>
        </w:rPr>
        <w:t>by</w:t>
      </w:r>
      <w:r w:rsidRPr="00090CDE">
        <w:rPr>
          <w:sz w:val="24"/>
          <w:szCs w:val="24"/>
        </w:rPr>
        <w:t xml:space="preserve"> high biting rates, vector density and vector mobility</w:t>
      </w:r>
      <w:r w:rsidR="00B943D9">
        <w:rPr>
          <w:sz w:val="24"/>
          <w:szCs w:val="24"/>
        </w:rPr>
        <w:t xml:space="preserve"> </w:t>
      </w:r>
      <w:r w:rsidR="003673FF">
        <w:rPr>
          <w:sz w:val="24"/>
          <w:szCs w:val="24"/>
        </w:rPr>
        <w:fldChar w:fldCharType="begin"/>
      </w:r>
      <w:r w:rsidR="003673FF">
        <w:rPr>
          <w:sz w:val="24"/>
          <w:szCs w:val="24"/>
        </w:rPr>
        <w:instrText xml:space="preserve"> ADDIN ZOTERO_ITEM CSL_CITATION {"citationID":"OlKEJyHr","properties":{"formattedCitation":"(Frempong et al., 2016; P. H. L. Lamberton et al., 2015)","plainCitation":"(Frempong et al., 2016; P. H. L. Lamberton et al., 2015)","noteIndex":0},"citationItems":[{"id":929,"uris":["http://zotero.org/users/2873801/items/4AZJFG8J"],"itemData":{"id":929,"type":"article-journal","container-title":"Clinical Infectious Diseases","DOI":"10.1093/cid/ciw144","ISSN":"1058-4838, 1537-6591","issue":"11","journalAbbreviation":"Clin Infect Dis.","language":"en","page":"1338-1347","source":"DOI.org (Crossref)","title":"Does Increasing Treatment Frequency Address Suboptimal Responses to Ivermectin for the Control and Elimination of River Blindness?","volume":"62","author":[{"family":"Frempong","given":"Kwadwo K."},{"family":"Walker","given":"Martin"},{"family":"Cheke","given":"Robert A."},{"family":"Tetevi","given":"Edward Jenner"},{"family":"Gyan","given":"Ernest Tawiah"},{"family":"Owusu","given":"Ebenezer O."},{"family":"Wilson","given":"Michael D."},{"family":"Boakye","given":"Daniel A."},{"family":"Taylor","given":"Mark J."},{"family":"Biritwum","given":"Nana-Kwadwo"},{"family":"Osei-Atweneboana","given":"Mike"},{"family":"Basáñez","given":"María-Gloria"}],"issued":{"date-parts":[["2016",6,1]]}}},{"id":1782,"uris":["http://zotero.org/users/2873801/items/DYZSLU4A"],"itemData":{"id":1782,"type":"article-journal","container-title":"PLOS Neglected Tropical Diseases","DOI":"10.1371/journal.pntd.0003688","ISSN":"1935-2735","issue":"4","journalAbbreviation":"PLoS Negl Trop Dis","language":"en","page":"e0003688","source":"DOI.org (Crossref)","title":"Onchocerciasis Transmission in Ghana: Persistence under Different Control Strategies and the Role of the Simuliid Vectors","title-short":"Onchocerciasis Transmission in Ghana","volume":"9","author":[{"family":"Lamberton","given":"Poppy H. L."},{"family":"Cheke","given":"Robert A."},{"family":"Winskill","given":"Peter"},{"family":"Tirados","given":"Iñaki"},{"family":"Walker","given":"Martin"},{"family":"Osei-Atweneboana","given":"Mike Y."},{"family":"Biritwum","given":"Nana-Kwadwo"},{"family":"Tetteh-Kumah","given":"Anthony"},{"family":"Boakye","given":"Daniel A."},{"family":"Wilson","given":"Michael D."},{"family":"Post","given":"Rory J."},{"family":"Basañez","given":"María-Gloria"}],"editor":[{"family":"Brockhouse","given":"Charles"}],"issued":{"date-parts":[["2015",4,21]]}}}],"schema":"https://github.com/citation-style-language/schema/raw/master/csl-citation.json"} </w:instrText>
      </w:r>
      <w:r w:rsidR="003673FF">
        <w:rPr>
          <w:sz w:val="24"/>
          <w:szCs w:val="24"/>
        </w:rPr>
        <w:fldChar w:fldCharType="separate"/>
      </w:r>
      <w:r w:rsidR="003673FF" w:rsidRPr="003673FF">
        <w:rPr>
          <w:sz w:val="24"/>
        </w:rPr>
        <w:t>(Frempong et al., 2016; Lamberton et al., 2015)</w:t>
      </w:r>
      <w:r w:rsidR="003673FF">
        <w:rPr>
          <w:sz w:val="24"/>
          <w:szCs w:val="24"/>
        </w:rPr>
        <w:fldChar w:fldCharType="end"/>
      </w:r>
      <w:r w:rsidRPr="00090CDE">
        <w:rPr>
          <w:sz w:val="24"/>
          <w:szCs w:val="24"/>
        </w:rPr>
        <w:t>. Therefore, with the reports of SOR in th</w:t>
      </w:r>
      <w:r w:rsidR="004F43DA">
        <w:rPr>
          <w:sz w:val="24"/>
          <w:szCs w:val="24"/>
        </w:rPr>
        <w:t>e</w:t>
      </w:r>
      <w:r w:rsidRPr="00090CDE">
        <w:rPr>
          <w:sz w:val="24"/>
          <w:szCs w:val="24"/>
        </w:rPr>
        <w:t>s</w:t>
      </w:r>
      <w:r w:rsidR="004F43DA">
        <w:rPr>
          <w:sz w:val="24"/>
          <w:szCs w:val="24"/>
        </w:rPr>
        <w:t>e</w:t>
      </w:r>
      <w:r w:rsidRPr="00090CDE">
        <w:rPr>
          <w:sz w:val="24"/>
          <w:szCs w:val="24"/>
        </w:rPr>
        <w:t xml:space="preserve"> region</w:t>
      </w:r>
      <w:r w:rsidR="00EF1028">
        <w:rPr>
          <w:sz w:val="24"/>
          <w:szCs w:val="24"/>
        </w:rPr>
        <w:t>s and evidence of transmission from these areas, the possibility of spreading</w:t>
      </w:r>
      <w:r w:rsidRPr="00090CDE">
        <w:rPr>
          <w:sz w:val="24"/>
          <w:szCs w:val="24"/>
        </w:rPr>
        <w:t xml:space="preserve"> the SOR strains can</w:t>
      </w:r>
      <w:r w:rsidR="00EF1028">
        <w:rPr>
          <w:sz w:val="24"/>
          <w:szCs w:val="24"/>
        </w:rPr>
        <w:t>no</w:t>
      </w:r>
      <w:r w:rsidRPr="00090CDE">
        <w:rPr>
          <w:sz w:val="24"/>
          <w:szCs w:val="24"/>
        </w:rPr>
        <w:t>t be ignored. One can expect the consequences of SOR to be spread over a</w:t>
      </w:r>
      <w:r w:rsidR="00A63F29">
        <w:rPr>
          <w:sz w:val="24"/>
          <w:szCs w:val="24"/>
        </w:rPr>
        <w:t>n</w:t>
      </w:r>
      <w:r w:rsidR="00EF1028">
        <w:rPr>
          <w:sz w:val="24"/>
          <w:szCs w:val="24"/>
        </w:rPr>
        <w:t xml:space="preserve"> extensive</w:t>
      </w:r>
      <w:r w:rsidRPr="00090CDE">
        <w:rPr>
          <w:sz w:val="24"/>
          <w:szCs w:val="24"/>
        </w:rPr>
        <w:t xml:space="preserve"> geographical range than just the focus within which the MDAi is no longer effective. We have a prevalence source that is not controlled by MDAi</w:t>
      </w:r>
      <w:r w:rsidR="00A63F29">
        <w:rPr>
          <w:sz w:val="24"/>
          <w:szCs w:val="24"/>
        </w:rPr>
        <w:t>,</w:t>
      </w:r>
      <w:r w:rsidRPr="00090CDE">
        <w:rPr>
          <w:sz w:val="24"/>
          <w:szCs w:val="24"/>
        </w:rPr>
        <w:t xml:space="preserve"> which </w:t>
      </w:r>
      <w:r w:rsidR="00A63F29">
        <w:rPr>
          <w:sz w:val="24"/>
          <w:szCs w:val="24"/>
        </w:rPr>
        <w:t>will</w:t>
      </w:r>
      <w:r w:rsidRPr="00090CDE">
        <w:rPr>
          <w:sz w:val="24"/>
          <w:szCs w:val="24"/>
        </w:rPr>
        <w:t xml:space="preserve"> result in contamination of the gene pool outside of that focus by the SOR genotype. There</w:t>
      </w:r>
      <w:r w:rsidR="00420D81">
        <w:rPr>
          <w:sz w:val="24"/>
          <w:szCs w:val="24"/>
        </w:rPr>
        <w:t xml:space="preserve"> i</w:t>
      </w:r>
      <w:r w:rsidRPr="00090CDE">
        <w:rPr>
          <w:sz w:val="24"/>
          <w:szCs w:val="24"/>
        </w:rPr>
        <w:t>s a double penalty</w:t>
      </w:r>
      <w:r w:rsidR="00420D81">
        <w:rPr>
          <w:sz w:val="24"/>
          <w:szCs w:val="24"/>
        </w:rPr>
        <w:t>,</w:t>
      </w:r>
      <w:r w:rsidRPr="00090CDE">
        <w:rPr>
          <w:sz w:val="24"/>
          <w:szCs w:val="24"/>
        </w:rPr>
        <w:t xml:space="preserve"> a short</w:t>
      </w:r>
      <w:r w:rsidR="00420D81">
        <w:rPr>
          <w:sz w:val="24"/>
          <w:szCs w:val="24"/>
        </w:rPr>
        <w:t>-</w:t>
      </w:r>
      <w:r w:rsidRPr="00090CDE">
        <w:rPr>
          <w:sz w:val="24"/>
          <w:szCs w:val="24"/>
        </w:rPr>
        <w:t>term penalty where some areas act as a source of infection irrespective of SOR and a long</w:t>
      </w:r>
      <w:r w:rsidR="00420D81">
        <w:rPr>
          <w:sz w:val="24"/>
          <w:szCs w:val="24"/>
        </w:rPr>
        <w:t>-</w:t>
      </w:r>
      <w:r w:rsidRPr="00090CDE">
        <w:rPr>
          <w:sz w:val="24"/>
          <w:szCs w:val="24"/>
        </w:rPr>
        <w:t xml:space="preserve">term penalty where </w:t>
      </w:r>
      <w:r w:rsidR="00D964E2">
        <w:rPr>
          <w:sz w:val="24"/>
          <w:szCs w:val="24"/>
        </w:rPr>
        <w:t xml:space="preserve">the </w:t>
      </w:r>
      <w:r w:rsidRPr="00090CDE">
        <w:rPr>
          <w:sz w:val="24"/>
          <w:szCs w:val="24"/>
        </w:rPr>
        <w:t xml:space="preserve">SOR genotype </w:t>
      </w:r>
      <w:r w:rsidR="00D964E2">
        <w:rPr>
          <w:sz w:val="24"/>
          <w:szCs w:val="24"/>
        </w:rPr>
        <w:t xml:space="preserve">might disseminate </w:t>
      </w:r>
      <w:r w:rsidRPr="00090CDE">
        <w:rPr>
          <w:sz w:val="24"/>
          <w:szCs w:val="24"/>
        </w:rPr>
        <w:t>more widely.</w:t>
      </w:r>
      <w:commentRangeEnd w:id="755"/>
      <w:r w:rsidR="00BC5E2A">
        <w:rPr>
          <w:rStyle w:val="CommentReference"/>
          <w:rFonts w:asciiTheme="minorHAnsi" w:hAnsiTheme="minorHAnsi" w:cstheme="minorBidi"/>
          <w:bCs w:val="0"/>
        </w:rPr>
        <w:commentReference w:id="755"/>
      </w:r>
    </w:p>
    <w:p w14:paraId="43F2EFA4" w14:textId="6B4AC0B7" w:rsidR="00A91C13" w:rsidRDefault="00A91C13" w:rsidP="00A91C13">
      <w:pPr>
        <w:pStyle w:val="Heading3"/>
        <w:spacing w:line="480" w:lineRule="auto"/>
        <w:jc w:val="both"/>
      </w:pPr>
      <w:r>
        <w:t xml:space="preserve">Limitations and future </w:t>
      </w:r>
      <w:commentRangeStart w:id="756"/>
      <w:r>
        <w:t>directions</w:t>
      </w:r>
      <w:commentRangeEnd w:id="756"/>
      <w:r w:rsidR="00406D49">
        <w:rPr>
          <w:rStyle w:val="CommentReference"/>
          <w:rFonts w:asciiTheme="minorHAnsi" w:eastAsiaTheme="minorHAnsi" w:hAnsiTheme="minorHAnsi" w:cstheme="minorBidi"/>
          <w:b w:val="0"/>
          <w:bCs w:val="0"/>
        </w:rPr>
        <w:commentReference w:id="756"/>
      </w:r>
    </w:p>
    <w:p w14:paraId="22B730B5" w14:textId="4006712F" w:rsidR="00A91C13" w:rsidRDefault="00210649" w:rsidP="00210649">
      <w:pPr>
        <w:pStyle w:val="BodyText"/>
        <w:jc w:val="both"/>
      </w:pPr>
      <w:r w:rsidRPr="00210649">
        <w:t>Despite the potential of landscape genetic approaches in understanding onchocerciasis transmission</w:t>
      </w:r>
      <w:r w:rsidR="00067C6D">
        <w:t>,</w:t>
      </w:r>
      <w:r w:rsidRPr="00210649">
        <w:t xml:space="preserve"> </w:t>
      </w:r>
      <w:r w:rsidR="00067C6D">
        <w:t>some associated limitations exist</w:t>
      </w:r>
      <w:r w:rsidRPr="00210649">
        <w:t xml:space="preserve">. The vector or the parasite mobility inferred from the geneflow might not </w:t>
      </w:r>
      <w:r w:rsidR="001A5504">
        <w:t>represent</w:t>
      </w:r>
      <w:r w:rsidRPr="00210649">
        <w:t xml:space="preserve"> the current processes. However, these are the result of the vector and parasite migration that occurred in the recent past. Therefore, even if this is not definite proof of what is happening right now, this could happen in the future. Similarly, </w:t>
      </w:r>
      <w:commentRangeStart w:id="757"/>
      <w:r w:rsidRPr="00210649">
        <w:t xml:space="preserve">high </w:t>
      </w:r>
      <w:r w:rsidRPr="00210649">
        <w:lastRenderedPageBreak/>
        <w:t xml:space="preserve">vector mobility might not necessarily mean high vector density or high vector biting rates. High biting rates are crucial for </w:t>
      </w:r>
      <w:r w:rsidR="00141887">
        <w:t xml:space="preserve">the </w:t>
      </w:r>
      <w:r w:rsidRPr="00210649">
        <w:t>high endemicity of the disease</w:t>
      </w:r>
      <w:r w:rsidR="00141887">
        <w:t>,</w:t>
      </w:r>
      <w:r w:rsidRPr="00210649">
        <w:t xml:space="preserve"> whereas the vector mobility might help maintain or even amplify onchocerciasis endemicity.</w:t>
      </w:r>
      <w:commentRangeEnd w:id="757"/>
      <w:r w:rsidR="00406D49">
        <w:rPr>
          <w:rStyle w:val="CommentReference"/>
          <w:rFonts w:asciiTheme="minorHAnsi" w:hAnsiTheme="minorHAnsi" w:cstheme="minorBidi"/>
        </w:rPr>
        <w:commentReference w:id="757"/>
      </w:r>
      <w:r w:rsidRPr="00210649">
        <w:t xml:space="preserve"> Here we assume that if the vector has high mobility in the areas of high prevalence</w:t>
      </w:r>
      <w:r w:rsidR="00141887">
        <w:t>,</w:t>
      </w:r>
      <w:r w:rsidRPr="00210649">
        <w:t xml:space="preserve"> there</w:t>
      </w:r>
      <w:r w:rsidR="00141887">
        <w:t xml:space="preserve"> i</w:t>
      </w:r>
      <w:r w:rsidRPr="00210649">
        <w:t xml:space="preserve">s a likely possibility of high transmission events. However, </w:t>
      </w:r>
      <w:r w:rsidR="00DC552B">
        <w:t>incorporating</w:t>
      </w:r>
      <w:r w:rsidRPr="00210649">
        <w:t xml:space="preserve"> vector abundance data and annual biting rates might further enrich the insights from the approach.</w:t>
      </w:r>
    </w:p>
    <w:p w14:paraId="18C54B23" w14:textId="4AE789F3" w:rsidR="00210649" w:rsidRDefault="00210649" w:rsidP="00210649">
      <w:pPr>
        <w:pStyle w:val="BodyText"/>
        <w:jc w:val="both"/>
      </w:pPr>
      <w:r w:rsidRPr="00210649">
        <w:t xml:space="preserve">There are some caveats </w:t>
      </w:r>
      <w:r w:rsidR="00CC4469">
        <w:t>specific to the current study that</w:t>
      </w:r>
      <w:r w:rsidRPr="00210649">
        <w:t xml:space="preserve"> could be improved in future studies. </w:t>
      </w:r>
      <w:r w:rsidR="00CC4469">
        <w:t>First, t</w:t>
      </w:r>
      <w:r w:rsidRPr="00210649">
        <w:t xml:space="preserve">he sampling density and the spatial coverage of the samples </w:t>
      </w:r>
      <w:del w:id="758" w:author="Shannon Hedtke" w:date="2022-08-17T15:24:00Z">
        <w:r w:rsidRPr="00210649" w:rsidDel="00406D49">
          <w:delText xml:space="preserve">could </w:delText>
        </w:r>
      </w:del>
      <w:ins w:id="759" w:author="Shannon Hedtke" w:date="2022-08-17T15:24:00Z">
        <w:r w:rsidR="00406D49">
          <w:t>will</w:t>
        </w:r>
        <w:r w:rsidR="00406D49" w:rsidRPr="00210649">
          <w:t xml:space="preserve"> </w:t>
        </w:r>
      </w:ins>
      <w:r w:rsidRPr="00210649">
        <w:t xml:space="preserve">increase the accuracy of the estimated resistance surfaces. </w:t>
      </w:r>
      <w:del w:id="760" w:author="Shannon Hedtke" w:date="2022-08-17T15:24:00Z">
        <w:r w:rsidRPr="00210649" w:rsidDel="00406D49">
          <w:delText xml:space="preserve">The samples in this study were initially collected for the population genetic study. </w:delText>
        </w:r>
      </w:del>
      <w:del w:id="761" w:author="Shannon Hedtke" w:date="2022-08-17T15:25:00Z">
        <w:r w:rsidRPr="00210649" w:rsidDel="00406D49">
          <w:delText>Therefore, f</w:delText>
        </w:r>
      </w:del>
      <w:ins w:id="762" w:author="Shannon Hedtke" w:date="2022-08-17T15:25:00Z">
        <w:r w:rsidR="00406D49">
          <w:t>F</w:t>
        </w:r>
      </w:ins>
      <w:r w:rsidRPr="00210649">
        <w:t xml:space="preserve">uture landscape genetic studies should consider dense and stratified uniform sampling across space and environmental gradients </w:t>
      </w:r>
      <w:r w:rsidR="00B12109">
        <w:fldChar w:fldCharType="begin"/>
      </w:r>
      <w:r w:rsidR="00B12109">
        <w:instrText xml:space="preserve"> ADDIN ZOTERO_ITEM CSL_CITATION {"citationID":"zBvnDXRs","properties":{"formattedCitation":"(Balkenhol, 2016; Leempoel et al., 2017)","plainCitation":"(Balkenhol, 2016; Leempoel et al., 2017)","noteIndex":0},"citationItems":[{"id":1259,"uris":["http://zotero.org/users/2873801/items/PCXVRID5"],"itemData":{"id":1259,"type":"book","call-number":"QH456 .L36 2016","event-place":"Chichester, West Sussex, UK ; Hoboken, NJ, USA","ISBN":"978-1-118-52528-9","number-of-pages":"264","publisher":"Wiley Blackwell","publisher-place":"Chichester, West Sussex, UK ; Hoboken, NJ, USA","source":"Library of Congress ISBN","title":"Landscape genetics: concepts, methods, applications","title-short":"Landscape genetics","editor":[{"family":"Balkenhol","given":"Niko"}],"issued":{"date-parts":[["2016"]]}}},{"id":1783,"uris":["http://zotero.org/users/2873801/items/T5I5BUC9"],"itemData":{"id":1783,"type":"article-journal","container-title":"Frontiers in Ecology and Evolution","DOI":"10.3389/fevo.2017.00033","ISSN":"2296-701X","journalAbbreviation":"Front. Ecol. Evol.","page":"33","source":"DOI.org (Crossref)","title":"Simple Rules for an Efficient Use of Geographic Information Systems in Molecular Ecology","volume":"5","author":[{"family":"Leempoel","given":"Kevin"},{"family":"Duruz","given":"Solange"},{"family":"Rochat","given":"Estelle"},{"family":"Widmer","given":"Ivo"},{"family":"Orozco-terWengel","given":"Pablo"},{"family":"Joost","given":"Stéphane"}],"issued":{"date-parts":[["2017",4,28]]}}}],"schema":"https://github.com/citation-style-language/schema/raw/master/csl-citation.json"} </w:instrText>
      </w:r>
      <w:r w:rsidR="00B12109">
        <w:fldChar w:fldCharType="separate"/>
      </w:r>
      <w:r w:rsidR="00B12109" w:rsidRPr="00B12109">
        <w:t>(Balkenhol, 2016; Leempoel et al., 2017)</w:t>
      </w:r>
      <w:r w:rsidR="00B12109">
        <w:fldChar w:fldCharType="end"/>
      </w:r>
      <w:r w:rsidRPr="00210649">
        <w:t>. Due to the unavailability of the nuclear sequence data, the analysis was done using the mitochondrial sequence data</w:t>
      </w:r>
      <w:r w:rsidR="00CC4469">
        <w:t>,</w:t>
      </w:r>
      <w:r w:rsidRPr="00210649">
        <w:t xml:space="preserve"> which lacks recombination and thus might provide a low signal of gene flow</w:t>
      </w:r>
      <w:r w:rsidR="0069616D">
        <w:t xml:space="preserve"> </w:t>
      </w:r>
      <w:r w:rsidR="0069616D">
        <w:fldChar w:fldCharType="begin"/>
      </w:r>
      <w:r w:rsidR="0069616D">
        <w:instrText xml:space="preserve"> ADDIN ZOTERO_ITEM CSL_CITATION {"citationID":"5hNTCM9y","properties":{"formattedCitation":"(Hedtke et al., 2020)","plainCitation":"(Hedtke et al., 2020)","noteIndex":0},"citationItems":[{"id":1005,"uris":["http://zotero.org/users/2873801/items/RRKN3FVI"],"itemData":{"id":1005,"type":"article-journal","container-title":"Frontiers in Genetics","DOI":"10.3389/fgene.2019.01282","ISSN":"1664-8021","journalAbbreviation":"Front. Genet.","page":"1282","source":"DOI.org (Crossref)","title":"Genomic Epidemiology in Filarial Nematodes: Transforming the Basis for Elimination Program Decisions","title-short":"Genomic Epidemiology in Filarial Nematodes","volume":"10","author":[{"family":"Hedtke","given":"Shannon M."},{"family":"Kuesel","given":"Annette C."},{"family":"Crawford","given":"Katie E."},{"family":"Graves","given":"Patricia M."},{"family":"Boussinesq","given":"Michel"},{"family":"Lau","given":"Colleen L."},{"family":"Boakye","given":"Daniel A."},{"family":"Grant","given":"Warwick N."}],"issued":{"date-parts":[["2020",1,9]]}}}],"schema":"https://github.com/citation-style-language/schema/raw/master/csl-citation.json"} </w:instrText>
      </w:r>
      <w:r w:rsidR="0069616D">
        <w:fldChar w:fldCharType="separate"/>
      </w:r>
      <w:r w:rsidR="0069616D" w:rsidRPr="0069616D">
        <w:t>(Hedtke et al., 2020)</w:t>
      </w:r>
      <w:r w:rsidR="0069616D">
        <w:fldChar w:fldCharType="end"/>
      </w:r>
      <w:r w:rsidRPr="00210649">
        <w:t>. We recommend using nuclear data in future landscape genetics stud</w:t>
      </w:r>
      <w:r w:rsidR="00CC4469">
        <w:t>ies</w:t>
      </w:r>
      <w:r w:rsidRPr="00210649">
        <w:t>.</w:t>
      </w:r>
      <w:r w:rsidR="00CC4469">
        <w:t xml:space="preserve"> </w:t>
      </w:r>
      <w:commentRangeStart w:id="763"/>
      <w:r w:rsidRPr="00210649">
        <w:t xml:space="preserve">Further, the analysis </w:t>
      </w:r>
      <w:r w:rsidR="00474809">
        <w:t>was</w:t>
      </w:r>
      <w:r w:rsidRPr="00210649">
        <w:t xml:space="preserve"> done at a single spatial scale. Therefore, </w:t>
      </w:r>
      <w:r w:rsidR="00474809">
        <w:t>different environmental factors might prove to be significant at different spatial scales, either coarser or finer</w:t>
      </w:r>
      <w:r w:rsidRPr="00210649">
        <w:t xml:space="preserve">. </w:t>
      </w:r>
      <w:commentRangeEnd w:id="763"/>
      <w:r w:rsidR="00ED3118">
        <w:rPr>
          <w:rStyle w:val="CommentReference"/>
          <w:rFonts w:asciiTheme="minorHAnsi" w:hAnsiTheme="minorHAnsi" w:cstheme="minorBidi"/>
        </w:rPr>
        <w:commentReference w:id="763"/>
      </w:r>
      <w:r w:rsidRPr="00210649">
        <w:t xml:space="preserve">Thus, the </w:t>
      </w:r>
      <w:r w:rsidR="00474809">
        <w:t>relationship pattern</w:t>
      </w:r>
      <w:r w:rsidRPr="00210649">
        <w:t xml:space="preserve"> between the environmental variables and their resistance to the gene flow may differ in other regions.</w:t>
      </w:r>
    </w:p>
    <w:p w14:paraId="283AA99D" w14:textId="4FF4FD89" w:rsidR="00F15FD6" w:rsidRPr="00A91C13" w:rsidRDefault="00F15FD6" w:rsidP="00210649">
      <w:pPr>
        <w:pStyle w:val="BodyText"/>
        <w:jc w:val="both"/>
      </w:pPr>
      <w:commentRangeStart w:id="764"/>
      <w:r w:rsidRPr="00F15FD6">
        <w:t xml:space="preserve">There </w:t>
      </w:r>
      <w:r w:rsidR="00AB4632">
        <w:t>are</w:t>
      </w:r>
      <w:r w:rsidRPr="00F15FD6">
        <w:t xml:space="preserve"> seasonal shifts in the species distributions of black flies</w:t>
      </w:r>
      <w:r w:rsidR="00AB4632">
        <w:t>,</w:t>
      </w:r>
      <w:r w:rsidRPr="00F15FD6">
        <w:t xml:space="preserve"> which could be </w:t>
      </w:r>
      <w:r w:rsidR="00BD34E3">
        <w:t>challenging</w:t>
      </w:r>
      <w:r w:rsidRPr="00F15FD6">
        <w:t xml:space="preserve"> to capture with samples from a sing</w:t>
      </w:r>
      <w:r w:rsidR="00BD34E3">
        <w:t>l</w:t>
      </w:r>
      <w:r w:rsidRPr="00F15FD6">
        <w:t>e time frame</w:t>
      </w:r>
      <w:del w:id="765" w:author="Shannon Hedtke" w:date="2022-08-17T15:32:00Z">
        <w:r w:rsidRPr="00F15FD6" w:rsidDel="00ED3118">
          <w:delText>. We can</w:delText>
        </w:r>
        <w:r w:rsidR="00BD34E3" w:rsidDel="00ED3118">
          <w:delText>no</w:delText>
        </w:r>
        <w:r w:rsidRPr="00F15FD6" w:rsidDel="00ED3118">
          <w:delText>t be sure if the spatial trends hold with respect to time.</w:delText>
        </w:r>
      </w:del>
      <w:r w:rsidRPr="00F15FD6">
        <w:t xml:space="preserve"> </w:t>
      </w:r>
      <w:commentRangeEnd w:id="764"/>
      <w:r w:rsidR="00ED3118">
        <w:rPr>
          <w:rStyle w:val="CommentReference"/>
          <w:rFonts w:asciiTheme="minorHAnsi" w:hAnsiTheme="minorHAnsi" w:cstheme="minorBidi"/>
        </w:rPr>
        <w:commentReference w:id="764"/>
      </w:r>
      <w:r w:rsidRPr="00F15FD6">
        <w:t xml:space="preserve">Therefore, temporal sampling would be </w:t>
      </w:r>
      <w:del w:id="766" w:author="Shannon Hedtke" w:date="2022-08-17T15:31:00Z">
        <w:r w:rsidRPr="00F15FD6" w:rsidDel="00ED3118">
          <w:delText xml:space="preserve">more </w:delText>
        </w:r>
      </w:del>
      <w:r w:rsidRPr="00F15FD6">
        <w:t xml:space="preserve">relevant </w:t>
      </w:r>
      <w:ins w:id="767" w:author="Shannon Hedtke" w:date="2022-08-17T15:31:00Z">
        <w:r w:rsidR="00ED3118">
          <w:t>to</w:t>
        </w:r>
      </w:ins>
      <w:del w:id="768" w:author="Shannon Hedtke" w:date="2022-08-17T15:31:00Z">
        <w:r w:rsidRPr="00F15FD6" w:rsidDel="00ED3118">
          <w:delText>in</w:delText>
        </w:r>
      </w:del>
      <w:r w:rsidRPr="00F15FD6">
        <w:t xml:space="preserve"> observing </w:t>
      </w:r>
      <w:del w:id="769" w:author="Shannon Hedtke" w:date="2022-08-17T15:31:00Z">
        <w:r w:rsidRPr="00F15FD6" w:rsidDel="00ED3118">
          <w:delText xml:space="preserve">the </w:delText>
        </w:r>
      </w:del>
      <w:r w:rsidRPr="00F15FD6">
        <w:t xml:space="preserve">changes in </w:t>
      </w:r>
      <w:del w:id="770" w:author="Shannon Hedtke" w:date="2022-08-17T15:31:00Z">
        <w:r w:rsidRPr="00F15FD6" w:rsidDel="00ED3118">
          <w:delText xml:space="preserve">the resistance surface </w:delText>
        </w:r>
        <w:r w:rsidR="00C825CF" w:rsidDel="00ED3118">
          <w:delText>due to</w:delText>
        </w:r>
      </w:del>
      <w:ins w:id="771" w:author="Shannon Hedtke" w:date="2022-08-17T15:31:00Z">
        <w:r w:rsidR="00ED3118">
          <w:t>connectivity</w:t>
        </w:r>
      </w:ins>
      <w:r w:rsidRPr="00F15FD6">
        <w:t xml:space="preserve"> </w:t>
      </w:r>
      <w:ins w:id="772" w:author="Shannon Hedtke" w:date="2022-08-17T15:31:00Z">
        <w:r w:rsidR="00ED3118">
          <w:t xml:space="preserve">due to </w:t>
        </w:r>
      </w:ins>
      <w:r w:rsidRPr="00F15FD6">
        <w:t>seasonal fluctuation</w:t>
      </w:r>
      <w:ins w:id="773" w:author="Shannon Hedtke" w:date="2022-08-17T15:32:00Z">
        <w:r w:rsidR="00ED3118">
          <w:t>s in blackfly densities</w:t>
        </w:r>
      </w:ins>
      <w:r w:rsidRPr="00F15FD6">
        <w:t xml:space="preserve">. </w:t>
      </w:r>
      <w:del w:id="774" w:author="Shannon Hedtke" w:date="2022-08-17T15:32:00Z">
        <w:r w:rsidRPr="00F15FD6" w:rsidDel="00ED3118">
          <w:delText xml:space="preserve">Temporal data would help us gain insights on changes in resistance surface and thus the </w:delText>
        </w:r>
        <w:r w:rsidRPr="00F15FD6" w:rsidDel="00ED3118">
          <w:lastRenderedPageBreak/>
          <w:delText xml:space="preserve">transmission zone with respect to time. </w:delText>
        </w:r>
      </w:del>
      <w:r w:rsidRPr="00F15FD6">
        <w:t xml:space="preserve">Further, blackflies could exist as a metapopulation with local extinction and re-colonisation dynamics </w:t>
      </w:r>
      <w:r w:rsidR="0069616D">
        <w:fldChar w:fldCharType="begin"/>
      </w:r>
      <w:r w:rsidR="0069616D">
        <w:instrText xml:space="preserve"> ADDIN ZOTERO_ITEM CSL_CITATION {"citationID":"TTSQ6NFq","properties":{"formattedCitation":"(Hedtke et al., 2020)","plainCitation":"(Hedtke et al., 2020)","noteIndex":0},"citationItems":[{"id":1005,"uris":["http://zotero.org/users/2873801/items/RRKN3FVI"],"itemData":{"id":1005,"type":"article-journal","container-title":"Frontiers in Genetics","DOI":"10.3389/fgene.2019.01282","ISSN":"1664-8021","journalAbbreviation":"Front. Genet.","page":"1282","source":"DOI.org (Crossref)","title":"Genomic Epidemiology in Filarial Nematodes: Transforming the Basis for Elimination Program Decisions","title-short":"Genomic Epidemiology in Filarial Nematodes","volume":"10","author":[{"family":"Hedtke","given":"Shannon M."},{"family":"Kuesel","given":"Annette C."},{"family":"Crawford","given":"Katie E."},{"family":"Graves","given":"Patricia M."},{"family":"Boussinesq","given":"Michel"},{"family":"Lau","given":"Colleen L."},{"family":"Boakye","given":"Daniel A."},{"family":"Grant","given":"Warwick N."}],"issued":{"date-parts":[["2020",1,9]]}}}],"schema":"https://github.com/citation-style-language/schema/raw/master/csl-citation.json"} </w:instrText>
      </w:r>
      <w:r w:rsidR="0069616D">
        <w:fldChar w:fldCharType="separate"/>
      </w:r>
      <w:r w:rsidR="0069616D" w:rsidRPr="0069616D">
        <w:t>(Hedtke et al., 2020)</w:t>
      </w:r>
      <w:r w:rsidR="0069616D">
        <w:fldChar w:fldCharType="end"/>
      </w:r>
      <w:ins w:id="775" w:author="Shannon Hedtke" w:date="2022-08-17T15:32:00Z">
        <w:r w:rsidR="00ED3118">
          <w:t>, which</w:t>
        </w:r>
      </w:ins>
      <w:ins w:id="776" w:author="Shannon Hedtke" w:date="2022-08-17T15:33:00Z">
        <w:r w:rsidR="00ED3118">
          <w:t xml:space="preserve"> may further complicate assessing connectivity when using a single year for sampling</w:t>
        </w:r>
      </w:ins>
      <w:r w:rsidRPr="00F15FD6">
        <w:t xml:space="preserve">. </w:t>
      </w:r>
      <w:del w:id="777" w:author="Shannon Hedtke" w:date="2022-08-17T15:33:00Z">
        <w:r w:rsidRPr="00F15FD6" w:rsidDel="00ED3118">
          <w:delText>Therefore</w:delText>
        </w:r>
      </w:del>
      <w:del w:id="778" w:author="Shannon Hedtke" w:date="2022-08-17T15:34:00Z">
        <w:r w:rsidRPr="00F15FD6" w:rsidDel="00ED3118">
          <w:delText>, temporal sampling should occur at a similar period of the year whe</w:delText>
        </w:r>
        <w:r w:rsidR="003A75BC" w:rsidDel="00ED3118">
          <w:delText>n</w:delText>
        </w:r>
        <w:r w:rsidRPr="00F15FD6" w:rsidDel="00ED3118">
          <w:delText xml:space="preserve"> we can select the </w:delText>
        </w:r>
        <w:commentRangeStart w:id="779"/>
        <w:r w:rsidRPr="00F15FD6" w:rsidDel="00ED3118">
          <w:delText>same</w:delText>
        </w:r>
      </w:del>
      <w:commentRangeEnd w:id="779"/>
      <w:r w:rsidR="00ED3118">
        <w:rPr>
          <w:rStyle w:val="CommentReference"/>
          <w:rFonts w:asciiTheme="minorHAnsi" w:hAnsiTheme="minorHAnsi" w:cstheme="minorBidi"/>
        </w:rPr>
        <w:commentReference w:id="779"/>
      </w:r>
      <w:del w:id="780" w:author="Shannon Hedtke" w:date="2022-08-17T15:34:00Z">
        <w:r w:rsidRPr="00F15FD6" w:rsidDel="00ED3118">
          <w:delText xml:space="preserve"> species for analysis. </w:delText>
        </w:r>
      </w:del>
      <w:commentRangeStart w:id="781"/>
      <w:r w:rsidRPr="00F15FD6">
        <w:t xml:space="preserve">Finally, it is </w:t>
      </w:r>
      <w:r w:rsidR="003A75BC">
        <w:t>essential</w:t>
      </w:r>
      <w:r w:rsidRPr="00F15FD6">
        <w:t xml:space="preserve"> to note that high resistance does not necessarily mean habitat unsuitability for the blackflies but rather observed unsuitability for the movement of the blackflies based on the genetic data. </w:t>
      </w:r>
      <w:commentRangeEnd w:id="781"/>
      <w:r w:rsidR="00ED3118">
        <w:rPr>
          <w:rStyle w:val="CommentReference"/>
          <w:rFonts w:asciiTheme="minorHAnsi" w:hAnsiTheme="minorHAnsi" w:cstheme="minorBidi"/>
        </w:rPr>
        <w:commentReference w:id="781"/>
      </w:r>
      <w:r w:rsidRPr="00F15FD6">
        <w:t xml:space="preserve">Nevertheless, this could be a powerful approach to </w:t>
      </w:r>
      <w:r w:rsidR="00E73640">
        <w:t>spatially transforming population genetic connectivity estimates, accounting for ecological variables and gaining insights into</w:t>
      </w:r>
      <w:r w:rsidRPr="00F15FD6">
        <w:t xml:space="preserve"> transmission zones.</w:t>
      </w:r>
    </w:p>
    <w:p w14:paraId="0D8122E3" w14:textId="6583F920" w:rsidR="002D4230" w:rsidRDefault="002D4230" w:rsidP="002D4230">
      <w:pPr>
        <w:pStyle w:val="Heading2"/>
        <w:spacing w:after="200" w:line="360" w:lineRule="auto"/>
      </w:pPr>
      <w:commentRangeStart w:id="782"/>
      <w:r>
        <w:t>Conclusion</w:t>
      </w:r>
      <w:commentRangeEnd w:id="782"/>
      <w:r w:rsidR="001E5B7B">
        <w:rPr>
          <w:rStyle w:val="CommentReference"/>
          <w:rFonts w:asciiTheme="minorHAnsi" w:eastAsiaTheme="minorHAnsi" w:hAnsiTheme="minorHAnsi" w:cstheme="minorBidi"/>
          <w:b w:val="0"/>
          <w:bCs w:val="0"/>
        </w:rPr>
        <w:commentReference w:id="782"/>
      </w:r>
    </w:p>
    <w:p w14:paraId="4C98685B" w14:textId="0E18C07C" w:rsidR="00024E6E" w:rsidRDefault="00980C12" w:rsidP="005E7946">
      <w:pPr>
        <w:pStyle w:val="Legend"/>
        <w:spacing w:line="480" w:lineRule="auto"/>
        <w:rPr>
          <w:bCs w:val="0"/>
        </w:rPr>
      </w:pPr>
      <w:r w:rsidRPr="00980C12">
        <w:rPr>
          <w:sz w:val="24"/>
          <w:szCs w:val="24"/>
        </w:rPr>
        <w:t xml:space="preserve">We have demonstrated that the lack of </w:t>
      </w:r>
      <w:del w:id="783" w:author="Shannon Hedtke" w:date="2022-06-20T11:22:00Z">
        <w:r w:rsidRPr="00980C12" w:rsidDel="00BD375B">
          <w:rPr>
            <w:sz w:val="24"/>
            <w:szCs w:val="24"/>
          </w:rPr>
          <w:delText>isolation by distance</w:delText>
        </w:r>
      </w:del>
      <w:ins w:id="784" w:author="Shannon Hedtke" w:date="2022-06-20T11:22:00Z">
        <w:r w:rsidR="00BD375B">
          <w:rPr>
            <w:sz w:val="24"/>
            <w:szCs w:val="24"/>
          </w:rPr>
          <w:t>isolation-by-distance</w:t>
        </w:r>
      </w:ins>
      <w:r w:rsidR="001857B7">
        <w:rPr>
          <w:sz w:val="24"/>
          <w:szCs w:val="24"/>
        </w:rPr>
        <w:t>,</w:t>
      </w:r>
      <w:r w:rsidRPr="00980C12">
        <w:rPr>
          <w:sz w:val="24"/>
          <w:szCs w:val="24"/>
        </w:rPr>
        <w:t xml:space="preserve"> i.e., geographic distance failing to </w:t>
      </w:r>
      <w:r w:rsidR="009A441B">
        <w:rPr>
          <w:sz w:val="24"/>
          <w:szCs w:val="24"/>
        </w:rPr>
        <w:t>explain</w:t>
      </w:r>
      <w:r w:rsidRPr="00980C12">
        <w:rPr>
          <w:sz w:val="24"/>
          <w:szCs w:val="24"/>
        </w:rPr>
        <w:t xml:space="preserve"> the genetic distance, in the transition ecological region of Ghana was well </w:t>
      </w:r>
      <w:r w:rsidR="009A441B" w:rsidRPr="00980C12">
        <w:rPr>
          <w:sz w:val="24"/>
          <w:szCs w:val="24"/>
        </w:rPr>
        <w:t>elucidated</w:t>
      </w:r>
      <w:r w:rsidRPr="00980C12">
        <w:rPr>
          <w:sz w:val="24"/>
          <w:szCs w:val="24"/>
        </w:rPr>
        <w:t xml:space="preserve"> by considering the environmental variables. Both the parasite and vector populations from communities across the river basins in the transition ecological region of Ghana were connected through specific ecological features. We transformed population genetic estimates of the vector and the parasites into a spatial map which gives us insight </w:t>
      </w:r>
      <w:r w:rsidR="001857B7">
        <w:rPr>
          <w:sz w:val="24"/>
          <w:szCs w:val="24"/>
        </w:rPr>
        <w:t>into</w:t>
      </w:r>
      <w:r w:rsidRPr="00980C12">
        <w:rPr>
          <w:sz w:val="24"/>
          <w:szCs w:val="24"/>
        </w:rPr>
        <w:t xml:space="preserve"> transmission zones </w:t>
      </w:r>
      <w:commentRangeStart w:id="785"/>
      <w:r w:rsidRPr="00980C12">
        <w:rPr>
          <w:sz w:val="24"/>
          <w:szCs w:val="24"/>
        </w:rPr>
        <w:t>and source</w:t>
      </w:r>
      <w:r w:rsidR="001857B7">
        <w:rPr>
          <w:sz w:val="24"/>
          <w:szCs w:val="24"/>
        </w:rPr>
        <w:t>-</w:t>
      </w:r>
      <w:r w:rsidRPr="00980C12">
        <w:rPr>
          <w:sz w:val="24"/>
          <w:szCs w:val="24"/>
        </w:rPr>
        <w:t>sink dynamics</w:t>
      </w:r>
      <w:commentRangeEnd w:id="785"/>
      <w:r w:rsidR="003E6B28">
        <w:rPr>
          <w:rStyle w:val="CommentReference"/>
          <w:rFonts w:asciiTheme="minorHAnsi" w:hAnsiTheme="minorHAnsi" w:cstheme="minorBidi"/>
          <w:bCs w:val="0"/>
        </w:rPr>
        <w:commentReference w:id="785"/>
      </w:r>
      <w:r w:rsidRPr="00980C12">
        <w:rPr>
          <w:sz w:val="24"/>
          <w:szCs w:val="24"/>
        </w:rPr>
        <w:t xml:space="preserve"> of onchocerciasis transmission. </w:t>
      </w:r>
      <w:commentRangeStart w:id="786"/>
      <w:r w:rsidR="007935DA">
        <w:rPr>
          <w:sz w:val="24"/>
          <w:szCs w:val="24"/>
        </w:rPr>
        <w:t>Environmental variables such as elevation and soil moisture were significantly associated with the parasite gene flow;</w:t>
      </w:r>
      <w:r w:rsidRPr="00980C12">
        <w:rPr>
          <w:sz w:val="24"/>
          <w:szCs w:val="24"/>
        </w:rPr>
        <w:t xml:space="preserve"> similarly, the soil moisture and precipitation were significantly associated with the vector gene flow. In addition, </w:t>
      </w:r>
      <w:r w:rsidR="007935DA">
        <w:rPr>
          <w:sz w:val="24"/>
          <w:szCs w:val="24"/>
        </w:rPr>
        <w:t>the pre-MDAi microfilarial prevalence analysis</w:t>
      </w:r>
      <w:r w:rsidRPr="00980C12">
        <w:rPr>
          <w:sz w:val="24"/>
          <w:szCs w:val="24"/>
        </w:rPr>
        <w:t xml:space="preserve"> found that environmental variables such as slope, soil moisture and temperature seasonality were significantly associated with the microfilarial prevalence. The fusion maps of the resistance surfaces and the prevalence map indicated </w:t>
      </w:r>
      <w:r w:rsidR="003B1F40">
        <w:rPr>
          <w:sz w:val="24"/>
          <w:szCs w:val="24"/>
        </w:rPr>
        <w:t xml:space="preserve">the </w:t>
      </w:r>
      <w:r w:rsidRPr="00980C12">
        <w:rPr>
          <w:sz w:val="24"/>
          <w:szCs w:val="24"/>
        </w:rPr>
        <w:t xml:space="preserve">central Pru region </w:t>
      </w:r>
      <w:r w:rsidR="00DB7283">
        <w:rPr>
          <w:sz w:val="24"/>
          <w:szCs w:val="24"/>
        </w:rPr>
        <w:t>as</w:t>
      </w:r>
      <w:r w:rsidRPr="00980C12">
        <w:rPr>
          <w:sz w:val="24"/>
          <w:szCs w:val="24"/>
        </w:rPr>
        <w:t xml:space="preserve"> the area with low resistance values for both the parasite </w:t>
      </w:r>
      <w:r w:rsidRPr="00980C12">
        <w:rPr>
          <w:sz w:val="24"/>
          <w:szCs w:val="24"/>
        </w:rPr>
        <w:lastRenderedPageBreak/>
        <w:t xml:space="preserve">and the vector populations and high microfilarial prevalence. </w:t>
      </w:r>
      <w:commentRangeEnd w:id="786"/>
      <w:r w:rsidR="003E6B28">
        <w:rPr>
          <w:rStyle w:val="CommentReference"/>
          <w:rFonts w:asciiTheme="minorHAnsi" w:hAnsiTheme="minorHAnsi" w:cstheme="minorBidi"/>
          <w:bCs w:val="0"/>
        </w:rPr>
        <w:commentReference w:id="786"/>
      </w:r>
      <w:r w:rsidRPr="00980C12">
        <w:rPr>
          <w:sz w:val="24"/>
          <w:szCs w:val="24"/>
        </w:rPr>
        <w:t>Therefore, in areas like Pru</w:t>
      </w:r>
      <w:r w:rsidR="00DB7283">
        <w:rPr>
          <w:sz w:val="24"/>
          <w:szCs w:val="24"/>
        </w:rPr>
        <w:t>,</w:t>
      </w:r>
      <w:r w:rsidRPr="00980C12">
        <w:rPr>
          <w:sz w:val="24"/>
          <w:szCs w:val="24"/>
        </w:rPr>
        <w:t xml:space="preserve"> which are also characterised by low vector resistance, MDAi alone might not be successful in eliminating transmission and are recommended to be complemented with vector control. Finally, we have used a novel landscape genetics framework for the first time in the context of onchocerciasis to add </w:t>
      </w:r>
      <w:r w:rsidR="003A5C32">
        <w:rPr>
          <w:sz w:val="24"/>
          <w:szCs w:val="24"/>
        </w:rPr>
        <w:t xml:space="preserve">a </w:t>
      </w:r>
      <w:r w:rsidRPr="00980C12">
        <w:rPr>
          <w:sz w:val="24"/>
          <w:szCs w:val="24"/>
        </w:rPr>
        <w:t xml:space="preserve">spatial dimension to the population genetic estimates and gain insights </w:t>
      </w:r>
      <w:r w:rsidR="003A5C32">
        <w:rPr>
          <w:sz w:val="24"/>
          <w:szCs w:val="24"/>
        </w:rPr>
        <w:t>into</w:t>
      </w:r>
      <w:r w:rsidRPr="00980C12">
        <w:rPr>
          <w:sz w:val="24"/>
          <w:szCs w:val="24"/>
        </w:rPr>
        <w:t xml:space="preserve"> onchocerciasis transmission in </w:t>
      </w:r>
      <w:r w:rsidR="00037A05">
        <w:rPr>
          <w:sz w:val="24"/>
          <w:szCs w:val="24"/>
        </w:rPr>
        <w:t xml:space="preserve">the </w:t>
      </w:r>
      <w:r w:rsidRPr="00980C12">
        <w:rPr>
          <w:sz w:val="24"/>
          <w:szCs w:val="24"/>
        </w:rPr>
        <w:t xml:space="preserve">transition ecological region of Ghana. </w:t>
      </w:r>
      <w:commentRangeStart w:id="787"/>
      <w:r w:rsidRPr="00980C12">
        <w:rPr>
          <w:sz w:val="24"/>
          <w:szCs w:val="24"/>
        </w:rPr>
        <w:t>This approach could be translatable to any other vector</w:t>
      </w:r>
      <w:r w:rsidR="00037A05">
        <w:rPr>
          <w:sz w:val="24"/>
          <w:szCs w:val="24"/>
        </w:rPr>
        <w:t>-</w:t>
      </w:r>
      <w:r w:rsidRPr="00980C12">
        <w:rPr>
          <w:sz w:val="24"/>
          <w:szCs w:val="24"/>
        </w:rPr>
        <w:t>borne disease and other endemic regions around the world.</w:t>
      </w:r>
      <w:commentRangeEnd w:id="787"/>
      <w:r w:rsidR="008069FE">
        <w:rPr>
          <w:rStyle w:val="CommentReference"/>
          <w:rFonts w:asciiTheme="minorHAnsi" w:hAnsiTheme="minorHAnsi" w:cstheme="minorBidi"/>
          <w:bCs w:val="0"/>
        </w:rPr>
        <w:commentReference w:id="787"/>
      </w:r>
      <w:r w:rsidR="00024E6E">
        <w:br w:type="page"/>
      </w:r>
    </w:p>
    <w:p w14:paraId="12AA1BB8" w14:textId="50B7A955" w:rsidR="00B940D1" w:rsidRDefault="00B940D1" w:rsidP="00B27B4E">
      <w:pPr>
        <w:pStyle w:val="Heading2"/>
        <w:spacing w:after="200" w:line="360" w:lineRule="auto"/>
      </w:pPr>
      <w:commentRangeStart w:id="788"/>
      <w:r>
        <w:lastRenderedPageBreak/>
        <w:t>References</w:t>
      </w:r>
      <w:commentRangeEnd w:id="788"/>
      <w:r w:rsidR="00B45E53">
        <w:rPr>
          <w:rStyle w:val="CommentReference"/>
          <w:rFonts w:asciiTheme="minorHAnsi" w:eastAsiaTheme="minorHAnsi" w:hAnsiTheme="minorHAnsi" w:cstheme="minorBidi"/>
          <w:b w:val="0"/>
          <w:bCs w:val="0"/>
        </w:rPr>
        <w:commentReference w:id="788"/>
      </w:r>
    </w:p>
    <w:p w14:paraId="7248593D" w14:textId="77777777" w:rsidR="00B12109" w:rsidRDefault="00872DF5" w:rsidP="00B12109">
      <w:pPr>
        <w:pStyle w:val="Bibliography"/>
      </w:pPr>
      <w:r>
        <w:fldChar w:fldCharType="begin"/>
      </w:r>
      <w:r w:rsidR="00E05198">
        <w:rPr>
          <w:lang w:val="en-AU"/>
        </w:rPr>
        <w:instrText xml:space="preserve"> ADDIN ZOTERO_BIBL {"uncited":[],"omitted":[],"custom":[]} CSL_BIBLIOGRAPHY </w:instrText>
      </w:r>
      <w:r>
        <w:fldChar w:fldCharType="separate"/>
      </w:r>
      <w:r w:rsidR="00B12109">
        <w:t xml:space="preserve">Abong, R. A., Amambo, G. N., Hamid, A. A., Enow, B. A., Beng, A. A., Nietcho, F. N., Nji, T. M., Njouendou, A. J., Ritter, M., Esum, M. E., Deribe, K., Cho, J. F., Fombad, F. F., Enyong, P. I., Poole, C., Pfarr, K., Hoerauf, A., Carlow, C., &amp; Wanji, S. (2021). The Mbam drainage system and onchocerciasis transmission post ivermectin mass drug administration (MDA) campaign, Cameroon. </w:t>
      </w:r>
      <w:r w:rsidR="00B12109">
        <w:rPr>
          <w:i/>
          <w:iCs/>
        </w:rPr>
        <w:t>PLOS Neglected Tropical Diseases</w:t>
      </w:r>
      <w:r w:rsidR="00B12109">
        <w:t xml:space="preserve">, </w:t>
      </w:r>
      <w:r w:rsidR="00B12109">
        <w:rPr>
          <w:i/>
          <w:iCs/>
        </w:rPr>
        <w:t>15</w:t>
      </w:r>
      <w:r w:rsidR="00B12109">
        <w:t>(1), e0008926. https://doi.org/10.1371/journal.pntd.0008926</w:t>
      </w:r>
    </w:p>
    <w:p w14:paraId="5C9460DC" w14:textId="77777777" w:rsidR="00B12109" w:rsidRDefault="00B12109" w:rsidP="00B12109">
      <w:pPr>
        <w:pStyle w:val="Bibliography"/>
      </w:pPr>
      <w:r>
        <w:t xml:space="preserve">Adamack, A. T., &amp; Gruber, B. (2014). P </w:t>
      </w:r>
      <w:r>
        <w:rPr>
          <w:smallCaps/>
        </w:rPr>
        <w:t>op</w:t>
      </w:r>
      <w:r>
        <w:t xml:space="preserve"> G </w:t>
      </w:r>
      <w:r>
        <w:rPr>
          <w:smallCaps/>
        </w:rPr>
        <w:t>en</w:t>
      </w:r>
      <w:r>
        <w:t xml:space="preserve"> R </w:t>
      </w:r>
      <w:r>
        <w:rPr>
          <w:smallCaps/>
        </w:rPr>
        <w:t>eport</w:t>
      </w:r>
      <w:r>
        <w:t xml:space="preserve">: Simplifying basic population genetic analyses in R. </w:t>
      </w:r>
      <w:r>
        <w:rPr>
          <w:i/>
          <w:iCs/>
        </w:rPr>
        <w:t>Methods in Ecology and Evolution</w:t>
      </w:r>
      <w:r>
        <w:t xml:space="preserve">, </w:t>
      </w:r>
      <w:r>
        <w:rPr>
          <w:i/>
          <w:iCs/>
        </w:rPr>
        <w:t>5</w:t>
      </w:r>
      <w:r>
        <w:t>(4), 384–387. https://doi.org/10.1111/2041-210X.12158</w:t>
      </w:r>
    </w:p>
    <w:p w14:paraId="4354C0BF" w14:textId="77777777" w:rsidR="00B12109" w:rsidRDefault="00B12109" w:rsidP="00B12109">
      <w:pPr>
        <w:pStyle w:val="Bibliography"/>
      </w:pPr>
      <w:r>
        <w:t xml:space="preserve">Adeleke, M. A., Mafiana, C. F., Sam-Wobo, S. O., Olatunde, G. O., Ekpo, U. F., Akinwale, O. P., &amp; Toe, L. (2010). Biting behaviour of </w:t>
      </w:r>
      <w:r>
        <w:rPr>
          <w:i/>
          <w:iCs/>
        </w:rPr>
        <w:t>Simulium damnosum</w:t>
      </w:r>
      <w:r>
        <w:t xml:space="preserve"> complex and </w:t>
      </w:r>
      <w:r>
        <w:rPr>
          <w:i/>
          <w:iCs/>
        </w:rPr>
        <w:t>Onchocerca volvulus</w:t>
      </w:r>
      <w:r>
        <w:t xml:space="preserve"> infection along the Osun River, Southwest Nigeria. </w:t>
      </w:r>
      <w:r>
        <w:rPr>
          <w:i/>
          <w:iCs/>
        </w:rPr>
        <w:t>Parasites &amp; Vectors</w:t>
      </w:r>
      <w:r>
        <w:t xml:space="preserve">, </w:t>
      </w:r>
      <w:r>
        <w:rPr>
          <w:i/>
          <w:iCs/>
        </w:rPr>
        <w:t>3</w:t>
      </w:r>
      <w:r>
        <w:t>(1), 1–7. https://doi.org/10.1186/1756-3305-3-93</w:t>
      </w:r>
    </w:p>
    <w:p w14:paraId="25733DA6" w14:textId="77777777" w:rsidR="00B12109" w:rsidRDefault="00B12109" w:rsidP="00B12109">
      <w:pPr>
        <w:pStyle w:val="Bibliography"/>
      </w:pPr>
      <w:r>
        <w:t xml:space="preserve">Adler, P. H., Cheke, R. A., &amp; Post, R. J. (2010). Evolution, epidemiology, and population genetics of black flies (Diptera: Simuliidae). </w:t>
      </w:r>
      <w:r>
        <w:rPr>
          <w:i/>
          <w:iCs/>
        </w:rPr>
        <w:t>Infection, Genetics and Evolution</w:t>
      </w:r>
      <w:r>
        <w:t xml:space="preserve">, </w:t>
      </w:r>
      <w:r>
        <w:rPr>
          <w:i/>
          <w:iCs/>
        </w:rPr>
        <w:t>10</w:t>
      </w:r>
      <w:r>
        <w:t>(7), 846–865. https://doi.org/10.1016/j.meegid.2010.07.003</w:t>
      </w:r>
    </w:p>
    <w:p w14:paraId="5110D01C" w14:textId="77777777" w:rsidR="00B12109" w:rsidRDefault="00B12109" w:rsidP="00B12109">
      <w:pPr>
        <w:pStyle w:val="Bibliography"/>
      </w:pPr>
      <w:r>
        <w:t xml:space="preserve">Adriaensen, F., Chardon, J. P., De Blust, G., Swinnen, E., Villalba, S., Gulinck, H., &amp; Matthysen, E. (2003). The application of ‘least-cost’ modelling as a functional landscape model. </w:t>
      </w:r>
      <w:r>
        <w:rPr>
          <w:i/>
          <w:iCs/>
        </w:rPr>
        <w:t>Landscape and Urban Planning</w:t>
      </w:r>
      <w:r>
        <w:t xml:space="preserve">, </w:t>
      </w:r>
      <w:r>
        <w:rPr>
          <w:i/>
          <w:iCs/>
        </w:rPr>
        <w:t>64</w:t>
      </w:r>
      <w:r>
        <w:t>(4), 233–247. https://doi.org/10.1016/S0169-2046(02)00242-6</w:t>
      </w:r>
    </w:p>
    <w:p w14:paraId="0D0CB4F7" w14:textId="77777777" w:rsidR="00B12109" w:rsidRDefault="00B12109" w:rsidP="00B12109">
      <w:pPr>
        <w:pStyle w:val="Bibliography"/>
      </w:pPr>
      <w:r>
        <w:lastRenderedPageBreak/>
        <w:t xml:space="preserve">African Programme for Onchocerciasis Control, &amp; World Health Organization. (2010). </w:t>
      </w:r>
      <w:r>
        <w:rPr>
          <w:i/>
          <w:iCs/>
        </w:rPr>
        <w:t>Conceptual and operational framework of onchocerciasis elimination with ivermectin treatment</w:t>
      </w:r>
      <w:r>
        <w:t>. African Programme for Onchocerciasis Control.</w:t>
      </w:r>
    </w:p>
    <w:p w14:paraId="3B8725B2" w14:textId="77777777" w:rsidR="00B12109" w:rsidRDefault="00B12109" w:rsidP="00B12109">
      <w:pPr>
        <w:pStyle w:val="Bibliography"/>
      </w:pPr>
      <w:r>
        <w:t xml:space="preserve">Agatsuma, T. (1987). Genetic differentiation among natural populations of the vector of onchocerciasis, Simulium ochraceum in Guatemala. </w:t>
      </w:r>
      <w:r>
        <w:rPr>
          <w:i/>
          <w:iCs/>
        </w:rPr>
        <w:t>International Journal of Tropical Insect Science</w:t>
      </w:r>
      <w:r>
        <w:t xml:space="preserve">, </w:t>
      </w:r>
      <w:r>
        <w:rPr>
          <w:i/>
          <w:iCs/>
        </w:rPr>
        <w:t>8</w:t>
      </w:r>
      <w:r>
        <w:t>(4-5–6), 465–469. https://doi.org/10.1017/S1742758400022499</w:t>
      </w:r>
    </w:p>
    <w:p w14:paraId="4ABDFFD2" w14:textId="77777777" w:rsidR="00B12109" w:rsidRDefault="00B12109" w:rsidP="00B12109">
      <w:pPr>
        <w:pStyle w:val="Bibliography"/>
      </w:pPr>
      <w:r>
        <w:t xml:space="preserve">Aktas, C. (2020). </w:t>
      </w:r>
      <w:r>
        <w:rPr>
          <w:i/>
          <w:iCs/>
        </w:rPr>
        <w:t>haplotypes: Manipulating DNA Sequences and Estimating Unambiguous Haplotype Network with Statistical Parsimony</w:t>
      </w:r>
      <w:r>
        <w:t xml:space="preserve"> (1.1.2) [Computer software]. https://CRAN.R-project.org/package=haplotypes</w:t>
      </w:r>
    </w:p>
    <w:p w14:paraId="760BF32D" w14:textId="77777777" w:rsidR="00B12109" w:rsidRDefault="00B12109" w:rsidP="00B12109">
      <w:pPr>
        <w:pStyle w:val="Bibliography"/>
      </w:pPr>
      <w:r>
        <w:t xml:space="preserve">Alley, E. S., Plaisier, A. P., Boatin, B. A., Dadzie, K. Y., Remme, J., Zerbo, G., &amp; Samba, E. M. (1994). The impact of five years of annual ivermectin treatment on skin microfilarial loads in the onchocerciasis focus of Asubende, Ghana. </w:t>
      </w:r>
      <w:r>
        <w:rPr>
          <w:i/>
          <w:iCs/>
        </w:rPr>
        <w:t>Transactions of the Royal Society of Tropical Medicine and Hygiene</w:t>
      </w:r>
      <w:r>
        <w:t xml:space="preserve">, </w:t>
      </w:r>
      <w:r>
        <w:rPr>
          <w:i/>
          <w:iCs/>
        </w:rPr>
        <w:t>88</w:t>
      </w:r>
      <w:r>
        <w:t>(5), 581–584. https://doi.org/10.1016/0035-9203(94)90172-4</w:t>
      </w:r>
    </w:p>
    <w:p w14:paraId="437D0806" w14:textId="77777777" w:rsidR="00B12109" w:rsidRDefault="00B12109" w:rsidP="00B12109">
      <w:pPr>
        <w:pStyle w:val="Bibliography"/>
      </w:pPr>
      <w:r w:rsidRPr="005B1C67">
        <w:rPr>
          <w:lang w:val="de-DE"/>
        </w:rPr>
        <w:t xml:space="preserve">Archie, E. A., Luikart, G., &amp; Ezenwa, V. O. (2009). </w:t>
      </w:r>
      <w:r>
        <w:t xml:space="preserve">Infecting epidemiology with genetics: A new frontier in disease ecology. </w:t>
      </w:r>
      <w:r>
        <w:rPr>
          <w:i/>
          <w:iCs/>
        </w:rPr>
        <w:t>Trends in Ecology &amp; Evolution</w:t>
      </w:r>
      <w:r>
        <w:t xml:space="preserve">, </w:t>
      </w:r>
      <w:r>
        <w:rPr>
          <w:i/>
          <w:iCs/>
        </w:rPr>
        <w:t>24</w:t>
      </w:r>
      <w:r>
        <w:t>(1), 21–30. https://doi.org/10.1016/j.tree.2008.08.008</w:t>
      </w:r>
    </w:p>
    <w:p w14:paraId="2EA99FA1" w14:textId="77777777" w:rsidR="00B12109" w:rsidRDefault="00B12109" w:rsidP="00B12109">
      <w:pPr>
        <w:pStyle w:val="Bibliography"/>
      </w:pPr>
      <w:r>
        <w:t xml:space="preserve">Awadzi, K., Attah, S. K., Addy, E. T., Opoku, N. O., Quartey, B. T., Lazdins-Helds, J. K., Ahmed, K., Boatin, B. A., Boakye, D. A., &amp; Edwards, G. (2004). Thirty-month follow-up of sub-optimal responders to multiple treatments with ivermectin, in two onchocerciasis-endemic foci in Ghana. </w:t>
      </w:r>
      <w:r>
        <w:rPr>
          <w:i/>
          <w:iCs/>
        </w:rPr>
        <w:t>Annals of Tropical Medicine &amp; Parasitology</w:t>
      </w:r>
      <w:r>
        <w:t xml:space="preserve">, </w:t>
      </w:r>
      <w:r>
        <w:rPr>
          <w:i/>
          <w:iCs/>
        </w:rPr>
        <w:t>98</w:t>
      </w:r>
      <w:r>
        <w:t>(4), 359–370. https://doi.org/10.1179/000349804225003442</w:t>
      </w:r>
    </w:p>
    <w:p w14:paraId="3C5DA7F9" w14:textId="77777777" w:rsidR="00B12109" w:rsidRDefault="00B12109" w:rsidP="00B12109">
      <w:pPr>
        <w:pStyle w:val="Bibliography"/>
      </w:pPr>
      <w:r>
        <w:lastRenderedPageBreak/>
        <w:t xml:space="preserve">Awadzi, K., Boakye, D. A., Edwards, G., Opoku, N. O., Attah, S. K., Osei-Atweneboana, M. Y., Lazdins-Helds, J. K., Ardrey, A. E., Addy, E. T., Quartey, B. T., Ahmed, K., Boatin, B. A., &amp; Soumbey-Alley, E. W. (2004). An investigation of persistent microfilaridermias despite multiple treatments with ivermectin, in two onchocerciasis-endemic foci in Ghana. </w:t>
      </w:r>
      <w:r>
        <w:rPr>
          <w:i/>
          <w:iCs/>
        </w:rPr>
        <w:t>Annals of Tropical Medicine &amp; Parasitology</w:t>
      </w:r>
      <w:r>
        <w:t xml:space="preserve">, </w:t>
      </w:r>
      <w:r>
        <w:rPr>
          <w:i/>
          <w:iCs/>
        </w:rPr>
        <w:t>98</w:t>
      </w:r>
      <w:r>
        <w:t>(3), 231–249. https://doi.org/10.1179/000349804225003253</w:t>
      </w:r>
    </w:p>
    <w:p w14:paraId="7001D60B" w14:textId="77777777" w:rsidR="00B12109" w:rsidRDefault="00B12109" w:rsidP="00B12109">
      <w:pPr>
        <w:pStyle w:val="Bibliography"/>
      </w:pPr>
      <w:r>
        <w:t xml:space="preserve">Baker, R. H. A., Guillet, P., Sékétéli, A., Poudiougo, P., Boakye, D., Wilson, M. D., Bissan, Y., Garms, R., Cheke, R. A., Sachs, R., Howe, M. A., Lehane, M. J., Millest, A. L., Kone, T., Davies, J. B., Wilson, M. D., Rainey, R. C., Browning, K. A., Cheke, R. A., &amp; Haggis, M. J. (1990). Progress in controlling the reinvasion of windborne vectors into the western area of the Onchocerciasis Control Programme in West Africa. </w:t>
      </w:r>
      <w:r>
        <w:rPr>
          <w:i/>
          <w:iCs/>
        </w:rPr>
        <w:t>Philosophical Transactions of the Royal Society of London. B, Biological Sciences</w:t>
      </w:r>
      <w:r>
        <w:t xml:space="preserve">, </w:t>
      </w:r>
      <w:r>
        <w:rPr>
          <w:i/>
          <w:iCs/>
        </w:rPr>
        <w:t>328</w:t>
      </w:r>
      <w:r>
        <w:t>(1251), 731–750. https://doi.org/10.1098/rstb.1990.0141</w:t>
      </w:r>
    </w:p>
    <w:p w14:paraId="117D54FE" w14:textId="77777777" w:rsidR="00B12109" w:rsidRDefault="00B12109" w:rsidP="00B12109">
      <w:pPr>
        <w:pStyle w:val="Bibliography"/>
      </w:pPr>
      <w:r>
        <w:t xml:space="preserve">Balkenhol, N. (Ed.). (2016). </w:t>
      </w:r>
      <w:r>
        <w:rPr>
          <w:i/>
          <w:iCs/>
        </w:rPr>
        <w:t>Landscape genetics: Concepts, methods, applications</w:t>
      </w:r>
      <w:r>
        <w:t>. Wiley Blackwell.</w:t>
      </w:r>
    </w:p>
    <w:p w14:paraId="10324475" w14:textId="77777777" w:rsidR="00B12109" w:rsidRDefault="00B12109" w:rsidP="00B12109">
      <w:pPr>
        <w:pStyle w:val="Bibliography"/>
      </w:pPr>
      <w:r>
        <w:t xml:space="preserve">Barro, A. S., &amp; Oyana, T. J. (2012). Predictive and epidemiologic modeling of the spatial risk of human onchocerciasis using biophysical factors: A case study of Ghana and Burundi. </w:t>
      </w:r>
      <w:r>
        <w:rPr>
          <w:i/>
          <w:iCs/>
        </w:rPr>
        <w:t>Spatial and Spatio-Temporal Epidemiology</w:t>
      </w:r>
      <w:r>
        <w:t xml:space="preserve">, </w:t>
      </w:r>
      <w:r>
        <w:rPr>
          <w:i/>
          <w:iCs/>
        </w:rPr>
        <w:t>3</w:t>
      </w:r>
      <w:r>
        <w:t>(4), 273–285. https://doi.org/10.1016/j.sste.2012.08.001</w:t>
      </w:r>
    </w:p>
    <w:p w14:paraId="7378E81C" w14:textId="77777777" w:rsidR="00B12109" w:rsidRDefault="00B12109" w:rsidP="00B12109">
      <w:pPr>
        <w:pStyle w:val="Bibliography"/>
      </w:pPr>
      <w:r>
        <w:t xml:space="preserve">Basáñez, M.-G., Pion, S. D. S., Churcher, T. S., Breitling, L. P., Little, M. P., &amp; Boussinesq, M. (2006). River blindness: A success story under threat? </w:t>
      </w:r>
      <w:r>
        <w:rPr>
          <w:i/>
          <w:iCs/>
        </w:rPr>
        <w:t>PLoS Medicine</w:t>
      </w:r>
      <w:r>
        <w:t xml:space="preserve">, </w:t>
      </w:r>
      <w:r>
        <w:rPr>
          <w:i/>
          <w:iCs/>
        </w:rPr>
        <w:t>3</w:t>
      </w:r>
      <w:r>
        <w:t>(9), e371. https://doi.org/10.1371/journal.pmed.0030371</w:t>
      </w:r>
    </w:p>
    <w:p w14:paraId="006D6F70" w14:textId="77777777" w:rsidR="00B12109" w:rsidRDefault="00B12109" w:rsidP="00B12109">
      <w:pPr>
        <w:pStyle w:val="Bibliography"/>
      </w:pPr>
      <w:r>
        <w:lastRenderedPageBreak/>
        <w:t xml:space="preserve">Bauder, J. M., Peterman, W. E., Spear, S. F., Jenkins, C. L., Whiteley, A. R., &amp; McGarigal, K. (2021). Multiscale assessment of functional connectivity: Landscape genetics of eastern indigo snakes in an anthropogenically fragmented landscape in central Florida. </w:t>
      </w:r>
      <w:r>
        <w:rPr>
          <w:i/>
          <w:iCs/>
        </w:rPr>
        <w:t>Molecular Ecology</w:t>
      </w:r>
      <w:r>
        <w:t xml:space="preserve">, </w:t>
      </w:r>
      <w:r>
        <w:rPr>
          <w:i/>
          <w:iCs/>
        </w:rPr>
        <w:t>30</w:t>
      </w:r>
      <w:r>
        <w:t>(14), 3422–3438. https://doi.org/10.1111/mec.15979</w:t>
      </w:r>
    </w:p>
    <w:p w14:paraId="0158D982" w14:textId="77777777" w:rsidR="00B12109" w:rsidRDefault="00B12109" w:rsidP="00B12109">
      <w:pPr>
        <w:pStyle w:val="Bibliography"/>
      </w:pPr>
      <w:r>
        <w:t xml:space="preserve">Biritwum, N.-K., de Souza, D. K., Asiedu, O., Marfo, B., Amazigo, U. V., &amp; Gyapong, J. O. (2021). Onchocerciasis control in Ghana (1974–2016). </w:t>
      </w:r>
      <w:r>
        <w:rPr>
          <w:i/>
          <w:iCs/>
        </w:rPr>
        <w:t>Parasites &amp; Vectors</w:t>
      </w:r>
      <w:r>
        <w:t xml:space="preserve">, </w:t>
      </w:r>
      <w:r>
        <w:rPr>
          <w:i/>
          <w:iCs/>
        </w:rPr>
        <w:t>14</w:t>
      </w:r>
      <w:r>
        <w:t>(1), 3. https://doi.org/10.1186/s13071-020-04507-2</w:t>
      </w:r>
    </w:p>
    <w:p w14:paraId="489CFE15" w14:textId="77777777" w:rsidR="00B12109" w:rsidRDefault="00B12109" w:rsidP="00B12109">
      <w:pPr>
        <w:pStyle w:val="Bibliography"/>
      </w:pPr>
      <w:r>
        <w:t xml:space="preserve">Boatin, B. (2008). The Onchocerciasis Control Programme in West Africa (OCP). </w:t>
      </w:r>
      <w:r>
        <w:rPr>
          <w:i/>
          <w:iCs/>
        </w:rPr>
        <w:t>Annals of Tropical Medicine &amp; Parasitology</w:t>
      </w:r>
      <w:r>
        <w:t xml:space="preserve">, </w:t>
      </w:r>
      <w:r>
        <w:rPr>
          <w:i/>
          <w:iCs/>
        </w:rPr>
        <w:t>102</w:t>
      </w:r>
      <w:r>
        <w:t>(sup1), 13–17. https://doi.org/10.1179/136485908X337427</w:t>
      </w:r>
    </w:p>
    <w:p w14:paraId="49CC5743" w14:textId="77777777" w:rsidR="00B12109" w:rsidRDefault="00B12109" w:rsidP="00B12109">
      <w:pPr>
        <w:pStyle w:val="Bibliography"/>
      </w:pPr>
      <w:r>
        <w:t xml:space="preserve">Bolger, A. M., Lohse, M., &amp; Usadel, B. (2014). Trimmomatic: A flexible trimmer for Illumina sequence data. </w:t>
      </w:r>
      <w:r>
        <w:rPr>
          <w:i/>
          <w:iCs/>
        </w:rPr>
        <w:t>Bioinformatics</w:t>
      </w:r>
      <w:r>
        <w:t xml:space="preserve">, </w:t>
      </w:r>
      <w:r>
        <w:rPr>
          <w:i/>
          <w:iCs/>
        </w:rPr>
        <w:t>30</w:t>
      </w:r>
      <w:r>
        <w:t>(15), 2114–2120. https://doi.org/10.1093/bioinformatics/btu170</w:t>
      </w:r>
    </w:p>
    <w:p w14:paraId="3F3C7896" w14:textId="77777777" w:rsidR="00B12109" w:rsidRDefault="00B12109" w:rsidP="00B12109">
      <w:pPr>
        <w:pStyle w:val="Bibliography"/>
      </w:pPr>
      <w:r>
        <w:t xml:space="preserve">Borsboom, G. J., Boatin, B. A., Nagelkerke, N. J., Agoua, H., Akpoboua, K. L., Alley, E. W. S., Bissan, Y., Renz, A., Yameogo, L., Remme, J. H., &amp; Habbema, J. D. F. (2003). Impact of ivermectin on onchocerciasis transmission: Assessing the empirical evidence that repeated ivermectin mass treatments may lead to elimination/eradication in West-Africa. </w:t>
      </w:r>
      <w:r>
        <w:rPr>
          <w:i/>
          <w:iCs/>
        </w:rPr>
        <w:t>Filaria Journal</w:t>
      </w:r>
      <w:r>
        <w:t xml:space="preserve">, </w:t>
      </w:r>
      <w:r>
        <w:rPr>
          <w:i/>
          <w:iCs/>
        </w:rPr>
        <w:t>2</w:t>
      </w:r>
      <w:r>
        <w:t>(1), 8. https://doi.org/10.1186/1475-2883-2-8</w:t>
      </w:r>
    </w:p>
    <w:p w14:paraId="0DEAE4C4" w14:textId="669D0347" w:rsidR="00B12109" w:rsidRDefault="00B12109" w:rsidP="00B12109">
      <w:pPr>
        <w:pStyle w:val="Bibliography"/>
      </w:pPr>
      <w:r>
        <w:t xml:space="preserve">Charalambous, M., Lowell, S., Arzube, M., &amp; Lowry, C. A. (2005). </w:t>
      </w:r>
      <w:del w:id="789" w:author="Shannon Hedtke" w:date="2022-06-20T11:22:00Z">
        <w:r w:rsidDel="00BD375B">
          <w:delText>Isolation by distance</w:delText>
        </w:r>
      </w:del>
      <w:ins w:id="790" w:author="Shannon Hedtke" w:date="2022-06-20T11:22:00Z">
        <w:r w:rsidR="00BD375B">
          <w:t>Isolation-by-distance</w:t>
        </w:r>
      </w:ins>
      <w:r>
        <w:t xml:space="preserve"> and a chromosomal cline in the Cayapa cytospecies of Simulium exiguum, the vector of human onchocerciasis in Ecuador. </w:t>
      </w:r>
      <w:r>
        <w:rPr>
          <w:i/>
          <w:iCs/>
        </w:rPr>
        <w:t>Genetica</w:t>
      </w:r>
      <w:r>
        <w:t xml:space="preserve">, </w:t>
      </w:r>
      <w:r>
        <w:rPr>
          <w:i/>
          <w:iCs/>
        </w:rPr>
        <w:t>124</w:t>
      </w:r>
      <w:r>
        <w:t>(1), 41–59. https://doi.org/10.1007/s10709-004-5491-9</w:t>
      </w:r>
    </w:p>
    <w:p w14:paraId="0756F79E" w14:textId="77777777" w:rsidR="00B12109" w:rsidRDefault="00B12109" w:rsidP="00B12109">
      <w:pPr>
        <w:pStyle w:val="Bibliography"/>
      </w:pPr>
      <w:r>
        <w:lastRenderedPageBreak/>
        <w:t xml:space="preserve">Cheke, R. A., Basáñez, M.-G., Perry, M., White, M. T., Garms, R., Obuobie, E., Lamberton, P. H. L., Young, S., Osei-Atweneboana, M. Y., Intsiful, J., Shen, M., Boakye, D. A., &amp; Wilson, M. D. (2015). Potential effects of warmer worms and vectors on onchocerciasis transmission in West Africa. </w:t>
      </w:r>
      <w:r>
        <w:rPr>
          <w:i/>
          <w:iCs/>
        </w:rPr>
        <w:t>Philosophical Transactions of the Royal Society B: Biological Sciences</w:t>
      </w:r>
      <w:r>
        <w:t xml:space="preserve">, </w:t>
      </w:r>
      <w:r>
        <w:rPr>
          <w:i/>
          <w:iCs/>
        </w:rPr>
        <w:t>370</w:t>
      </w:r>
      <w:r>
        <w:t>(1665), 20130559. https://doi.org/10.1098/rstb.2013.0559</w:t>
      </w:r>
    </w:p>
    <w:p w14:paraId="2E6615A8" w14:textId="77777777" w:rsidR="00B12109" w:rsidRDefault="00B12109" w:rsidP="00B12109">
      <w:pPr>
        <w:pStyle w:val="Bibliography"/>
      </w:pPr>
      <w:r>
        <w:t xml:space="preserve">Cheke, R. A., Young, S., &amp; Garms, R. (2017). Ecological characteristics of </w:t>
      </w:r>
      <w:r>
        <w:rPr>
          <w:i/>
          <w:iCs/>
        </w:rPr>
        <w:t>Simulium</w:t>
      </w:r>
      <w:r>
        <w:t xml:space="preserve"> breeding sites in West Africa. </w:t>
      </w:r>
      <w:r>
        <w:rPr>
          <w:i/>
          <w:iCs/>
        </w:rPr>
        <w:t>Acta Tropica</w:t>
      </w:r>
      <w:r>
        <w:t xml:space="preserve">, </w:t>
      </w:r>
      <w:r>
        <w:rPr>
          <w:i/>
          <w:iCs/>
        </w:rPr>
        <w:t>167</w:t>
      </w:r>
      <w:r>
        <w:t>, 148–156. https://doi.org/10.1016/j.actatropica.2016.12.022</w:t>
      </w:r>
    </w:p>
    <w:p w14:paraId="1D599CC9" w14:textId="77777777" w:rsidR="00B12109" w:rsidRDefault="00B12109" w:rsidP="00B12109">
      <w:pPr>
        <w:pStyle w:val="Bibliography"/>
      </w:pPr>
      <w:r>
        <w:t xml:space="preserve">Choi, Y.-J., Tyagi, R., McNulty, S. N., Rosa, B. A., Ozersky, P., Martin, J., Hallsworth-Pepin, K., Unnasch, T. R., Norice, C. T., Nutman, T. B., Weil, G. J., Fischer, P. U., &amp; Mitreva, M. (2016). Genomic diversity in Onchocerca volvulus and its Wolbachia endosymbiont. </w:t>
      </w:r>
      <w:r>
        <w:rPr>
          <w:i/>
          <w:iCs/>
        </w:rPr>
        <w:t>Nature Microbiology</w:t>
      </w:r>
      <w:r>
        <w:t xml:space="preserve">, </w:t>
      </w:r>
      <w:r>
        <w:rPr>
          <w:i/>
          <w:iCs/>
        </w:rPr>
        <w:t>2</w:t>
      </w:r>
      <w:r>
        <w:t>(2), 1–10. https://doi.org/10.1038/nmicrobiol.2016.207</w:t>
      </w:r>
    </w:p>
    <w:p w14:paraId="11E07AD4" w14:textId="77777777" w:rsidR="00B12109" w:rsidRDefault="00B12109" w:rsidP="00B12109">
      <w:pPr>
        <w:pStyle w:val="Bibliography"/>
      </w:pPr>
      <w:r>
        <w:t xml:space="preserve">Clarke, R. T., Rothery, P., &amp; Raybould, A. F. (2002). Confidence limits for regression relationships between distance matrices: Estimating gene flow with distance. </w:t>
      </w:r>
      <w:r>
        <w:rPr>
          <w:i/>
          <w:iCs/>
        </w:rPr>
        <w:t>Journal of Agricultural, Biological, and Environmental Statistics</w:t>
      </w:r>
      <w:r>
        <w:t xml:space="preserve">, </w:t>
      </w:r>
      <w:r>
        <w:rPr>
          <w:i/>
          <w:iCs/>
        </w:rPr>
        <w:t>7</w:t>
      </w:r>
      <w:r>
        <w:t>(3), 361. https://doi.org/10.1198/108571102320</w:t>
      </w:r>
    </w:p>
    <w:p w14:paraId="6BD4C625" w14:textId="77777777" w:rsidR="00B12109" w:rsidRDefault="00B12109" w:rsidP="00B12109">
      <w:pPr>
        <w:pStyle w:val="Bibliography"/>
      </w:pPr>
      <w:r>
        <w:t xml:space="preserve">Colebunders, R., Fodjo, J. N. S., Hopkins, A., Hotterbeekx, A., Lakwo, T. L., Kalinga, A., Logora, M. Y., &amp; Basáñez, M.-G. (2019). From river blindness to river epilepsy: Implications for onchocerciasis elimination programmes. </w:t>
      </w:r>
      <w:r>
        <w:rPr>
          <w:i/>
          <w:iCs/>
        </w:rPr>
        <w:t>PLOS Neglected Tropical Diseases</w:t>
      </w:r>
      <w:r>
        <w:t xml:space="preserve">, </w:t>
      </w:r>
      <w:r>
        <w:rPr>
          <w:i/>
          <w:iCs/>
        </w:rPr>
        <w:t>13</w:t>
      </w:r>
      <w:r>
        <w:t>(7), e0007407. https://doi.org/10.1371/journal.pntd.0007407</w:t>
      </w:r>
    </w:p>
    <w:p w14:paraId="5CC25CF2" w14:textId="77777777" w:rsidR="00B12109" w:rsidRDefault="00B12109" w:rsidP="00B12109">
      <w:pPr>
        <w:pStyle w:val="Bibliography"/>
      </w:pPr>
      <w:r w:rsidRPr="005B1C67">
        <w:rPr>
          <w:lang w:val="de-DE"/>
        </w:rPr>
        <w:t xml:space="preserve">Crawford, K. E., Hedtke, S. M., Doyle, S. R., Kuesel, A. C., Armoo, S., Osei-Atweneboana, M., &amp; Grant, W. N. (2019). </w:t>
      </w:r>
      <w:r>
        <w:rPr>
          <w:i/>
          <w:iCs/>
        </w:rPr>
        <w:t xml:space="preserve">Utility of the </w:t>
      </w:r>
      <w:r>
        <w:t>Onchocerca volvulus</w:t>
      </w:r>
      <w:r>
        <w:rPr>
          <w:i/>
          <w:iCs/>
        </w:rPr>
        <w:t xml:space="preserve"> mitochondrial genome for </w:t>
      </w:r>
      <w:r>
        <w:rPr>
          <w:i/>
          <w:iCs/>
        </w:rPr>
        <w:lastRenderedPageBreak/>
        <w:t>delineation of parasite transmission zones</w:t>
      </w:r>
      <w:r>
        <w:t xml:space="preserve"> [Preprint]. Evolutionary Biology. https://doi.org/10.1101/732446</w:t>
      </w:r>
    </w:p>
    <w:p w14:paraId="27749226" w14:textId="77777777" w:rsidR="00B12109" w:rsidRDefault="00B12109" w:rsidP="00B12109">
      <w:pPr>
        <w:pStyle w:val="Bibliography"/>
      </w:pPr>
      <w:r>
        <w:t xml:space="preserve">Cromwell, E. A., Osborne, J. C. P., Unnasch, T. R., Basáñez, M.-G., Gass, K. M., Barbre, K. A., Hill, E., Johnson, K. B., Donkers, K. M., Shirude, S., Schmidt, C. A., Adekanmbi, V., Adetokunboh, O. O., Afarideh, M., Ahmadpour, E., Ahmed, M. B., Akalu, T. Y., Al-Aly, Z., Alanezi, F. M., … Pigott, D. M. (2021). Predicting the environmental suitability for onchocerciasis in Africa as an aid to elimination planning. </w:t>
      </w:r>
      <w:r>
        <w:rPr>
          <w:i/>
          <w:iCs/>
        </w:rPr>
        <w:t>PLOS Neglected Tropical Diseases</w:t>
      </w:r>
      <w:r>
        <w:t xml:space="preserve">, </w:t>
      </w:r>
      <w:r>
        <w:rPr>
          <w:i/>
          <w:iCs/>
        </w:rPr>
        <w:t>15</w:t>
      </w:r>
      <w:r>
        <w:t>(7), e0008824. https://doi.org/10.1371/journal.pntd.0008824</w:t>
      </w:r>
    </w:p>
    <w:p w14:paraId="3E17744D" w14:textId="77777777" w:rsidR="00B12109" w:rsidRDefault="00B12109" w:rsidP="00B12109">
      <w:pPr>
        <w:pStyle w:val="Bibliography"/>
      </w:pPr>
      <w:r>
        <w:t xml:space="preserve">Cupp, E. W., Sauerbrey, M., &amp; Richards, F. (2011). Elimination of human onchocerciasis: History of progress and current feasibility using ivermectin (Mectizan®) monotherapy. </w:t>
      </w:r>
      <w:r>
        <w:rPr>
          <w:i/>
          <w:iCs/>
        </w:rPr>
        <w:t>Acta Tropica</w:t>
      </w:r>
      <w:r>
        <w:t xml:space="preserve">, </w:t>
      </w:r>
      <w:r>
        <w:rPr>
          <w:i/>
          <w:iCs/>
        </w:rPr>
        <w:t>120</w:t>
      </w:r>
      <w:r>
        <w:t>, S100–S108. https://doi.org/10.1016/j.actatropica.2010.08.009</w:t>
      </w:r>
    </w:p>
    <w:p w14:paraId="24D5862A" w14:textId="77777777" w:rsidR="00B12109" w:rsidRDefault="00B12109" w:rsidP="00B12109">
      <w:pPr>
        <w:pStyle w:val="Bibliography"/>
      </w:pPr>
      <w:r>
        <w:t xml:space="preserve">Cushman, S. A., &amp; Landguth, E. L. (2010). Spurious correlations and inference in landscape genetics: INFERENCE IN LANDSCAPE GENETICS. </w:t>
      </w:r>
      <w:r>
        <w:rPr>
          <w:i/>
          <w:iCs/>
        </w:rPr>
        <w:t>Molecular Ecology</w:t>
      </w:r>
      <w:r>
        <w:t xml:space="preserve">, </w:t>
      </w:r>
      <w:r>
        <w:rPr>
          <w:i/>
          <w:iCs/>
        </w:rPr>
        <w:t>19</w:t>
      </w:r>
      <w:r>
        <w:t>(17), 3592–3602. https://doi.org/10.1111/j.1365-294X.2010.04656.x</w:t>
      </w:r>
    </w:p>
    <w:p w14:paraId="2E88CB15" w14:textId="77777777" w:rsidR="00B12109" w:rsidRDefault="00B12109" w:rsidP="00B12109">
      <w:pPr>
        <w:pStyle w:val="Bibliography"/>
      </w:pPr>
      <w:r>
        <w:t xml:space="preserve">Danecek, P., Auton, A., Abecasis, G., Albers, C. A., Banks, E., DePristo, M. A., Handsaker, R. E., Lunter, G., Marth, G. T., Sherry, S. T., McVean, G., Durbin, R., &amp; 1000 Genomes Project Analysis Group. (2011). The variant call format and VCFtools. </w:t>
      </w:r>
      <w:r>
        <w:rPr>
          <w:i/>
          <w:iCs/>
        </w:rPr>
        <w:t>Bioinformatics</w:t>
      </w:r>
      <w:r>
        <w:t xml:space="preserve">, </w:t>
      </w:r>
      <w:r>
        <w:rPr>
          <w:i/>
          <w:iCs/>
        </w:rPr>
        <w:t>27</w:t>
      </w:r>
      <w:r>
        <w:t>(15), 2156–2158. https://doi.org/10.1093/bioinformatics/btr330</w:t>
      </w:r>
    </w:p>
    <w:p w14:paraId="50E3A597" w14:textId="77777777" w:rsidR="00B12109" w:rsidRDefault="00B12109" w:rsidP="00B12109">
      <w:pPr>
        <w:pStyle w:val="Bibliography"/>
      </w:pPr>
      <w:r>
        <w:t xml:space="preserve">De Castro, O., Di Maio, A., Di Febbraro, M., Imparato, G., Innangi, M., Véla, E., &amp; Menale, B. (2016). A Multi-Faceted Approach to Analyse the Effects of Environmental Variables on Geographic Range and Genetic Structure of a Perennial Psammophilous Geophyte: The Case of the Sea Daffodil Pancratium maritimum L. in the </w:t>
      </w:r>
      <w:r>
        <w:lastRenderedPageBreak/>
        <w:t xml:space="preserve">Mediterranean Basin. </w:t>
      </w:r>
      <w:r>
        <w:rPr>
          <w:i/>
          <w:iCs/>
        </w:rPr>
        <w:t>PLOS ONE</w:t>
      </w:r>
      <w:r>
        <w:t xml:space="preserve">, </w:t>
      </w:r>
      <w:r>
        <w:rPr>
          <w:i/>
          <w:iCs/>
        </w:rPr>
        <w:t>11</w:t>
      </w:r>
      <w:r>
        <w:t>(10), e0164816. https://doi.org/10.1371/journal.pone.0164816</w:t>
      </w:r>
    </w:p>
    <w:p w14:paraId="48547E34" w14:textId="77777777" w:rsidR="00B12109" w:rsidRDefault="00B12109" w:rsidP="00B12109">
      <w:pPr>
        <w:pStyle w:val="Bibliography"/>
      </w:pPr>
      <w:r>
        <w:t xml:space="preserve">Diggle, P. (2019). </w:t>
      </w:r>
      <w:r>
        <w:rPr>
          <w:i/>
          <w:iCs/>
        </w:rPr>
        <w:t>Model-based geostatistics for global public health: Methods and applications</w:t>
      </w:r>
      <w:r>
        <w:t>. Taylor &amp; Francis.</w:t>
      </w:r>
    </w:p>
    <w:p w14:paraId="6C7A5D64" w14:textId="77777777" w:rsidR="00B12109" w:rsidRDefault="00B12109" w:rsidP="00B12109">
      <w:pPr>
        <w:pStyle w:val="Bibliography"/>
      </w:pPr>
      <w:r>
        <w:t xml:space="preserve">Doyle, S. R., Armoo, S., Renz, A., Taylor, M. J., Osei-Atweneboana, M. Y., &amp; Grant, W. N. (2016). Discrimination between Onchocerca volvulus and O. ochengi filarial larvae in Simulium damnosum (s.l.) and their distribution throughout central Ghana using a versatile high-resolution speciation assay. </w:t>
      </w:r>
      <w:r>
        <w:rPr>
          <w:i/>
          <w:iCs/>
        </w:rPr>
        <w:t>Parasites &amp; Vectors</w:t>
      </w:r>
      <w:r>
        <w:t xml:space="preserve">, </w:t>
      </w:r>
      <w:r>
        <w:rPr>
          <w:i/>
          <w:iCs/>
        </w:rPr>
        <w:t>9</w:t>
      </w:r>
      <w:r>
        <w:t>(1), 536. https://doi.org/10.1186/s13071-016-1832-7</w:t>
      </w:r>
    </w:p>
    <w:p w14:paraId="2D5DB0A0" w14:textId="77777777" w:rsidR="00B12109" w:rsidRDefault="00B12109" w:rsidP="00B12109">
      <w:pPr>
        <w:pStyle w:val="Bibliography"/>
      </w:pPr>
      <w:r>
        <w:t xml:space="preserve">Doyle, S. R., Bourguinat, C., Nana-Djeunga, H. C., Kengne-Ouafo, J. A., Pion, S. D. S., Bopda, J., Kamgno, J., Wanji, S., Che, H., Kuesel, A. C., Walker, M., Basáñez, M.-G., Boakye, D. A., Osei-Atweneboana, M. Y., Boussinesq, M., Prichard, R. K., &amp; Grant, W. N. (2017). Genome-wide analysis of ivermectin response by Onchocerca volvulus reveals that genetic drift and soft selective sweeps contribute to loss of drug sensitivity. </w:t>
      </w:r>
      <w:r>
        <w:rPr>
          <w:i/>
          <w:iCs/>
        </w:rPr>
        <w:t>PLOS Neglected Tropical Diseases</w:t>
      </w:r>
      <w:r>
        <w:t xml:space="preserve">, </w:t>
      </w:r>
      <w:r>
        <w:rPr>
          <w:i/>
          <w:iCs/>
        </w:rPr>
        <w:t>11</w:t>
      </w:r>
      <w:r>
        <w:t>(7), e0005816. https://doi.org/10.1371/journal.pntd.0005816</w:t>
      </w:r>
    </w:p>
    <w:p w14:paraId="7E4DC828" w14:textId="77777777" w:rsidR="00B12109" w:rsidRDefault="00B12109" w:rsidP="00B12109">
      <w:pPr>
        <w:pStyle w:val="Bibliography"/>
      </w:pPr>
      <w:r>
        <w:t xml:space="preserve">Dunn, C., Callahan, K., Katabarwa, M., Richards, F., Hopkins, D., Withers, P. C., Buyon, L. E., &amp; McFarland, D. (2015). The Contributions of Onchocerciasis Control and Elimination Programs toward the Achievement of the Millennium Development Goals. </w:t>
      </w:r>
      <w:r>
        <w:rPr>
          <w:i/>
          <w:iCs/>
        </w:rPr>
        <w:t>PLoS Neglected Tropical Diseases</w:t>
      </w:r>
      <w:r>
        <w:t xml:space="preserve">, </w:t>
      </w:r>
      <w:r>
        <w:rPr>
          <w:i/>
          <w:iCs/>
        </w:rPr>
        <w:t>9</w:t>
      </w:r>
      <w:r>
        <w:t>(5), e0003703. https://doi.org/10.1371/journal.pntd.0003703</w:t>
      </w:r>
    </w:p>
    <w:p w14:paraId="0904A52A" w14:textId="77777777" w:rsidR="00B12109" w:rsidRDefault="00B12109" w:rsidP="00B12109">
      <w:pPr>
        <w:pStyle w:val="Bibliography"/>
      </w:pPr>
      <w:r>
        <w:t xml:space="preserve">ESPEN. (2020). </w:t>
      </w:r>
      <w:r>
        <w:rPr>
          <w:i/>
          <w:iCs/>
        </w:rPr>
        <w:t>Site level onchocerciasis prevalence data</w:t>
      </w:r>
      <w:r>
        <w:t xml:space="preserve"> [Data]. ESPEN. https://espen.afro.who.int/diseases/onchocerciasis</w:t>
      </w:r>
    </w:p>
    <w:p w14:paraId="1240EED6" w14:textId="77777777" w:rsidR="00B12109" w:rsidRDefault="00B12109" w:rsidP="00B12109">
      <w:pPr>
        <w:pStyle w:val="Bibliography"/>
      </w:pPr>
      <w:r>
        <w:lastRenderedPageBreak/>
        <w:t xml:space="preserve">Farr, T. G., Rosen, P. A., Caro, E., Crippen, R., Duren, R., Hensley, S., Kobrick, M., Paller, M., Rodriguez, E., Roth, L., Seal, D., Shaffer, S., Shimada, J., Umland, J., Werner, M., Oskin, M., Burbank, D., &amp; Alsdorf, D. (2007). The Shuttle Radar Topography Mission. </w:t>
      </w:r>
      <w:r>
        <w:rPr>
          <w:i/>
          <w:iCs/>
        </w:rPr>
        <w:t>Reviews of Geophysics</w:t>
      </w:r>
      <w:r>
        <w:t xml:space="preserve">, </w:t>
      </w:r>
      <w:r>
        <w:rPr>
          <w:i/>
          <w:iCs/>
        </w:rPr>
        <w:t>45</w:t>
      </w:r>
      <w:r>
        <w:t>(2). https://doi.org/10.1029/2005RG000183</w:t>
      </w:r>
    </w:p>
    <w:p w14:paraId="60175285" w14:textId="77777777" w:rsidR="00B12109" w:rsidRDefault="00B12109" w:rsidP="00B12109">
      <w:pPr>
        <w:pStyle w:val="Bibliography"/>
      </w:pPr>
      <w:r>
        <w:t xml:space="preserve">Fick, S. E., &amp; Hijmans, R. J. (2017). WorldClim 2: New 1-km spatial resolution climate surfaces for global land areas. </w:t>
      </w:r>
      <w:r>
        <w:rPr>
          <w:i/>
          <w:iCs/>
        </w:rPr>
        <w:t>International Journal of Climatology</w:t>
      </w:r>
      <w:r>
        <w:t xml:space="preserve">, </w:t>
      </w:r>
      <w:r>
        <w:rPr>
          <w:i/>
          <w:iCs/>
        </w:rPr>
        <w:t>37</w:t>
      </w:r>
      <w:r>
        <w:t>(12), 4302–4315. https://doi.org/10.1002/joc.5086</w:t>
      </w:r>
    </w:p>
    <w:p w14:paraId="79C59CCB" w14:textId="77777777" w:rsidR="00B12109" w:rsidRDefault="00B12109" w:rsidP="00B12109">
      <w:pPr>
        <w:pStyle w:val="Bibliography"/>
      </w:pPr>
      <w:r>
        <w:t xml:space="preserve">Frempong, K. K., Walker, M., Cheke, R. A., Tetevi, E. J., Gyan, E. T., Owusu, E. O., Wilson, M. D., Boakye, D. A., Taylor, M. J., Biritwum, N.-K., Osei-Atweneboana, M., &amp; Basáñez, M.-G. (2016). Does Increasing Treatment Frequency Address Suboptimal Responses to Ivermectin for the Control and Elimination of River Blindness? </w:t>
      </w:r>
      <w:r>
        <w:rPr>
          <w:i/>
          <w:iCs/>
        </w:rPr>
        <w:t>Clinical Infectious Diseases</w:t>
      </w:r>
      <w:r>
        <w:t xml:space="preserve">, </w:t>
      </w:r>
      <w:r>
        <w:rPr>
          <w:i/>
          <w:iCs/>
        </w:rPr>
        <w:t>62</w:t>
      </w:r>
      <w:r>
        <w:t>(11), 1338–1347. https://doi.org/10.1093/cid/ciw144</w:t>
      </w:r>
    </w:p>
    <w:p w14:paraId="2D1D07D7" w14:textId="77777777" w:rsidR="00B12109" w:rsidRDefault="00B12109" w:rsidP="00B12109">
      <w:pPr>
        <w:pStyle w:val="Bibliography"/>
      </w:pPr>
      <w:r>
        <w:t xml:space="preserve">Fukuda, Y., Moritz, C., Jang, N., Webb, G., Campbell, H., Christian, K., Lindner, G., &amp; Banks, S. (2022). Environmental resistance and habitat quality influence dispersal of the saltwater crocodile. </w:t>
      </w:r>
      <w:r>
        <w:rPr>
          <w:i/>
          <w:iCs/>
        </w:rPr>
        <w:t>Molecular Ecology</w:t>
      </w:r>
      <w:r>
        <w:t xml:space="preserve">, </w:t>
      </w:r>
      <w:r>
        <w:rPr>
          <w:i/>
          <w:iCs/>
        </w:rPr>
        <w:t>31</w:t>
      </w:r>
      <w:r>
        <w:t>(4), 1076–1092. https://doi.org/10.1111/mec.16310</w:t>
      </w:r>
    </w:p>
    <w:p w14:paraId="4DC292C1" w14:textId="77777777" w:rsidR="00B12109" w:rsidRDefault="00B12109" w:rsidP="00B12109">
      <w:pPr>
        <w:pStyle w:val="Bibliography"/>
      </w:pPr>
      <w:r>
        <w:t xml:space="preserve">Garms, R., Walsh, J. F., &amp; Davies, J. B. (1979). Studies on the reinvasion of the Onchocerciasis Control Programme in the Volta River Basin by </w:t>
      </w:r>
      <w:r>
        <w:rPr>
          <w:i/>
          <w:iCs/>
        </w:rPr>
        <w:t>Simulium damnosum s.I.</w:t>
      </w:r>
      <w:r>
        <w:t xml:space="preserve"> with emphasis on the south-western areas. </w:t>
      </w:r>
      <w:r>
        <w:rPr>
          <w:i/>
          <w:iCs/>
        </w:rPr>
        <w:t>Tropenmedizin Und Parasitologie</w:t>
      </w:r>
      <w:r>
        <w:t xml:space="preserve">, </w:t>
      </w:r>
      <w:r>
        <w:rPr>
          <w:i/>
          <w:iCs/>
        </w:rPr>
        <w:t>30</w:t>
      </w:r>
      <w:r>
        <w:t>(3), 345–362.</w:t>
      </w:r>
    </w:p>
    <w:p w14:paraId="3C84D32D" w14:textId="77777777" w:rsidR="00B12109" w:rsidRDefault="00B12109" w:rsidP="00B12109">
      <w:pPr>
        <w:pStyle w:val="Bibliography"/>
      </w:pPr>
      <w:r>
        <w:t xml:space="preserve">Garrison, E., &amp; Marth, G. (2012). Haplotype-based variant detection from short-read sequencing. </w:t>
      </w:r>
      <w:r>
        <w:rPr>
          <w:i/>
          <w:iCs/>
        </w:rPr>
        <w:t>ArXiv:1207.3907 [q-Bio]</w:t>
      </w:r>
      <w:r>
        <w:t>. http://arxiv.org/abs/1207.3907</w:t>
      </w:r>
    </w:p>
    <w:p w14:paraId="4EA62FC0" w14:textId="77777777" w:rsidR="00B12109" w:rsidRDefault="00B12109" w:rsidP="00B12109">
      <w:pPr>
        <w:pStyle w:val="Bibliography"/>
      </w:pPr>
      <w:r>
        <w:lastRenderedPageBreak/>
        <w:t xml:space="preserve">Gorelick, N., Hancher, M., Dixon, M., Ilyushchenko, S., Thau, D., &amp; Moore, R. (2017). Google Earth Engine: Planetary-scale geospatial analysis for everyone. </w:t>
      </w:r>
      <w:r>
        <w:rPr>
          <w:i/>
          <w:iCs/>
        </w:rPr>
        <w:t>Remote Sensing of Environment</w:t>
      </w:r>
      <w:r>
        <w:t xml:space="preserve">, </w:t>
      </w:r>
      <w:r>
        <w:rPr>
          <w:i/>
          <w:iCs/>
        </w:rPr>
        <w:t>202</w:t>
      </w:r>
      <w:r>
        <w:t>, 18–27. https://doi.org/10.1016/j.rse.2017.06.031</w:t>
      </w:r>
    </w:p>
    <w:p w14:paraId="5882C0C0" w14:textId="77777777" w:rsidR="00B12109" w:rsidRDefault="00B12109" w:rsidP="00B12109">
      <w:pPr>
        <w:pStyle w:val="Bibliography"/>
      </w:pPr>
      <w:r>
        <w:t xml:space="preserve">Goslee, S. C., &amp; Urban, D. L. (2007). The </w:t>
      </w:r>
      <w:r>
        <w:rPr>
          <w:b/>
          <w:bCs/>
        </w:rPr>
        <w:t>ecodist</w:t>
      </w:r>
      <w:r>
        <w:t xml:space="preserve"> Package for Dissimilarity-based Analysis of Ecological Data. </w:t>
      </w:r>
      <w:r>
        <w:rPr>
          <w:i/>
          <w:iCs/>
        </w:rPr>
        <w:t>Journal of Statistical Software</w:t>
      </w:r>
      <w:r>
        <w:t xml:space="preserve">, </w:t>
      </w:r>
      <w:r>
        <w:rPr>
          <w:i/>
          <w:iCs/>
        </w:rPr>
        <w:t>22</w:t>
      </w:r>
      <w:r>
        <w:t>(7). https://doi.org/10.18637/jss.v022.i07</w:t>
      </w:r>
    </w:p>
    <w:p w14:paraId="2B296416" w14:textId="77777777" w:rsidR="00B12109" w:rsidRDefault="00B12109" w:rsidP="00B12109">
      <w:pPr>
        <w:pStyle w:val="Bibliography"/>
      </w:pPr>
      <w:r>
        <w:t xml:space="preserve">Goudet, J. (2005). Hierfstat, a package for r to compute and test hierarchical F-statistics. </w:t>
      </w:r>
      <w:r>
        <w:rPr>
          <w:i/>
          <w:iCs/>
        </w:rPr>
        <w:t>Molecular Ecology Notes</w:t>
      </w:r>
      <w:r>
        <w:t xml:space="preserve">, </w:t>
      </w:r>
      <w:r>
        <w:rPr>
          <w:i/>
          <w:iCs/>
        </w:rPr>
        <w:t>5</w:t>
      </w:r>
      <w:r>
        <w:t>(1), 184–186. https://doi.org/10.1111/j.1471-8286.2004.00828.x</w:t>
      </w:r>
    </w:p>
    <w:p w14:paraId="6DF16DC4" w14:textId="77777777" w:rsidR="00B12109" w:rsidRDefault="00B12109" w:rsidP="00B12109">
      <w:pPr>
        <w:pStyle w:val="Bibliography"/>
      </w:pPr>
      <w:r>
        <w:t xml:space="preserve">Graves, T. A., Beier, P., &amp; Royle, J. A. (2013). Current approaches using genetic distances produce poor estimates of landscape resistance to interindividual dispersal. </w:t>
      </w:r>
      <w:r>
        <w:rPr>
          <w:i/>
          <w:iCs/>
        </w:rPr>
        <w:t>Molecular Ecology</w:t>
      </w:r>
      <w:r>
        <w:t xml:space="preserve">, </w:t>
      </w:r>
      <w:r>
        <w:rPr>
          <w:i/>
          <w:iCs/>
        </w:rPr>
        <w:t>22</w:t>
      </w:r>
      <w:r>
        <w:t>(15), 3888–3903. https://doi.org/10.1111/mec.12348</w:t>
      </w:r>
    </w:p>
    <w:p w14:paraId="620CE6DF" w14:textId="77777777" w:rsidR="00B12109" w:rsidRDefault="00B12109" w:rsidP="00B12109">
      <w:pPr>
        <w:pStyle w:val="Bibliography"/>
      </w:pPr>
      <w:r>
        <w:t xml:space="preserve">Gyan, E. T. (2020). </w:t>
      </w:r>
      <w:r>
        <w:rPr>
          <w:i/>
          <w:iCs/>
        </w:rPr>
        <w:t>Analysis of Population Structure of Simulium damnosum sensu lato In the Ecological Transition Zone of Central Ghana</w:t>
      </w:r>
      <w:r>
        <w:t xml:space="preserve"> [La Trobe]. https://opal.latrobe.edu.au/articles/thesis/Analysis_of_Population_Structure_of_Simulium_damnosum_sensu_lato_In_the_Ecological_Transition_Zone_of_Central_Ghana/13180607</w:t>
      </w:r>
    </w:p>
    <w:p w14:paraId="2401DDCB" w14:textId="77777777" w:rsidR="00B12109" w:rsidRDefault="00B12109" w:rsidP="00B12109">
      <w:pPr>
        <w:pStyle w:val="Bibliography"/>
      </w:pPr>
      <w:r>
        <w:t xml:space="preserve">Hedtke, S. M., Kuesel, A. C., Crawford, K. E., Graves, P. M., Boussinesq, M., Lau, C. L., Boakye, D. A., &amp; Grant, W. N. (2020). Genomic Epidemiology in Filarial Nematodes: Transforming the Basis for Elimination Program Decisions. </w:t>
      </w:r>
      <w:r>
        <w:rPr>
          <w:i/>
          <w:iCs/>
        </w:rPr>
        <w:t>Frontiers in Genetics</w:t>
      </w:r>
      <w:r>
        <w:t xml:space="preserve">, </w:t>
      </w:r>
      <w:r>
        <w:rPr>
          <w:i/>
          <w:iCs/>
        </w:rPr>
        <w:t>10</w:t>
      </w:r>
      <w:r>
        <w:t>, 1282. https://doi.org/10.3389/fgene.2019.01282</w:t>
      </w:r>
    </w:p>
    <w:p w14:paraId="76A673FC" w14:textId="77777777" w:rsidR="00B12109" w:rsidRDefault="00B12109" w:rsidP="00B12109">
      <w:pPr>
        <w:pStyle w:val="Bibliography"/>
      </w:pPr>
      <w:r>
        <w:lastRenderedPageBreak/>
        <w:t xml:space="preserve">Hemming-Schroeder, E., Lo, E., Salazar, C., Puente, S., &amp; Yan, G. (2018). Landscape Genetics: A Toolbox for Studying Vector-Borne Diseases. </w:t>
      </w:r>
      <w:r>
        <w:rPr>
          <w:i/>
          <w:iCs/>
        </w:rPr>
        <w:t>Frontiers in Ecology and Evolution</w:t>
      </w:r>
      <w:r>
        <w:t xml:space="preserve">, </w:t>
      </w:r>
      <w:r>
        <w:rPr>
          <w:i/>
          <w:iCs/>
        </w:rPr>
        <w:t>6</w:t>
      </w:r>
      <w:r>
        <w:t>, 21. https://doi.org/10.3389/fevo.2018.00021</w:t>
      </w:r>
    </w:p>
    <w:p w14:paraId="6ABC7013" w14:textId="77777777" w:rsidR="00B12109" w:rsidRDefault="00B12109" w:rsidP="00B12109">
      <w:pPr>
        <w:pStyle w:val="Bibliography"/>
      </w:pPr>
      <w:r>
        <w:t xml:space="preserve">Hemming-Schroeder, E., Zhong, D., Machani, M., Nguyen, H., Thong, S., Kahindi, S., Mbogo, C., Atieli, H., Githeko, A., Lehmann, T., Kazura, J. W., &amp; Yan, G. (2020). Ecological drivers of genetic connectivity for African malaria vectors Anopheles gambiae and An. Arabiensis. </w:t>
      </w:r>
      <w:r>
        <w:rPr>
          <w:i/>
          <w:iCs/>
        </w:rPr>
        <w:t>Scientific Reports</w:t>
      </w:r>
      <w:r>
        <w:t xml:space="preserve">, </w:t>
      </w:r>
      <w:r>
        <w:rPr>
          <w:i/>
          <w:iCs/>
        </w:rPr>
        <w:t>10</w:t>
      </w:r>
      <w:r>
        <w:t>(1), 19946. https://doi.org/10.1038/s41598-020-76248-2</w:t>
      </w:r>
    </w:p>
    <w:p w14:paraId="5A246789" w14:textId="77777777" w:rsidR="00B12109" w:rsidRDefault="00B12109" w:rsidP="00B12109">
      <w:pPr>
        <w:pStyle w:val="Bibliography"/>
      </w:pPr>
      <w:r>
        <w:t xml:space="preserve">Hijmans, R. J., Van Etten, J., Cheng, J., Mattiuzzi, M., Sumner, M., Greenberg, J. A., Lamigueiro, O. P., Bevan, A., Racine, E. B., Shortridge, A., &amp; others. (2015). Package ‘raster’. </w:t>
      </w:r>
      <w:r>
        <w:rPr>
          <w:i/>
          <w:iCs/>
        </w:rPr>
        <w:t>R Package</w:t>
      </w:r>
      <w:r>
        <w:t xml:space="preserve">, </w:t>
      </w:r>
      <w:r>
        <w:rPr>
          <w:i/>
          <w:iCs/>
        </w:rPr>
        <w:t>734</w:t>
      </w:r>
      <w:r>
        <w:t>.</w:t>
      </w:r>
    </w:p>
    <w:p w14:paraId="41A4DC6B" w14:textId="77777777" w:rsidR="00B12109" w:rsidRDefault="00B12109" w:rsidP="00B12109">
      <w:pPr>
        <w:pStyle w:val="Bibliography"/>
      </w:pPr>
      <w:r>
        <w:t xml:space="preserve">Hill, E., Hall, J., Letourneau, I. D., Donkers, K., Shirude, S., Pigott, D. M., Hay, S. I., &amp; Cromwell, E. A. (2019). A database of geopositioned onchocerciasis prevalence data. </w:t>
      </w:r>
      <w:r>
        <w:rPr>
          <w:i/>
          <w:iCs/>
        </w:rPr>
        <w:t>Scientific Data</w:t>
      </w:r>
      <w:r>
        <w:t xml:space="preserve">, </w:t>
      </w:r>
      <w:r>
        <w:rPr>
          <w:i/>
          <w:iCs/>
        </w:rPr>
        <w:t>6</w:t>
      </w:r>
      <w:r>
        <w:t>(1), 67. https://doi.org/10.1038/s41597-019-0079-5</w:t>
      </w:r>
    </w:p>
    <w:p w14:paraId="6CA8D30E" w14:textId="77777777" w:rsidR="00B12109" w:rsidRDefault="00B12109" w:rsidP="00B12109">
      <w:pPr>
        <w:pStyle w:val="Bibliography"/>
      </w:pPr>
      <w:r>
        <w:t xml:space="preserve">Jombart, T. (2008). adegenet: A R package for the multivariate analysis of genetic markers. </w:t>
      </w:r>
      <w:r>
        <w:rPr>
          <w:i/>
          <w:iCs/>
        </w:rPr>
        <w:t>Bioinformatics</w:t>
      </w:r>
      <w:r>
        <w:t xml:space="preserve">, </w:t>
      </w:r>
      <w:r>
        <w:rPr>
          <w:i/>
          <w:iCs/>
        </w:rPr>
        <w:t>24</w:t>
      </w:r>
      <w:r>
        <w:t>(11), 1403–1405. https://doi.org/10.1093/bioinformatics/btn129</w:t>
      </w:r>
    </w:p>
    <w:p w14:paraId="23B5A64A" w14:textId="77777777" w:rsidR="00B12109" w:rsidRDefault="00B12109" w:rsidP="00B12109">
      <w:pPr>
        <w:pStyle w:val="Bibliography"/>
      </w:pPr>
      <w:r>
        <w:t xml:space="preserve">Katabarwa, M. N., Zarroug, I. M. A., Negussu, N., Aziz, N. M., Tadesse, Z., Elmubark, W. A., Shumo, Z., Meribo, K., Kamal, H., Mohammed, A., Bitew, Y., Seid, T., Bekele, F., Yilak, A., Endeshaw, T., Hassen, M., Tillahun, A., Samuel, F., Birhanu, H., … Richards, F. (2020). The Galabat-Metema cross-border onchocerciasis focus: The first coordinated interruption of onchocerciasis transmission in Africa. </w:t>
      </w:r>
      <w:r>
        <w:rPr>
          <w:i/>
          <w:iCs/>
        </w:rPr>
        <w:t>PLOS Neglected Tropical Diseases</w:t>
      </w:r>
      <w:r>
        <w:t xml:space="preserve">, </w:t>
      </w:r>
      <w:r>
        <w:rPr>
          <w:i/>
          <w:iCs/>
        </w:rPr>
        <w:t>14</w:t>
      </w:r>
      <w:r>
        <w:t>(2), e0007830. https://doi.org/10.1371/journal.pntd.0007830</w:t>
      </w:r>
    </w:p>
    <w:p w14:paraId="0AB9356F" w14:textId="77777777" w:rsidR="00B12109" w:rsidRDefault="00B12109" w:rsidP="00B12109">
      <w:pPr>
        <w:pStyle w:val="Bibliography"/>
      </w:pPr>
      <w:r>
        <w:lastRenderedPageBreak/>
        <w:t xml:space="preserve">Kimberly R. Hall, Ranjan Anantharaman, Vincent A. Landau, Melissa Clark, Melissa Clark, Brett G. Dickson, Aaron Jones, Aaron Jones, Jim Platt, Alan Edelman, &amp; Viral B. Shah. (2021). Circuitscape in julia empowering dynamic approaches to connectivity assessment. </w:t>
      </w:r>
      <w:r>
        <w:rPr>
          <w:i/>
          <w:iCs/>
        </w:rPr>
        <w:t>Land</w:t>
      </w:r>
      <w:r>
        <w:t>. https://doi.org/10.3390/land10030301</w:t>
      </w:r>
    </w:p>
    <w:p w14:paraId="7E43A0E9" w14:textId="77777777" w:rsidR="00B12109" w:rsidRDefault="00B12109" w:rsidP="00B12109">
      <w:pPr>
        <w:pStyle w:val="Bibliography"/>
      </w:pPr>
      <w:r>
        <w:t xml:space="preserve">Klutse, N. A. B., Owusu, K., &amp; Ntiamoa-Baidu, Y. (2014). Assessment of Patterns of Climate Variables and Malaria Cases in Two Ecological Zones of Ghana. </w:t>
      </w:r>
      <w:r>
        <w:rPr>
          <w:i/>
          <w:iCs/>
        </w:rPr>
        <w:t>Open Journal of Ecology</w:t>
      </w:r>
      <w:r>
        <w:t xml:space="preserve">, </w:t>
      </w:r>
      <w:r>
        <w:rPr>
          <w:i/>
          <w:iCs/>
        </w:rPr>
        <w:t>4</w:t>
      </w:r>
      <w:r>
        <w:t>, 764–775. https://doi.org/10.4236/oje.2014.412065</w:t>
      </w:r>
    </w:p>
    <w:p w14:paraId="038116B1" w14:textId="77777777" w:rsidR="00B12109" w:rsidRDefault="00B12109" w:rsidP="00B12109">
      <w:pPr>
        <w:pStyle w:val="Bibliography"/>
      </w:pPr>
      <w:r>
        <w:t xml:space="preserve">Koala, L., Nikiema, A., Post, R. J., Paré, A. B., Kafando, C. M., Drabo, F., &amp; Traoré, S. (2017). Recrudescence of onchocerciasis in the Comoé valley in Southwest Burkina Faso. </w:t>
      </w:r>
      <w:r>
        <w:rPr>
          <w:i/>
          <w:iCs/>
        </w:rPr>
        <w:t>Acta Tropica</w:t>
      </w:r>
      <w:r>
        <w:t xml:space="preserve">, </w:t>
      </w:r>
      <w:r>
        <w:rPr>
          <w:i/>
          <w:iCs/>
        </w:rPr>
        <w:t>166</w:t>
      </w:r>
      <w:r>
        <w:t>, 96–105. https://doi.org/10.1016/j.actatropica.2016.11.003</w:t>
      </w:r>
    </w:p>
    <w:p w14:paraId="0A502426" w14:textId="77777777" w:rsidR="00B12109" w:rsidRDefault="00B12109" w:rsidP="00B12109">
      <w:pPr>
        <w:pStyle w:val="Bibliography"/>
      </w:pPr>
      <w:r>
        <w:t xml:space="preserve">Lakwo, T., Oguttu, D., Ukety, T., Post, R., &amp; Bakajika, D. (2020). Onchocerciasis Elimination: Progress and Challenges. </w:t>
      </w:r>
      <w:r>
        <w:rPr>
          <w:i/>
          <w:iCs/>
        </w:rPr>
        <w:t>Research and Reports in Tropical Medicine</w:t>
      </w:r>
      <w:r>
        <w:t xml:space="preserve">, </w:t>
      </w:r>
      <w:r>
        <w:rPr>
          <w:i/>
          <w:iCs/>
        </w:rPr>
        <w:t>11</w:t>
      </w:r>
      <w:r>
        <w:t>, 81–95. https://doi.org/10.2147/RRTM.S224364</w:t>
      </w:r>
    </w:p>
    <w:p w14:paraId="3F8780D9" w14:textId="77777777" w:rsidR="00B12109" w:rsidRDefault="00B12109" w:rsidP="00B12109">
      <w:pPr>
        <w:pStyle w:val="Bibliography"/>
      </w:pPr>
      <w:r>
        <w:t xml:space="preserve">Lamberton, P. H., Cheke, R. A., Walker, M., Winskill, P., Osei-Atweneboana, M. Y., Tirados, I., Tetteh-Kumah, A., Boakye, D. A., Wilson, M. D., Post, R. J., &amp; Basáñez, M.-G. (2014). Onchocerciasis transmission in Ghana: Biting and parous rates of host-seeking sibling species of the </w:t>
      </w:r>
      <w:r>
        <w:rPr>
          <w:i/>
          <w:iCs/>
        </w:rPr>
        <w:t>Simulium damnosum</w:t>
      </w:r>
      <w:r>
        <w:t xml:space="preserve"> complex. </w:t>
      </w:r>
      <w:r>
        <w:rPr>
          <w:i/>
          <w:iCs/>
        </w:rPr>
        <w:t>Parasites &amp; Vectors</w:t>
      </w:r>
      <w:r>
        <w:t xml:space="preserve">, </w:t>
      </w:r>
      <w:r>
        <w:rPr>
          <w:i/>
          <w:iCs/>
        </w:rPr>
        <w:t>7</w:t>
      </w:r>
      <w:r>
        <w:t>(1), 511. https://doi.org/10.1186/s13071-014-0511-9</w:t>
      </w:r>
    </w:p>
    <w:p w14:paraId="4C66E3C4" w14:textId="77777777" w:rsidR="00B12109" w:rsidRDefault="00B12109" w:rsidP="00B12109">
      <w:pPr>
        <w:pStyle w:val="Bibliography"/>
      </w:pPr>
      <w:r>
        <w:t xml:space="preserve">Lamberton, P. H. L., Cheke, R. A., Winskill, P., Tirados, I., Walker, M., Osei-Atweneboana, M. Y., Biritwum, N.-K., Tetteh-Kumah, A., Boakye, D. A., Wilson, M. D., Post, R. J., &amp; Basañez, M.-G. (2015). Onchocerciasis Transmission in Ghana: Persistence under Different Control Strategies and the Role of the Simuliid Vectors. </w:t>
      </w:r>
      <w:r>
        <w:rPr>
          <w:i/>
          <w:iCs/>
        </w:rPr>
        <w:t>PLOS Neglected Tropical Diseases</w:t>
      </w:r>
      <w:r>
        <w:t xml:space="preserve">, </w:t>
      </w:r>
      <w:r>
        <w:rPr>
          <w:i/>
          <w:iCs/>
        </w:rPr>
        <w:t>9</w:t>
      </w:r>
      <w:r>
        <w:t>(4), e0003688. https://doi.org/10.1371/journal.pntd.0003688</w:t>
      </w:r>
    </w:p>
    <w:p w14:paraId="223CB55D" w14:textId="77777777" w:rsidR="00B12109" w:rsidRDefault="00B12109" w:rsidP="00B12109">
      <w:pPr>
        <w:pStyle w:val="Bibliography"/>
      </w:pPr>
      <w:r w:rsidRPr="005B1C67">
        <w:rPr>
          <w:lang w:val="de-DE"/>
        </w:rPr>
        <w:lastRenderedPageBreak/>
        <w:t xml:space="preserve">Leempoel, K., Duruz, S., Rochat, E., Widmer, I., Orozco-terWengel, P., &amp; Joost, S. (2017). </w:t>
      </w:r>
      <w:r>
        <w:t xml:space="preserve">Simple Rules for an Efficient Use of Geographic Information Systems in Molecular Ecology. </w:t>
      </w:r>
      <w:r>
        <w:rPr>
          <w:i/>
          <w:iCs/>
        </w:rPr>
        <w:t>Frontiers in Ecology and Evolution</w:t>
      </w:r>
      <w:r>
        <w:t xml:space="preserve">, </w:t>
      </w:r>
      <w:r>
        <w:rPr>
          <w:i/>
          <w:iCs/>
        </w:rPr>
        <w:t>5</w:t>
      </w:r>
      <w:r>
        <w:t>, 33. https://doi.org/10.3389/fevo.2017.00033</w:t>
      </w:r>
    </w:p>
    <w:p w14:paraId="0E067E7D" w14:textId="77777777" w:rsidR="00B12109" w:rsidRDefault="00B12109" w:rsidP="00B12109">
      <w:pPr>
        <w:pStyle w:val="Bibliography"/>
      </w:pPr>
      <w:r>
        <w:t xml:space="preserve">Leigh, J. W., &amp; Bryant, D. (2015). popart: Full-feature software for haplotype network construction. </w:t>
      </w:r>
      <w:r>
        <w:rPr>
          <w:i/>
          <w:iCs/>
        </w:rPr>
        <w:t>Methods in Ecology and Evolution</w:t>
      </w:r>
      <w:r>
        <w:t xml:space="preserve">, </w:t>
      </w:r>
      <w:r>
        <w:rPr>
          <w:i/>
          <w:iCs/>
        </w:rPr>
        <w:t>6</w:t>
      </w:r>
      <w:r>
        <w:t>(9), 1110–1116. https://doi.org/10.1111/2041-210X.12410</w:t>
      </w:r>
    </w:p>
    <w:p w14:paraId="2A2F42C0" w14:textId="77777777" w:rsidR="00B12109" w:rsidRDefault="00B12109" w:rsidP="00B12109">
      <w:pPr>
        <w:pStyle w:val="Bibliography"/>
      </w:pPr>
      <w:r>
        <w:t xml:space="preserve">Li, H. (2013). Aligning sequence reads, clone sequences and assembly contigs with BWA-MEM. </w:t>
      </w:r>
      <w:r>
        <w:rPr>
          <w:i/>
          <w:iCs/>
        </w:rPr>
        <w:t>ArXiv:1303.3997 [q-Bio]</w:t>
      </w:r>
      <w:r>
        <w:t>. http://arxiv.org/abs/1303.3997</w:t>
      </w:r>
    </w:p>
    <w:p w14:paraId="72208235" w14:textId="77777777" w:rsidR="00B12109" w:rsidRDefault="00B12109" w:rsidP="00B12109">
      <w:pPr>
        <w:pStyle w:val="Bibliography"/>
      </w:pPr>
      <w:r>
        <w:t xml:space="preserve">Li, H., Handsaker, B., Wysoker, A., Fennell, T., Ruan, J., Homer, N., Marth, G., Abecasis, G., Durbin, R., &amp; 1000 Genome Project Data Processing Subgroup. (2009). The Sequence Alignment/Map format and SAMtools. </w:t>
      </w:r>
      <w:r>
        <w:rPr>
          <w:i/>
          <w:iCs/>
        </w:rPr>
        <w:t>Bioinformatics</w:t>
      </w:r>
      <w:r>
        <w:t xml:space="preserve">, </w:t>
      </w:r>
      <w:r>
        <w:rPr>
          <w:i/>
          <w:iCs/>
        </w:rPr>
        <w:t>25</w:t>
      </w:r>
      <w:r>
        <w:t>(16), 2078–2079. https://doi.org/10.1093/bioinformatics/btp352</w:t>
      </w:r>
    </w:p>
    <w:p w14:paraId="64302FE0" w14:textId="77777777" w:rsidR="00B12109" w:rsidRDefault="00B12109" w:rsidP="00B12109">
      <w:pPr>
        <w:pStyle w:val="Bibliography"/>
      </w:pPr>
      <w:r>
        <w:t xml:space="preserve">Lo, E., Hemming-Schroeder, E., Yewhalaw, D., Nguyen, J., Kebede, E., Zemene, E., Getachew, S., Tushune, K., Zhong, D., Zhou, G., Petros, B., &amp; Yan, G. (2017). Transmission dynamics of co-endemic Plasmodium vivax and P. falciparum in Ethiopia and prevalence of antimalarial resistant genotypes. </w:t>
      </w:r>
      <w:r>
        <w:rPr>
          <w:i/>
          <w:iCs/>
        </w:rPr>
        <w:t>PLOS Neglected Tropical Diseases</w:t>
      </w:r>
      <w:r>
        <w:t xml:space="preserve">, </w:t>
      </w:r>
      <w:r>
        <w:rPr>
          <w:i/>
          <w:iCs/>
        </w:rPr>
        <w:t>11</w:t>
      </w:r>
      <w:r>
        <w:t>(7), e0005806. https://doi.org/10.1371/journal.pntd.0005806</w:t>
      </w:r>
    </w:p>
    <w:p w14:paraId="27A991B2" w14:textId="77777777" w:rsidR="00B12109" w:rsidRDefault="00B12109" w:rsidP="00B12109">
      <w:pPr>
        <w:pStyle w:val="Bibliography"/>
      </w:pPr>
      <w:r>
        <w:t xml:space="preserve">Manel, S., &amp; Holderegger, R. (2013). Ten years of landscape genetics. </w:t>
      </w:r>
      <w:r>
        <w:rPr>
          <w:i/>
          <w:iCs/>
        </w:rPr>
        <w:t>Trends in Ecology &amp; Evolution</w:t>
      </w:r>
      <w:r>
        <w:t xml:space="preserve">, </w:t>
      </w:r>
      <w:r>
        <w:rPr>
          <w:i/>
          <w:iCs/>
        </w:rPr>
        <w:t>28</w:t>
      </w:r>
      <w:r>
        <w:t>(10), 614–621. https://doi.org/10.1016/j.tree.2013.05.012</w:t>
      </w:r>
    </w:p>
    <w:p w14:paraId="2F473407" w14:textId="77777777" w:rsidR="00B12109" w:rsidRDefault="00B12109" w:rsidP="00B12109">
      <w:pPr>
        <w:pStyle w:val="Bibliography"/>
      </w:pPr>
      <w:r>
        <w:t xml:space="preserve">Manel, S., Schwartz, M. K., Luikart, G., &amp; Taberlet, P. (2003). Landscape genetics: Combining landscape ecology and population genetics. </w:t>
      </w:r>
      <w:r>
        <w:rPr>
          <w:i/>
          <w:iCs/>
        </w:rPr>
        <w:t>Trends in Ecology &amp; Evolution</w:t>
      </w:r>
      <w:r>
        <w:t xml:space="preserve">, </w:t>
      </w:r>
      <w:r>
        <w:rPr>
          <w:i/>
          <w:iCs/>
        </w:rPr>
        <w:t>18</w:t>
      </w:r>
      <w:r>
        <w:t>(4), 189–197. https://doi.org/10.1016/S0169-5347(03)00008-9</w:t>
      </w:r>
    </w:p>
    <w:p w14:paraId="59A3CCA1" w14:textId="77777777" w:rsidR="00B12109" w:rsidRDefault="00B12109" w:rsidP="00B12109">
      <w:pPr>
        <w:pStyle w:val="Bibliography"/>
      </w:pPr>
      <w:r>
        <w:lastRenderedPageBreak/>
        <w:t xml:space="preserve">McKenna, A., Hanna, M., Banks, E., Sivachenko, A., Cibulskis, K., Kernytsky, A., Garimella, K., Altshuler, D., Gabriel, S., Daly, M., &amp; DePristo, M. A. (2010). The Genome Analysis Toolkit: A MapReduce framework for analyzing next-generation DNA sequencing data. </w:t>
      </w:r>
      <w:r>
        <w:rPr>
          <w:i/>
          <w:iCs/>
        </w:rPr>
        <w:t>Genome Research</w:t>
      </w:r>
      <w:r>
        <w:t xml:space="preserve">, </w:t>
      </w:r>
      <w:r>
        <w:rPr>
          <w:i/>
          <w:iCs/>
        </w:rPr>
        <w:t>20</w:t>
      </w:r>
      <w:r>
        <w:t>(9), 1297–1303. https://doi.org/10.1101/gr.107524.110</w:t>
      </w:r>
    </w:p>
    <w:p w14:paraId="7BEE1F64" w14:textId="77777777" w:rsidR="00B12109" w:rsidRDefault="00B12109" w:rsidP="00B12109">
      <w:pPr>
        <w:pStyle w:val="Bibliography"/>
      </w:pPr>
      <w:r>
        <w:t xml:space="preserve">McRae, B. H. (2006). ISOLATION BY RESISTANCE. </w:t>
      </w:r>
      <w:r>
        <w:rPr>
          <w:i/>
          <w:iCs/>
        </w:rPr>
        <w:t>Evolution</w:t>
      </w:r>
      <w:r>
        <w:t xml:space="preserve">, </w:t>
      </w:r>
      <w:r>
        <w:rPr>
          <w:i/>
          <w:iCs/>
        </w:rPr>
        <w:t>60</w:t>
      </w:r>
      <w:r>
        <w:t>(8), 1551–1561. https://doi.org/10.1111/j.0014-3820.2006.tb00500.x</w:t>
      </w:r>
    </w:p>
    <w:p w14:paraId="79373689" w14:textId="77777777" w:rsidR="00B12109" w:rsidRDefault="00B12109" w:rsidP="00B12109">
      <w:pPr>
        <w:pStyle w:val="Bibliography"/>
      </w:pPr>
      <w:r w:rsidRPr="005B1C67">
        <w:rPr>
          <w:lang w:val="de-DE"/>
        </w:rPr>
        <w:t xml:space="preserve">McRae, B. H., Dickson, B. G., Keitt, T. H., &amp; Shah, V. B. (2008). </w:t>
      </w:r>
      <w:r>
        <w:t xml:space="preserve">USING CIRCUIT THEORY TO MODEL CONNECTIVITY IN ECOLOGY, EVOLUTION, AND CONSERVATION. </w:t>
      </w:r>
      <w:r>
        <w:rPr>
          <w:i/>
          <w:iCs/>
        </w:rPr>
        <w:t>Ecology</w:t>
      </w:r>
      <w:r>
        <w:t xml:space="preserve">, </w:t>
      </w:r>
      <w:r>
        <w:rPr>
          <w:i/>
          <w:iCs/>
        </w:rPr>
        <w:t>89</w:t>
      </w:r>
      <w:r>
        <w:t>(10), 2712–2724. https://doi.org/10.1890/07-1861.1</w:t>
      </w:r>
    </w:p>
    <w:p w14:paraId="563425AC" w14:textId="77777777" w:rsidR="00B12109" w:rsidRDefault="00B12109" w:rsidP="00B12109">
      <w:pPr>
        <w:pStyle w:val="Bibliography"/>
      </w:pPr>
      <w:r>
        <w:t xml:space="preserve">McRae, B., Shah, V., &amp; Edelman, A. (2016). Circuitscape: Modeling landscape connectivity to promote conservation and human health. </w:t>
      </w:r>
      <w:r>
        <w:rPr>
          <w:i/>
          <w:iCs/>
        </w:rPr>
        <w:t>The Nature Conservancy</w:t>
      </w:r>
      <w:r>
        <w:t xml:space="preserve">, </w:t>
      </w:r>
      <w:r>
        <w:rPr>
          <w:i/>
          <w:iCs/>
        </w:rPr>
        <w:t>14</w:t>
      </w:r>
      <w:r>
        <w:t>.</w:t>
      </w:r>
    </w:p>
    <w:p w14:paraId="299613B9" w14:textId="77777777" w:rsidR="00B12109" w:rsidRDefault="00B12109" w:rsidP="00B12109">
      <w:pPr>
        <w:pStyle w:val="Bibliography"/>
      </w:pPr>
      <w:r>
        <w:t xml:space="preserve">Moraga, P., Cano, J., Baggaley, R. F., Gyapong, J. O., Njenga, S. M., Nikolay, B., Davies, E., Rebollo, M. P., Pullan, R. L., Bockarie, M. J., Hollingsworth, T. D., Gambhir, M., &amp; Brooker, S. J. (2015). Modelling the distribution and transmission intensity of lymphatic filariasis in sub-Saharan Africa prior to scaling up interventions: Integrated use of geostatistical and mathematical modelling. </w:t>
      </w:r>
      <w:r>
        <w:rPr>
          <w:i/>
          <w:iCs/>
        </w:rPr>
        <w:t>Parasites &amp; Vectors</w:t>
      </w:r>
      <w:r>
        <w:t xml:space="preserve">, </w:t>
      </w:r>
      <w:r>
        <w:rPr>
          <w:i/>
          <w:iCs/>
        </w:rPr>
        <w:t>8</w:t>
      </w:r>
      <w:r>
        <w:t>(1), 560. https://doi.org/10.1186/s13071-015-1166-x</w:t>
      </w:r>
    </w:p>
    <w:p w14:paraId="7D7F6AAF" w14:textId="77777777" w:rsidR="00B12109" w:rsidRDefault="00B12109" w:rsidP="00B12109">
      <w:pPr>
        <w:pStyle w:val="Bibliography"/>
      </w:pPr>
      <w:r>
        <w:t xml:space="preserve">Nikièma, A. S., Koala, L., Post, R. J., Paré, A. B., Kafando, C. M., Drabo, F., Belem, A. M. G., Dabiré, R. K., &amp; Traoré, S. (2018). Onchocerciasis prevalence, human migration and risks for onchocerciasis elimination in the Upper Mouhoun, Nakambé and Nazinon river basins in Burkina Faso. </w:t>
      </w:r>
      <w:r>
        <w:rPr>
          <w:i/>
          <w:iCs/>
        </w:rPr>
        <w:t>Acta Tropica</w:t>
      </w:r>
      <w:r>
        <w:t xml:space="preserve">, </w:t>
      </w:r>
      <w:r>
        <w:rPr>
          <w:i/>
          <w:iCs/>
        </w:rPr>
        <w:t>185</w:t>
      </w:r>
      <w:r>
        <w:t>, 176–182. https://doi.org/10.1016/j.actatropica.2018.05.013</w:t>
      </w:r>
    </w:p>
    <w:p w14:paraId="1C2CAA8C" w14:textId="77777777" w:rsidR="00B12109" w:rsidRDefault="00B12109" w:rsidP="00B12109">
      <w:pPr>
        <w:pStyle w:val="Bibliography"/>
      </w:pPr>
      <w:r>
        <w:lastRenderedPageBreak/>
        <w:t xml:space="preserve">Noma, M., Nwoke, B. E. B., Nutall, I., Tambala, P. A., Enyong, P., Namsenmo, A., Remme, J., Amazigo, U. V., Kale, O. O., &amp; Sékétéli, A. (2002). Rapid epidemiological mapping of onchocerciasis (REMO): Its application by the African Programme for Onchocerciasis Control (APOC). </w:t>
      </w:r>
      <w:r>
        <w:rPr>
          <w:i/>
          <w:iCs/>
        </w:rPr>
        <w:t>Annals of Tropical Medicine &amp; Parasitology</w:t>
      </w:r>
      <w:r>
        <w:t xml:space="preserve">, </w:t>
      </w:r>
      <w:r>
        <w:rPr>
          <w:i/>
          <w:iCs/>
        </w:rPr>
        <w:t>96</w:t>
      </w:r>
      <w:r>
        <w:t>(sup1), S29–S39. https://doi.org/10.1179/000349802125000637</w:t>
      </w:r>
    </w:p>
    <w:p w14:paraId="789770C8" w14:textId="77777777" w:rsidR="00B12109" w:rsidRDefault="00B12109" w:rsidP="00B12109">
      <w:pPr>
        <w:pStyle w:val="Bibliography"/>
      </w:pPr>
      <w:r>
        <w:t xml:space="preserve">O’Hanlon, S. J., Slater, H. C., Cheke, R. A., Boatin, B. A., Coffeng, L. E., Pion, S. D. S., Boussinesq, M., Zouré, H. G. M., Stolk, W. A., &amp; Basáñez, M.-G. (2016). Model-Based Geostatistical Mapping of the Prevalence of </w:t>
      </w:r>
      <w:r>
        <w:rPr>
          <w:i/>
          <w:iCs/>
        </w:rPr>
        <w:t>Onchocerca volvulus</w:t>
      </w:r>
      <w:r>
        <w:t xml:space="preserve"> in West Africa. </w:t>
      </w:r>
      <w:r>
        <w:rPr>
          <w:i/>
          <w:iCs/>
        </w:rPr>
        <w:t>PLOS Neglected Tropical Diseases</w:t>
      </w:r>
      <w:r>
        <w:t xml:space="preserve">, </w:t>
      </w:r>
      <w:r>
        <w:rPr>
          <w:i/>
          <w:iCs/>
        </w:rPr>
        <w:t>10</w:t>
      </w:r>
      <w:r>
        <w:t>(1), e0004328. https://doi.org/10.1371/journal.pntd.0004328</w:t>
      </w:r>
    </w:p>
    <w:p w14:paraId="64CEA423" w14:textId="77777777" w:rsidR="00B12109" w:rsidRDefault="00B12109" w:rsidP="00B12109">
      <w:pPr>
        <w:pStyle w:val="Bibliography"/>
      </w:pPr>
      <w:r>
        <w:t xml:space="preserve">Oksanen, J., Blanchet, F. G., Kindt, R., Legendre, P., Minchin, P. R., O’hara, R., Simpson, G. L., Solymos, P., Stevens, M. H. H., Wagner, H., &amp; others. (2013). Package ‘vegan’. </w:t>
      </w:r>
      <w:r>
        <w:rPr>
          <w:i/>
          <w:iCs/>
        </w:rPr>
        <w:t>Community Ecology Package, Version</w:t>
      </w:r>
      <w:r>
        <w:t xml:space="preserve">, </w:t>
      </w:r>
      <w:r>
        <w:rPr>
          <w:i/>
          <w:iCs/>
        </w:rPr>
        <w:t>2</w:t>
      </w:r>
      <w:r>
        <w:t>(9), 1–295.</w:t>
      </w:r>
    </w:p>
    <w:p w14:paraId="667BB9BD" w14:textId="77777777" w:rsidR="00B12109" w:rsidRDefault="00B12109" w:rsidP="00B12109">
      <w:pPr>
        <w:pStyle w:val="Bibliography"/>
      </w:pPr>
      <w:r>
        <w:t xml:space="preserve">Opoku, A. A. (2006). The ecology and biting activity of blackflies (Simuliidae) and the prevalence of onchocerciasis in an agricultural community in Ghana. </w:t>
      </w:r>
      <w:r>
        <w:rPr>
          <w:i/>
          <w:iCs/>
        </w:rPr>
        <w:t>West African Journal of Applied Ecology</w:t>
      </w:r>
      <w:r>
        <w:t xml:space="preserve">, </w:t>
      </w:r>
      <w:r>
        <w:rPr>
          <w:i/>
          <w:iCs/>
        </w:rPr>
        <w:t>9</w:t>
      </w:r>
      <w:r>
        <w:t>(1), Article 1. https://doi.org/10.4314/wajae.v9i1.45689</w:t>
      </w:r>
    </w:p>
    <w:p w14:paraId="33917E7F" w14:textId="77777777" w:rsidR="00B12109" w:rsidRDefault="00B12109" w:rsidP="00B12109">
      <w:pPr>
        <w:pStyle w:val="Bibliography"/>
      </w:pPr>
      <w:r>
        <w:t xml:space="preserve">Osei-Atweneboana, M. Y., Awadzi, K., Attah, S. K., Boakye, D. A., Gyapong, J. O., &amp; Prichard, R. K. (2011). Phenotypic Evidence of Emerging Ivermectin Resistance in Onchocerca volvulus. </w:t>
      </w:r>
      <w:r>
        <w:rPr>
          <w:i/>
          <w:iCs/>
        </w:rPr>
        <w:t>PLoS Neglected Tropical Diseases</w:t>
      </w:r>
      <w:r>
        <w:t xml:space="preserve">, </w:t>
      </w:r>
      <w:r>
        <w:rPr>
          <w:i/>
          <w:iCs/>
        </w:rPr>
        <w:t>5</w:t>
      </w:r>
      <w:r>
        <w:t>(3), e998. https://doi.org/10.1371/journal.pntd.0000998</w:t>
      </w:r>
    </w:p>
    <w:p w14:paraId="6FAEAB1F" w14:textId="77777777" w:rsidR="00B12109" w:rsidRDefault="00B12109" w:rsidP="00B12109">
      <w:pPr>
        <w:pStyle w:val="Bibliography"/>
      </w:pPr>
      <w:r>
        <w:t xml:space="preserve">Osei-Atweneboana, M. Y., Eng, J. K., Boakye, D. A., Gyapong, J. O., &amp; Prichard, R. K. (2007). Prevalence and intensity of </w:t>
      </w:r>
      <w:r>
        <w:rPr>
          <w:i/>
          <w:iCs/>
        </w:rPr>
        <w:t>Onchocerca volvulus</w:t>
      </w:r>
      <w:r>
        <w:t xml:space="preserve"> infection and efficacy of ivermectin </w:t>
      </w:r>
      <w:r>
        <w:lastRenderedPageBreak/>
        <w:t xml:space="preserve">in endemic communities in Ghana: A two-phase epidemiological study. </w:t>
      </w:r>
      <w:r>
        <w:rPr>
          <w:i/>
          <w:iCs/>
        </w:rPr>
        <w:t>The Lancet</w:t>
      </w:r>
      <w:r>
        <w:t xml:space="preserve">, </w:t>
      </w:r>
      <w:r>
        <w:rPr>
          <w:i/>
          <w:iCs/>
        </w:rPr>
        <w:t>369</w:t>
      </w:r>
      <w:r>
        <w:t>(9578), 2021–2029. https://doi.org/10.1016/S0140-6736(07)60942-8</w:t>
      </w:r>
    </w:p>
    <w:p w14:paraId="1AE7AE10" w14:textId="77777777" w:rsidR="00B12109" w:rsidRPr="005B1C67" w:rsidRDefault="00B12109" w:rsidP="00B12109">
      <w:pPr>
        <w:pStyle w:val="Bibliography"/>
        <w:rPr>
          <w:lang w:val="de-DE"/>
        </w:rPr>
      </w:pPr>
      <w:r>
        <w:t xml:space="preserve">Otabil, K. B., Gyasi, S. F., Awuah, E., Obeng-Ofori, D., Atta-Nyarko, R. J., Andoh, D., Conduah, B., Agbenyikey, L., Aseidu, P., Ankrah, C. B., Nuhu, A. R., &amp; Schallig, H. D. F. H. (2019). Prevalence of onchocerciasis and associated clinical manifestations in selected hypoendemic communities in Ghana following long-term administration of ivermectin. </w:t>
      </w:r>
      <w:r w:rsidRPr="005B1C67">
        <w:rPr>
          <w:i/>
          <w:iCs/>
          <w:lang w:val="de-DE"/>
        </w:rPr>
        <w:t>BMC Infectious Diseases</w:t>
      </w:r>
      <w:r w:rsidRPr="005B1C67">
        <w:rPr>
          <w:lang w:val="de-DE"/>
        </w:rPr>
        <w:t xml:space="preserve">, </w:t>
      </w:r>
      <w:r w:rsidRPr="005B1C67">
        <w:rPr>
          <w:i/>
          <w:iCs/>
          <w:lang w:val="de-DE"/>
        </w:rPr>
        <w:t>19</w:t>
      </w:r>
      <w:r w:rsidRPr="005B1C67">
        <w:rPr>
          <w:lang w:val="de-DE"/>
        </w:rPr>
        <w:t>(1), 431. https://doi.org/10.1186/s12879-019-4076-2</w:t>
      </w:r>
    </w:p>
    <w:p w14:paraId="450D6192" w14:textId="77777777" w:rsidR="00B12109" w:rsidRDefault="00B12109" w:rsidP="00B12109">
      <w:pPr>
        <w:pStyle w:val="Bibliography"/>
      </w:pPr>
      <w:r w:rsidRPr="005B1C67">
        <w:rPr>
          <w:lang w:val="de-DE"/>
        </w:rPr>
        <w:t xml:space="preserve">Otabil, K. B., Gyasi, S. F., Awuah, E., Obeng-Ofori, D., Tenkorang, S. B., Kessie, J. A., &amp; Schallig, H. D. F. H. (2020). </w:t>
      </w:r>
      <w:r>
        <w:t xml:space="preserve">Biting rates and relative abundance of Simulium flies under different climatic conditions in an onchocerciasis endemic community in Ghana. </w:t>
      </w:r>
      <w:r>
        <w:rPr>
          <w:i/>
          <w:iCs/>
        </w:rPr>
        <w:t>Parasites &amp; Vectors</w:t>
      </w:r>
      <w:r>
        <w:t xml:space="preserve">, </w:t>
      </w:r>
      <w:r>
        <w:rPr>
          <w:i/>
          <w:iCs/>
        </w:rPr>
        <w:t>13</w:t>
      </w:r>
      <w:r>
        <w:t>(1), 229. https://doi.org/10.1186/s13071-020-04102-5</w:t>
      </w:r>
    </w:p>
    <w:p w14:paraId="2D64FC00" w14:textId="77777777" w:rsidR="00B12109" w:rsidRDefault="00B12109" w:rsidP="00B12109">
      <w:pPr>
        <w:pStyle w:val="Bibliography"/>
      </w:pPr>
      <w:r>
        <w:t xml:space="preserve">Peterman, W. E. (2018). ResistanceGA: An R package for the optimization of resistance surfaces using genetic algorithms. </w:t>
      </w:r>
      <w:r>
        <w:rPr>
          <w:i/>
          <w:iCs/>
        </w:rPr>
        <w:t>Methods in Ecology and Evolution</w:t>
      </w:r>
      <w:r>
        <w:t xml:space="preserve">, </w:t>
      </w:r>
      <w:r>
        <w:rPr>
          <w:i/>
          <w:iCs/>
        </w:rPr>
        <w:t>9</w:t>
      </w:r>
      <w:r>
        <w:t>(6), 1638–1647. https://doi.org/10.1111/2041-210X.12984</w:t>
      </w:r>
    </w:p>
    <w:p w14:paraId="16245D4D" w14:textId="77777777" w:rsidR="00B12109" w:rsidRDefault="00B12109" w:rsidP="00B12109">
      <w:pPr>
        <w:pStyle w:val="Bibliography"/>
      </w:pPr>
      <w:r>
        <w:t xml:space="preserve">Poplin, R., Ruano-Rubio, V., DePristo, M. A., Fennell, T. J., Carneiro, M. O., Van der Auwera, G. A., Kling, D. E., Gauthier, L. D., Levy-Moonshine, A., Roazen, D., Shakir, K., Thibault, J., Chandran, S., Whelan, C., Lek, M., Gabriel, S., Daly, M. J., Neale, B., MacArthur, D. G., &amp; Banks, E. (2017). </w:t>
      </w:r>
      <w:r>
        <w:rPr>
          <w:i/>
          <w:iCs/>
        </w:rPr>
        <w:t>Scaling accurate genetic variant discovery to tens of thousands of samples</w:t>
      </w:r>
      <w:r>
        <w:t xml:space="preserve"> [Preprint]. Genomics. https://doi.org/10.1101/201178</w:t>
      </w:r>
    </w:p>
    <w:p w14:paraId="0C1C0986" w14:textId="77777777" w:rsidR="00B12109" w:rsidRDefault="00B12109" w:rsidP="00B12109">
      <w:pPr>
        <w:pStyle w:val="Bibliography"/>
      </w:pPr>
      <w:r>
        <w:t xml:space="preserve">Post, R. J., Cheke, R. A., Boakye, D. A., Wilson, M. D., Osei-Atweneboana, M. Y., Tetteh-Kumah, A., Lamberton, P. H., Crainey, J. L., Yaméogo, L., &amp; Basáñez, M.-G. (2013). Stability and change in the distribution of cytospecies of the Simulium damnosum complex </w:t>
      </w:r>
      <w:r>
        <w:lastRenderedPageBreak/>
        <w:t xml:space="preserve">(Diptera: Simuliidae) in southern Ghana from 1971 to 2011. </w:t>
      </w:r>
      <w:r>
        <w:rPr>
          <w:i/>
          <w:iCs/>
        </w:rPr>
        <w:t>Parasites &amp; Vectors</w:t>
      </w:r>
      <w:r>
        <w:t xml:space="preserve">, </w:t>
      </w:r>
      <w:r>
        <w:rPr>
          <w:i/>
          <w:iCs/>
        </w:rPr>
        <w:t>6</w:t>
      </w:r>
      <w:r>
        <w:t>(1), 205. https://doi.org/10.1186/1756-3305-6-205</w:t>
      </w:r>
    </w:p>
    <w:p w14:paraId="2AA61626" w14:textId="77777777" w:rsidR="00B12109" w:rsidRDefault="00B12109" w:rsidP="00B12109">
      <w:pPr>
        <w:pStyle w:val="Bibliography"/>
      </w:pPr>
      <w:r>
        <w:t xml:space="preserve">R Core Team. (2021). </w:t>
      </w:r>
      <w:r>
        <w:rPr>
          <w:i/>
          <w:iCs/>
        </w:rPr>
        <w:t>R: A Language and Environment for Statistical Computing</w:t>
      </w:r>
      <w:r>
        <w:t>. R Foundation for Statistical Computing. https://www.R-project.org/</w:t>
      </w:r>
    </w:p>
    <w:p w14:paraId="40AC79AF" w14:textId="77777777" w:rsidR="00B12109" w:rsidRDefault="00B12109" w:rsidP="00B12109">
      <w:pPr>
        <w:pStyle w:val="Bibliography"/>
      </w:pPr>
      <w:r>
        <w:t xml:space="preserve">Renz, A. (1987). Studies on the dynamics of transmission of onchocerciasis in a Sudan-savanna area of North Cameroon II: Seasonal and diurnal changes in the biting densities and in the age-composition of the vector population. </w:t>
      </w:r>
      <w:r>
        <w:rPr>
          <w:i/>
          <w:iCs/>
        </w:rPr>
        <w:t>Annals of Tropical Medicine &amp; Parasitology</w:t>
      </w:r>
      <w:r>
        <w:t xml:space="preserve">, </w:t>
      </w:r>
      <w:r>
        <w:rPr>
          <w:i/>
          <w:iCs/>
        </w:rPr>
        <w:t>81</w:t>
      </w:r>
      <w:r>
        <w:t>(3), 229–237. https://doi.org/10.1080/00034983.1987.11812116</w:t>
      </w:r>
    </w:p>
    <w:p w14:paraId="33C50C29" w14:textId="77777777" w:rsidR="00B12109" w:rsidRDefault="00B12109" w:rsidP="00B12109">
      <w:pPr>
        <w:pStyle w:val="Bibliography"/>
      </w:pPr>
      <w:r>
        <w:t xml:space="preserve">Renz, A., Organization, W. H., &amp; others. (1982). </w:t>
      </w:r>
      <w:r>
        <w:rPr>
          <w:i/>
          <w:iCs/>
        </w:rPr>
        <w:t>Studies on the reivasion by simulium damnosum sl into the Eastern areas of Onchocerciasis Control Programme and on the vectorial capacity of different species of the s. Damnosum complex in Togo and Benin 1982</w:t>
      </w:r>
      <w:r>
        <w:t>.</w:t>
      </w:r>
    </w:p>
    <w:p w14:paraId="297055B7" w14:textId="77777777" w:rsidR="00B12109" w:rsidRDefault="00B12109" w:rsidP="00B12109">
      <w:pPr>
        <w:pStyle w:val="Bibliography"/>
      </w:pPr>
      <w:r>
        <w:t xml:space="preserve">Richards, F. O., Boatin, B., Sauerbrey, M., &amp; Sékétéli, A. (2001). Control of onchocerciasis today: Status and challenges. </w:t>
      </w:r>
      <w:r>
        <w:rPr>
          <w:i/>
          <w:iCs/>
        </w:rPr>
        <w:t>Trends in Parasitology</w:t>
      </w:r>
      <w:r>
        <w:t xml:space="preserve">, </w:t>
      </w:r>
      <w:r>
        <w:rPr>
          <w:i/>
          <w:iCs/>
        </w:rPr>
        <w:t>17</w:t>
      </w:r>
      <w:r>
        <w:t>(12), 558–563. https://doi.org/10.1016/S1471-4922(01)02112-2</w:t>
      </w:r>
    </w:p>
    <w:p w14:paraId="559518A2" w14:textId="30939768" w:rsidR="00B12109" w:rsidRDefault="00B12109" w:rsidP="00B12109">
      <w:pPr>
        <w:pStyle w:val="Bibliography"/>
      </w:pPr>
      <w:r>
        <w:t xml:space="preserve">Rousset, F. (1997). Genetic Differentiation and Estimation of Gene Flow from </w:t>
      </w:r>
      <w:r>
        <w:rPr>
          <w:i/>
          <w:iCs/>
        </w:rPr>
        <w:t>F</w:t>
      </w:r>
      <w:r>
        <w:t xml:space="preserve"> -Statistics Under </w:t>
      </w:r>
      <w:del w:id="791" w:author="Shannon Hedtke" w:date="2022-06-20T11:22:00Z">
        <w:r w:rsidDel="00BD375B">
          <w:delText>Isolation by Distance</w:delText>
        </w:r>
      </w:del>
      <w:ins w:id="792" w:author="Shannon Hedtke" w:date="2022-06-20T11:22:00Z">
        <w:r w:rsidR="00BD375B">
          <w:t>Isolation-by-distance</w:t>
        </w:r>
      </w:ins>
      <w:r>
        <w:t xml:space="preserve">. </w:t>
      </w:r>
      <w:r>
        <w:rPr>
          <w:i/>
          <w:iCs/>
        </w:rPr>
        <w:t>Genetics</w:t>
      </w:r>
      <w:r>
        <w:t xml:space="preserve">, </w:t>
      </w:r>
      <w:r>
        <w:rPr>
          <w:i/>
          <w:iCs/>
        </w:rPr>
        <w:t>145</w:t>
      </w:r>
      <w:r>
        <w:t>(4), 1219–1228. https://doi.org/10.1093/genetics/145.4.1219</w:t>
      </w:r>
    </w:p>
    <w:p w14:paraId="53DEDFCF" w14:textId="77777777" w:rsidR="00B12109" w:rsidRDefault="00B12109" w:rsidP="00B12109">
      <w:pPr>
        <w:pStyle w:val="Bibliography"/>
      </w:pPr>
      <w:r>
        <w:t xml:space="preserve">Rue, H., Martino, S., &amp; Chopin, N. (2009). Approximate Bayesian inference for latent Gaussian models by using integrated nested Laplace approximations. </w:t>
      </w:r>
      <w:r>
        <w:rPr>
          <w:i/>
          <w:iCs/>
        </w:rPr>
        <w:t>Journal of the Royal Statistical Society: Series B (Statistical Methodology)</w:t>
      </w:r>
      <w:r>
        <w:t xml:space="preserve">, </w:t>
      </w:r>
      <w:r>
        <w:rPr>
          <w:i/>
          <w:iCs/>
        </w:rPr>
        <w:t>71</w:t>
      </w:r>
      <w:r>
        <w:t>(2), 319–392. https://doi.org/10.1111/j.1467-9868.2008.00700.x</w:t>
      </w:r>
    </w:p>
    <w:p w14:paraId="283CE3B0" w14:textId="77777777" w:rsidR="00B12109" w:rsidRDefault="00B12109" w:rsidP="00B12109">
      <w:pPr>
        <w:pStyle w:val="Bibliography"/>
      </w:pPr>
      <w:r>
        <w:lastRenderedPageBreak/>
        <w:t xml:space="preserve">Saarman, N., Burak, M., Opiro, R., Hyseni, C., Echodu, R., Dion, K., Opiyo, E. A., Dunn, A. W., Amatulli, G., Aksoy, S., &amp; Caccone, A. (2018). A spatial genetics approach to inform vector control of tsetse flies ( </w:t>
      </w:r>
      <w:r>
        <w:rPr>
          <w:i/>
          <w:iCs/>
        </w:rPr>
        <w:t>Glossina fuscipes fuscipes</w:t>
      </w:r>
      <w:r>
        <w:t xml:space="preserve"> ) in Northern Uganda. </w:t>
      </w:r>
      <w:r>
        <w:rPr>
          <w:i/>
          <w:iCs/>
        </w:rPr>
        <w:t>Ecology and Evolution</w:t>
      </w:r>
      <w:r>
        <w:t xml:space="preserve">, </w:t>
      </w:r>
      <w:r>
        <w:rPr>
          <w:i/>
          <w:iCs/>
        </w:rPr>
        <w:t>8</w:t>
      </w:r>
      <w:r>
        <w:t>(11), 5336–5354. https://doi.org/10.1002/ece3.4050</w:t>
      </w:r>
    </w:p>
    <w:p w14:paraId="42F7A876" w14:textId="77777777" w:rsidR="00B12109" w:rsidRDefault="00B12109" w:rsidP="00B12109">
      <w:pPr>
        <w:pStyle w:val="Bibliography"/>
      </w:pPr>
      <w:r>
        <w:t xml:space="preserve">Savary, P., Foltête, J., Moal, H., Vuidel, G., &amp; Garnier, S. (2021). graph4lg: A package for constructing and analysing graphs for landscape genetics in R. </w:t>
      </w:r>
      <w:r>
        <w:rPr>
          <w:i/>
          <w:iCs/>
        </w:rPr>
        <w:t>Methods in Ecology and Evolution</w:t>
      </w:r>
      <w:r>
        <w:t xml:space="preserve">, </w:t>
      </w:r>
      <w:r>
        <w:rPr>
          <w:i/>
          <w:iCs/>
        </w:rPr>
        <w:t>12</w:t>
      </w:r>
      <w:r>
        <w:t>(3), 539–547. https://doi.org/10.1111/2041-210X.13530</w:t>
      </w:r>
    </w:p>
    <w:p w14:paraId="32068252" w14:textId="77777777" w:rsidR="00B12109" w:rsidRDefault="00B12109" w:rsidP="00B12109">
      <w:pPr>
        <w:pStyle w:val="Bibliography"/>
      </w:pPr>
      <w:r>
        <w:t xml:space="preserve">Schwabl, P., Llewellyn, M. S., Landguth, E. L., Andersson, B., Kitron, U., Costales, J. A., Ocaña, S., &amp; Grijalva, M. J. (2017). Prediction and Prevention of Parasitic Diseases Using a Landscape Genomics Framework. </w:t>
      </w:r>
      <w:r>
        <w:rPr>
          <w:i/>
          <w:iCs/>
        </w:rPr>
        <w:t>Trends in Parasitology</w:t>
      </w:r>
      <w:r>
        <w:t xml:space="preserve">, </w:t>
      </w:r>
      <w:r>
        <w:rPr>
          <w:i/>
          <w:iCs/>
        </w:rPr>
        <w:t>33</w:t>
      </w:r>
      <w:r>
        <w:t>(4), 264–275. https://doi.org/10.1016/j.pt.2016.10.008</w:t>
      </w:r>
    </w:p>
    <w:p w14:paraId="3EC25A42" w14:textId="77777777" w:rsidR="00B12109" w:rsidRDefault="00B12109" w:rsidP="00B12109">
      <w:pPr>
        <w:pStyle w:val="Bibliography"/>
      </w:pPr>
      <w:r>
        <w:t xml:space="preserve">Shrestha, H., McCulloch, K., Hedtke, S. M., &amp; Grant, W. N. (2022). </w:t>
      </w:r>
      <w:r>
        <w:rPr>
          <w:i/>
          <w:iCs/>
        </w:rPr>
        <w:t xml:space="preserve">Geospatial modeling of pre-intervention prevalence of </w:t>
      </w:r>
      <w:r>
        <w:t>Onchocerca volvulus</w:t>
      </w:r>
      <w:r>
        <w:rPr>
          <w:i/>
          <w:iCs/>
        </w:rPr>
        <w:t xml:space="preserve"> infection in Ethiopia as an aid to onchocerciasis elimination</w:t>
      </w:r>
      <w:r>
        <w:t xml:space="preserve"> [Preprint]. Epidemiology. https://doi.org/10.1101/2022.01.10.22269016</w:t>
      </w:r>
    </w:p>
    <w:p w14:paraId="410D60FB" w14:textId="77777777" w:rsidR="00B12109" w:rsidRDefault="00B12109" w:rsidP="00B12109">
      <w:pPr>
        <w:pStyle w:val="Bibliography"/>
      </w:pPr>
      <w:r>
        <w:t xml:space="preserve">Slatkin, M. (1995). A measure of population subdivision based on microsatellite allele frequencies. </w:t>
      </w:r>
      <w:r>
        <w:rPr>
          <w:i/>
          <w:iCs/>
        </w:rPr>
        <w:t>Genetics</w:t>
      </w:r>
      <w:r>
        <w:t xml:space="preserve">, </w:t>
      </w:r>
      <w:r>
        <w:rPr>
          <w:i/>
          <w:iCs/>
        </w:rPr>
        <w:t>139</w:t>
      </w:r>
      <w:r>
        <w:t>(1), 457–462. https://doi.org/10.1093/genetics/139.1.457</w:t>
      </w:r>
    </w:p>
    <w:p w14:paraId="394E5034" w14:textId="77777777" w:rsidR="00B12109" w:rsidRDefault="00B12109" w:rsidP="00B12109">
      <w:pPr>
        <w:pStyle w:val="Bibliography"/>
      </w:pPr>
      <w:r>
        <w:t xml:space="preserve">Small, S. T., Labbé, F., Coulibaly, Y. I., Nutman, T. B., King, C. L., Serre, D., &amp; Zimmerman, P. A. (2019). Human Migration and the Spread of the Nematode Parasite Wuchereria bancrofti. </w:t>
      </w:r>
      <w:r>
        <w:rPr>
          <w:i/>
          <w:iCs/>
        </w:rPr>
        <w:t>Molecular Biology and Evolution</w:t>
      </w:r>
      <w:r>
        <w:t xml:space="preserve">, </w:t>
      </w:r>
      <w:r>
        <w:rPr>
          <w:i/>
          <w:iCs/>
        </w:rPr>
        <w:t>36</w:t>
      </w:r>
      <w:r>
        <w:t>(9), 1931–1941. https://doi.org/10.1093/molbev/msz116</w:t>
      </w:r>
    </w:p>
    <w:p w14:paraId="0C67BEA0" w14:textId="77777777" w:rsidR="00B12109" w:rsidRDefault="00B12109" w:rsidP="00B12109">
      <w:pPr>
        <w:pStyle w:val="Bibliography"/>
      </w:pPr>
      <w:r>
        <w:lastRenderedPageBreak/>
        <w:t xml:space="preserve">Smith, M. E., Bilal, S., Lakwo, T. L., Habomugisha, P., Tukahebwa, E., Byamukama, E., Katabarwa, M. N., Richards, F. O., Cupp, E. W., Unnasch, T. R., &amp; Michael, E. (2019). Accelerating river blindness elimination by supplementing MDA with a vegetation “slash and clear” vector control strategy: A data-driven modeling analysis. </w:t>
      </w:r>
      <w:r>
        <w:rPr>
          <w:i/>
          <w:iCs/>
        </w:rPr>
        <w:t>Scientific Reports</w:t>
      </w:r>
      <w:r>
        <w:t xml:space="preserve">, </w:t>
      </w:r>
      <w:r>
        <w:rPr>
          <w:i/>
          <w:iCs/>
        </w:rPr>
        <w:t>9</w:t>
      </w:r>
      <w:r>
        <w:t>(1), 15274. https://doi.org/10.1038/s41598-019-51835-0</w:t>
      </w:r>
    </w:p>
    <w:p w14:paraId="0308AA8A" w14:textId="77777777" w:rsidR="00B12109" w:rsidRDefault="00B12109" w:rsidP="00B12109">
      <w:pPr>
        <w:pStyle w:val="Bibliography"/>
      </w:pPr>
      <w:r>
        <w:t xml:space="preserve">Spear, S. F., Balkenhol, N., Fortin, M.-J., Mcrae, B. H., &amp; Scribner, K. (2010). Use of resistance surfaces for landscape genetic studies: Considerations for parameterization and analysis: RESISTANCE SURFACES IN LANDSCAPE GENETICS. </w:t>
      </w:r>
      <w:r>
        <w:rPr>
          <w:i/>
          <w:iCs/>
        </w:rPr>
        <w:t>Molecular Ecology</w:t>
      </w:r>
      <w:r>
        <w:t xml:space="preserve">, </w:t>
      </w:r>
      <w:r>
        <w:rPr>
          <w:i/>
          <w:iCs/>
        </w:rPr>
        <w:t>19</w:t>
      </w:r>
      <w:r>
        <w:t>(17), 3576–3591. https://doi.org/10.1111/j.1365-294X.2010.04657.x</w:t>
      </w:r>
    </w:p>
    <w:p w14:paraId="7E831C43" w14:textId="77777777" w:rsidR="00B12109" w:rsidRDefault="00B12109" w:rsidP="00B12109">
      <w:pPr>
        <w:pStyle w:val="Bibliography"/>
      </w:pPr>
      <w:r>
        <w:t xml:space="preserve">Tekle, A. H., Zouré, H. G. M., Noma, M., Boussinesq, M., Coffeng, L. E., Stolk, W. A., &amp; Remme, J. H. F. (2016). Progress towards onchocerciasis elimination in the participating countries of the African Programme for Onchocerciasis Control: Epidemiological evaluation results. </w:t>
      </w:r>
      <w:r>
        <w:rPr>
          <w:i/>
          <w:iCs/>
        </w:rPr>
        <w:t>Infectious Diseases of Poverty</w:t>
      </w:r>
      <w:r>
        <w:t xml:space="preserve">, </w:t>
      </w:r>
      <w:r>
        <w:rPr>
          <w:i/>
          <w:iCs/>
        </w:rPr>
        <w:t>5</w:t>
      </w:r>
      <w:r>
        <w:t>(1), 66. https://doi.org/10.1186/s40249-016-0160-7</w:t>
      </w:r>
    </w:p>
    <w:p w14:paraId="06E03606" w14:textId="77777777" w:rsidR="00B12109" w:rsidRDefault="00B12109" w:rsidP="00B12109">
      <w:pPr>
        <w:pStyle w:val="Bibliography"/>
      </w:pPr>
      <w:r>
        <w:t xml:space="preserve">Ubachukwu, P., &amp; Anya, A. (2006). Studies on the diurnal biting activity pattern of </w:t>
      </w:r>
      <w:r>
        <w:rPr>
          <w:i/>
          <w:iCs/>
        </w:rPr>
        <w:t xml:space="preserve"> Simulium damnosum</w:t>
      </w:r>
      <w:r>
        <w:t xml:space="preserve"> complex (Diptera: Simuliidae) in Uzo-Uwani local government area of Enugu state, NIgeria. </w:t>
      </w:r>
      <w:r>
        <w:rPr>
          <w:i/>
          <w:iCs/>
        </w:rPr>
        <w:t>Nigerian Journal of Parasitology</w:t>
      </w:r>
      <w:r>
        <w:t xml:space="preserve">, </w:t>
      </w:r>
      <w:r>
        <w:rPr>
          <w:i/>
          <w:iCs/>
        </w:rPr>
        <w:t>22</w:t>
      </w:r>
      <w:r>
        <w:t>(1). https://doi.org/10.4314/njpar.v22i1.37775</w:t>
      </w:r>
    </w:p>
    <w:p w14:paraId="62853C26" w14:textId="77777777" w:rsidR="00B12109" w:rsidRDefault="00B12109" w:rsidP="00B12109">
      <w:pPr>
        <w:pStyle w:val="Bibliography"/>
      </w:pPr>
      <w:r>
        <w:t xml:space="preserve">van Etten, J. (2017). R package gdistance: Distances and routes on geographical grids. </w:t>
      </w:r>
      <w:r>
        <w:rPr>
          <w:i/>
          <w:iCs/>
        </w:rPr>
        <w:t>Journal of Statistical Software</w:t>
      </w:r>
      <w:r>
        <w:t xml:space="preserve">, </w:t>
      </w:r>
      <w:r>
        <w:rPr>
          <w:i/>
          <w:iCs/>
        </w:rPr>
        <w:t>76</w:t>
      </w:r>
      <w:r>
        <w:t>(1), 1–21.</w:t>
      </w:r>
    </w:p>
    <w:p w14:paraId="2C6171F2" w14:textId="77777777" w:rsidR="00B12109" w:rsidRDefault="00B12109" w:rsidP="00B12109">
      <w:pPr>
        <w:pStyle w:val="Bibliography"/>
      </w:pPr>
      <w:r>
        <w:t xml:space="preserve">Vos, A. S. de, Stolk, W. A., Coffeng, L. E., &amp; Vlas, S. J. de. (2021). The impact of mass drug administration expansion to low onchocerciasis prevalence settings in case of </w:t>
      </w:r>
      <w:r>
        <w:lastRenderedPageBreak/>
        <w:t xml:space="preserve">connected villages. </w:t>
      </w:r>
      <w:r>
        <w:rPr>
          <w:i/>
          <w:iCs/>
        </w:rPr>
        <w:t>PLOS Neglected Tropical Diseases</w:t>
      </w:r>
      <w:r>
        <w:t xml:space="preserve">, </w:t>
      </w:r>
      <w:r>
        <w:rPr>
          <w:i/>
          <w:iCs/>
        </w:rPr>
        <w:t>15</w:t>
      </w:r>
      <w:r>
        <w:t>(5), e0009011. https://doi.org/10.1371/journal.pntd.0009011</w:t>
      </w:r>
    </w:p>
    <w:p w14:paraId="315D1939" w14:textId="77777777" w:rsidR="00B12109" w:rsidRDefault="00B12109" w:rsidP="00B12109">
      <w:pPr>
        <w:pStyle w:val="Bibliography"/>
      </w:pPr>
      <w:r w:rsidRPr="005B1C67">
        <w:rPr>
          <w:lang w:val="de-DE"/>
        </w:rPr>
        <w:t xml:space="preserve">Wahl, G., Enyong, P., Ngosso, A., Schibel, J. M., Moyou, R., Tubbesing, H., Ekale, D., &amp; Renz, A. (1998). </w:t>
      </w:r>
      <w:r>
        <w:rPr>
          <w:i/>
          <w:iCs/>
        </w:rPr>
        <w:t>Onchocerca ochengi</w:t>
      </w:r>
      <w:r>
        <w:t xml:space="preserve">: Epidemiological evidence of cross-protection against </w:t>
      </w:r>
      <w:r>
        <w:rPr>
          <w:i/>
          <w:iCs/>
        </w:rPr>
        <w:t>Onchocerca volvulus</w:t>
      </w:r>
      <w:r>
        <w:t xml:space="preserve"> in man. </w:t>
      </w:r>
      <w:r>
        <w:rPr>
          <w:i/>
          <w:iCs/>
        </w:rPr>
        <w:t>Parasitology</w:t>
      </w:r>
      <w:r>
        <w:t xml:space="preserve">, </w:t>
      </w:r>
      <w:r>
        <w:rPr>
          <w:i/>
          <w:iCs/>
        </w:rPr>
        <w:t>116</w:t>
      </w:r>
      <w:r>
        <w:t>(4), 349–362. https://doi.org/10.1017/S003118209700228X</w:t>
      </w:r>
    </w:p>
    <w:p w14:paraId="5B9D5E0C" w14:textId="77777777" w:rsidR="00B12109" w:rsidRDefault="00B12109" w:rsidP="00B12109">
      <w:pPr>
        <w:pStyle w:val="Bibliography"/>
      </w:pPr>
      <w:r>
        <w:t xml:space="preserve">Walsh, J., Davies, J., Le Berre, R., &amp; others. (1979). Entomological aspects of the first five years of the Onchocerciasis Control Programme in the Volta River Basin. </w:t>
      </w:r>
      <w:r>
        <w:rPr>
          <w:i/>
          <w:iCs/>
        </w:rPr>
        <w:t>Tropenmed Parasitol</w:t>
      </w:r>
      <w:r>
        <w:t xml:space="preserve">, </w:t>
      </w:r>
      <w:r>
        <w:rPr>
          <w:i/>
          <w:iCs/>
        </w:rPr>
        <w:t>30</w:t>
      </w:r>
      <w:r>
        <w:t>(3), 328–344.</w:t>
      </w:r>
    </w:p>
    <w:p w14:paraId="3F2DD0FF" w14:textId="77777777" w:rsidR="00B12109" w:rsidRDefault="00B12109" w:rsidP="00B12109">
      <w:pPr>
        <w:pStyle w:val="Bibliography"/>
      </w:pPr>
      <w:r>
        <w:t xml:space="preserve">Wang, I. J. (2013). EXAMINING THE FULL EFFECTS OF LANDSCAPE HETEROGENEITY ON SPATIAL GENETIC VARIATION: A MULTIPLE MATRIX REGRESSION APPROACH FOR QUANTIFYING GEOGRAPHIC AND ECOLOGICAL ISOLATION: SPECIAL SECTION. </w:t>
      </w:r>
      <w:r>
        <w:rPr>
          <w:i/>
          <w:iCs/>
        </w:rPr>
        <w:t>Evolution</w:t>
      </w:r>
      <w:r>
        <w:t xml:space="preserve">, </w:t>
      </w:r>
      <w:r>
        <w:rPr>
          <w:i/>
          <w:iCs/>
        </w:rPr>
        <w:t>67</w:t>
      </w:r>
      <w:r>
        <w:t>(12), 3403–3411. https://doi.org/10.1111/evo.12134</w:t>
      </w:r>
    </w:p>
    <w:p w14:paraId="5BB789EC" w14:textId="77777777" w:rsidR="00B12109" w:rsidRDefault="00B12109" w:rsidP="00B12109">
      <w:pPr>
        <w:pStyle w:val="Bibliography"/>
      </w:pPr>
      <w:r>
        <w:t xml:space="preserve">Wang, I. J., Savage, W. K., &amp; Bradley Shaffer, H. (2009). Landscape genetics and least-cost path analysis reveal unexpected dispersal routes in the California tiger salamander ( </w:t>
      </w:r>
      <w:r>
        <w:rPr>
          <w:i/>
          <w:iCs/>
        </w:rPr>
        <w:t>Ambystoma californiense</w:t>
      </w:r>
      <w:r>
        <w:t xml:space="preserve"> ). </w:t>
      </w:r>
      <w:r>
        <w:rPr>
          <w:i/>
          <w:iCs/>
        </w:rPr>
        <w:t>Molecular Ecology</w:t>
      </w:r>
      <w:r>
        <w:t xml:space="preserve">, </w:t>
      </w:r>
      <w:r>
        <w:rPr>
          <w:i/>
          <w:iCs/>
        </w:rPr>
        <w:t>18</w:t>
      </w:r>
      <w:r>
        <w:t>(7), 1365–1374. https://doi.org/10.1111/j.1365-294X.2009.04122.x</w:t>
      </w:r>
    </w:p>
    <w:p w14:paraId="2B3300EC" w14:textId="77777777" w:rsidR="00B12109" w:rsidRDefault="00B12109" w:rsidP="00B12109">
      <w:pPr>
        <w:pStyle w:val="Bibliography"/>
      </w:pPr>
      <w:r>
        <w:t xml:space="preserve">WHO. (2020). </w:t>
      </w:r>
      <w:r>
        <w:rPr>
          <w:i/>
          <w:iCs/>
        </w:rPr>
        <w:t>Report of the Third Meeting of the WHO Onchocerciasis Technical Advisory Subgroup Geneva, Switzerland, 26‒28 February 2019</w:t>
      </w:r>
      <w:r>
        <w:t>. https://www.who.int/publications-detail-redirect/9789240006638</w:t>
      </w:r>
    </w:p>
    <w:p w14:paraId="5EB71D92" w14:textId="77777777" w:rsidR="00B12109" w:rsidRDefault="00B12109" w:rsidP="00B12109">
      <w:pPr>
        <w:pStyle w:val="Bibliography"/>
      </w:pPr>
      <w:r>
        <w:t xml:space="preserve">Yaméogo, L. (2008). Special Intervention Zones. </w:t>
      </w:r>
      <w:r>
        <w:rPr>
          <w:i/>
          <w:iCs/>
        </w:rPr>
        <w:t>Annals of Tropical Medicine &amp; Parasitology</w:t>
      </w:r>
      <w:r>
        <w:t xml:space="preserve">, </w:t>
      </w:r>
      <w:r>
        <w:rPr>
          <w:i/>
          <w:iCs/>
        </w:rPr>
        <w:t>102</w:t>
      </w:r>
      <w:r>
        <w:t>(sup1), 23–24. https://doi.org/10.1179/136485908X337445</w:t>
      </w:r>
    </w:p>
    <w:p w14:paraId="31F660F4" w14:textId="77777777" w:rsidR="00B12109" w:rsidRDefault="00B12109" w:rsidP="00B12109">
      <w:pPr>
        <w:pStyle w:val="Bibliography"/>
      </w:pPr>
      <w:r>
        <w:lastRenderedPageBreak/>
        <w:t xml:space="preserve">Zarroug, I. M. A., Elaagip, A., Gumaa, S. G., Ali, A. K., Ahmed, A., Siam, H. A. M., Abdelgadir, D. M., Surakat, O. A., Olamiju, O. J., Boakye, D. A., Aziz, N., &amp; Hashim, K. (2019). Notes on distribution of </w:t>
      </w:r>
      <w:r>
        <w:rPr>
          <w:i/>
          <w:iCs/>
        </w:rPr>
        <w:t>Simulium damnosum s. L.</w:t>
      </w:r>
      <w:r>
        <w:t xml:space="preserve"> along Atbara River in Galabat sub-focus, eastern Sudan. </w:t>
      </w:r>
      <w:r>
        <w:rPr>
          <w:i/>
          <w:iCs/>
        </w:rPr>
        <w:t>BMC Infectious Diseases</w:t>
      </w:r>
      <w:r>
        <w:t xml:space="preserve">, </w:t>
      </w:r>
      <w:r>
        <w:rPr>
          <w:i/>
          <w:iCs/>
        </w:rPr>
        <w:t>19</w:t>
      </w:r>
      <w:r>
        <w:t>(1), 477. https://doi.org/10.1186/s12879-019-4113-1</w:t>
      </w:r>
    </w:p>
    <w:p w14:paraId="53F22E3B" w14:textId="77777777" w:rsidR="00B12109" w:rsidRDefault="00B12109" w:rsidP="00B12109">
      <w:pPr>
        <w:pStyle w:val="Bibliography"/>
      </w:pPr>
      <w:r>
        <w:t xml:space="preserve">Zarroug, I. M. A., Hashim, K., Elaagip, A., Samy, A. M., Frah, E. A. M., ElMubarak, W. A., Mohamed, H. A., Deran, T. C. M., Aziz, N., &amp; Higazi, T. B. (2016). Seasonal Variation in Biting Rates of Simulium damnosum sensu lato, Vector of Onchocerca volvulus, in Two Sudanese Foci. </w:t>
      </w:r>
      <w:r>
        <w:rPr>
          <w:i/>
          <w:iCs/>
        </w:rPr>
        <w:t>PLOS ONE</w:t>
      </w:r>
      <w:r>
        <w:t xml:space="preserve">, </w:t>
      </w:r>
      <w:r>
        <w:rPr>
          <w:i/>
          <w:iCs/>
        </w:rPr>
        <w:t>11</w:t>
      </w:r>
      <w:r>
        <w:t>(3). https://doi.org/10.1371/journal.pone.0150309</w:t>
      </w:r>
    </w:p>
    <w:p w14:paraId="0CE4731D" w14:textId="77777777" w:rsidR="00B12109" w:rsidRDefault="00B12109" w:rsidP="00B12109">
      <w:pPr>
        <w:pStyle w:val="Bibliography"/>
      </w:pPr>
      <w:r>
        <w:t xml:space="preserve">Zouré, H. G., Noma, M., Tekle, A. H., Amazigo, U. V., Diggle, P. J., Giorgi, E., &amp; Remme, J. H. (2014). The geographic distribution of onchocerciasis in the 20 participating countries of the African Programme for Onchocerciasis Control: (2) pre-control endemicity levels and estimated number infected. </w:t>
      </w:r>
      <w:r>
        <w:rPr>
          <w:i/>
          <w:iCs/>
        </w:rPr>
        <w:t>Parasites &amp; Vectors</w:t>
      </w:r>
      <w:r>
        <w:t xml:space="preserve">, </w:t>
      </w:r>
      <w:r>
        <w:rPr>
          <w:i/>
          <w:iCs/>
        </w:rPr>
        <w:t>7</w:t>
      </w:r>
      <w:r>
        <w:t>(1), 326. https://doi.org/10.1186/1756-3305-7-326</w:t>
      </w:r>
    </w:p>
    <w:p w14:paraId="6F421F0C" w14:textId="77777777" w:rsidR="00297BA1" w:rsidRDefault="00872DF5" w:rsidP="00B27B4E">
      <w:pPr>
        <w:pStyle w:val="BodyText"/>
        <w:spacing w:line="360" w:lineRule="auto"/>
      </w:pPr>
      <w:r>
        <w:fldChar w:fldCharType="end"/>
      </w:r>
      <w:bookmarkEnd w:id="1"/>
      <w:bookmarkEnd w:id="554"/>
      <w:bookmarkEnd w:id="555"/>
    </w:p>
    <w:p w14:paraId="6AE343BC" w14:textId="77777777" w:rsidR="00297BA1" w:rsidRDefault="00297BA1" w:rsidP="00B27B4E">
      <w:pPr>
        <w:pStyle w:val="BodyText"/>
        <w:spacing w:line="360" w:lineRule="auto"/>
      </w:pPr>
    </w:p>
    <w:p w14:paraId="06470940" w14:textId="77777777" w:rsidR="00021949" w:rsidRPr="00021949" w:rsidRDefault="00297BA1" w:rsidP="00021949">
      <w:pPr>
        <w:pStyle w:val="EndNoteBibliography"/>
        <w:spacing w:after="0"/>
        <w:ind w:left="720" w:hanging="720"/>
      </w:pPr>
      <w:r>
        <w:fldChar w:fldCharType="begin"/>
      </w:r>
      <w:r>
        <w:instrText xml:space="preserve"> ADDIN EN.REFLIST </w:instrText>
      </w:r>
      <w:r>
        <w:fldChar w:fldCharType="separate"/>
      </w:r>
      <w:r w:rsidR="00021949" w:rsidRPr="00021949">
        <w:t>1.</w:t>
      </w:r>
      <w:r w:rsidR="00021949" w:rsidRPr="00021949">
        <w:tab/>
        <w:t xml:space="preserve">Li, H., </w:t>
      </w:r>
      <w:r w:rsidR="00021949" w:rsidRPr="00021949">
        <w:rPr>
          <w:i/>
        </w:rPr>
        <w:t>Aligning sequence reads, clone sequences and assembly contigs with BWA-MEM.</w:t>
      </w:r>
      <w:r w:rsidR="00021949" w:rsidRPr="00021949">
        <w:t xml:space="preserve"> 2013. </w:t>
      </w:r>
      <w:r w:rsidR="00021949" w:rsidRPr="00021949">
        <w:rPr>
          <w:b/>
        </w:rPr>
        <w:t>arXiv:1303.3997v2 [q-bio.GN]</w:t>
      </w:r>
      <w:r w:rsidR="00021949" w:rsidRPr="00021949">
        <w:t>.</w:t>
      </w:r>
    </w:p>
    <w:p w14:paraId="59CACBAB" w14:textId="77777777" w:rsidR="00021949" w:rsidRPr="00021949" w:rsidRDefault="00021949" w:rsidP="00021949">
      <w:pPr>
        <w:pStyle w:val="EndNoteBibliography"/>
        <w:spacing w:after="0"/>
        <w:ind w:left="720" w:hanging="720"/>
      </w:pPr>
      <w:r w:rsidRPr="00021949">
        <w:t>2.</w:t>
      </w:r>
      <w:r w:rsidRPr="00021949">
        <w:tab/>
        <w:t xml:space="preserve">Li, H., et al., </w:t>
      </w:r>
      <w:r w:rsidRPr="00021949">
        <w:rPr>
          <w:i/>
        </w:rPr>
        <w:t>The Sequence Alignment/Map format and SAMtools.</w:t>
      </w:r>
      <w:r w:rsidRPr="00021949">
        <w:t xml:space="preserve"> Bioinformatics, 2009. </w:t>
      </w:r>
      <w:r w:rsidRPr="00021949">
        <w:rPr>
          <w:b/>
        </w:rPr>
        <w:t>25</w:t>
      </w:r>
      <w:r w:rsidRPr="00021949">
        <w:t>(16): p. 2078-2079.</w:t>
      </w:r>
    </w:p>
    <w:p w14:paraId="5D9753A8" w14:textId="77777777" w:rsidR="00021949" w:rsidRPr="00021949" w:rsidRDefault="00021949" w:rsidP="00021949">
      <w:pPr>
        <w:pStyle w:val="EndNoteBibliography"/>
        <w:spacing w:after="0"/>
        <w:ind w:left="720" w:hanging="720"/>
      </w:pPr>
      <w:r w:rsidRPr="00021949">
        <w:t>3.</w:t>
      </w:r>
      <w:r w:rsidRPr="00021949">
        <w:tab/>
        <w:t xml:space="preserve">Bankevich, A., et al., </w:t>
      </w:r>
      <w:r w:rsidRPr="00021949">
        <w:rPr>
          <w:i/>
        </w:rPr>
        <w:t>SPAdes: a new genome assembly algorithm and its applications to single-cell sequencing.</w:t>
      </w:r>
      <w:r w:rsidRPr="00021949">
        <w:t xml:space="preserve"> J Comput Biol, 2012. </w:t>
      </w:r>
      <w:r w:rsidRPr="00021949">
        <w:rPr>
          <w:b/>
        </w:rPr>
        <w:t>19</w:t>
      </w:r>
      <w:r w:rsidRPr="00021949">
        <w:t>(5): p. 455-77.</w:t>
      </w:r>
    </w:p>
    <w:p w14:paraId="53BAB50D" w14:textId="77777777" w:rsidR="00021949" w:rsidRPr="00021949" w:rsidRDefault="00021949" w:rsidP="00021949">
      <w:pPr>
        <w:pStyle w:val="EndNoteBibliography"/>
        <w:spacing w:after="0"/>
        <w:ind w:left="720" w:hanging="720"/>
      </w:pPr>
      <w:r w:rsidRPr="00021949">
        <w:t>4.</w:t>
      </w:r>
      <w:r w:rsidRPr="00021949">
        <w:tab/>
        <w:t xml:space="preserve">Zerbino, D.R. and E. Birney, </w:t>
      </w:r>
      <w:r w:rsidRPr="00021949">
        <w:rPr>
          <w:i/>
        </w:rPr>
        <w:t>Velvet: Algorithms for de novo short read assembly using de Bruijn graphs.</w:t>
      </w:r>
      <w:r w:rsidRPr="00021949">
        <w:t xml:space="preserve"> Genome Res, 2008. </w:t>
      </w:r>
      <w:r w:rsidRPr="00021949">
        <w:rPr>
          <w:b/>
        </w:rPr>
        <w:t>18</w:t>
      </w:r>
      <w:r w:rsidRPr="00021949">
        <w:t>: p. 821-829.</w:t>
      </w:r>
    </w:p>
    <w:p w14:paraId="45ACB4D3" w14:textId="77777777" w:rsidR="00021949" w:rsidRPr="00021949" w:rsidRDefault="00021949" w:rsidP="00021949">
      <w:pPr>
        <w:pStyle w:val="EndNoteBibliography"/>
        <w:spacing w:after="0"/>
        <w:ind w:left="720" w:hanging="720"/>
      </w:pPr>
      <w:r w:rsidRPr="00021949">
        <w:t>5.</w:t>
      </w:r>
      <w:r w:rsidRPr="00021949">
        <w:tab/>
        <w:t xml:space="preserve">Walker, B.J., et al., </w:t>
      </w:r>
      <w:r w:rsidRPr="00021949">
        <w:rPr>
          <w:i/>
        </w:rPr>
        <w:t>Pilon: an integrated tool for comprehensive microbial variant detection and genome assembly improvement.</w:t>
      </w:r>
      <w:r w:rsidRPr="00021949">
        <w:t xml:space="preserve"> PLoS One, 2014. </w:t>
      </w:r>
      <w:r w:rsidRPr="00021949">
        <w:rPr>
          <w:b/>
        </w:rPr>
        <w:t>9</w:t>
      </w:r>
      <w:r w:rsidRPr="00021949">
        <w:t>(11): p. e112963.</w:t>
      </w:r>
    </w:p>
    <w:p w14:paraId="1D4F138E" w14:textId="77777777" w:rsidR="00021949" w:rsidRPr="00021949" w:rsidRDefault="00021949" w:rsidP="00021949">
      <w:pPr>
        <w:pStyle w:val="EndNoteBibliography"/>
        <w:spacing w:after="0"/>
        <w:ind w:left="720" w:hanging="720"/>
      </w:pPr>
      <w:r w:rsidRPr="00021949">
        <w:lastRenderedPageBreak/>
        <w:t>6.</w:t>
      </w:r>
      <w:r w:rsidRPr="00021949">
        <w:tab/>
        <w:t xml:space="preserve">Maddison, W.P. and D.R. Maddison, </w:t>
      </w:r>
      <w:r w:rsidRPr="00021949">
        <w:rPr>
          <w:i/>
        </w:rPr>
        <w:t>Mesquite: a modular system for evolutionary analysis</w:t>
      </w:r>
      <w:r w:rsidRPr="00021949">
        <w:t>. 2018.</w:t>
      </w:r>
    </w:p>
    <w:p w14:paraId="15E28DAA" w14:textId="77777777" w:rsidR="00021949" w:rsidRPr="00021949" w:rsidRDefault="00021949" w:rsidP="00021949">
      <w:pPr>
        <w:pStyle w:val="EndNoteBibliography"/>
        <w:spacing w:after="0"/>
        <w:ind w:left="720" w:hanging="720"/>
      </w:pPr>
      <w:r w:rsidRPr="00021949">
        <w:t>7.</w:t>
      </w:r>
      <w:r w:rsidRPr="00021949">
        <w:tab/>
        <w:t xml:space="preserve">Day, J.C., H.S. Gweon, and R.J. Post, </w:t>
      </w:r>
      <w:r w:rsidRPr="00021949">
        <w:rPr>
          <w:i/>
        </w:rPr>
        <w:t>Sequence and organization of the complete mitochondrial genome of the blackfly Simulium variegatum (Diptera: Simuliidae).</w:t>
      </w:r>
      <w:r w:rsidRPr="00021949">
        <w:t xml:space="preserve"> Mitochondrial DNA B Resour, 2016. </w:t>
      </w:r>
      <w:r w:rsidRPr="00021949">
        <w:rPr>
          <w:b/>
        </w:rPr>
        <w:t>1</w:t>
      </w:r>
      <w:r w:rsidRPr="00021949">
        <w:t>(1): p. 799-801.</w:t>
      </w:r>
    </w:p>
    <w:p w14:paraId="158DC0DE" w14:textId="77777777" w:rsidR="00021949" w:rsidRPr="00021949" w:rsidRDefault="00021949" w:rsidP="00021949">
      <w:pPr>
        <w:pStyle w:val="EndNoteBibliography"/>
        <w:spacing w:after="0"/>
        <w:ind w:left="720" w:hanging="720"/>
      </w:pPr>
      <w:r w:rsidRPr="00021949">
        <w:t>8.</w:t>
      </w:r>
      <w:r w:rsidRPr="00021949">
        <w:tab/>
        <w:t xml:space="preserve">Garrison, E. and G. Marth, </w:t>
      </w:r>
      <w:r w:rsidRPr="00021949">
        <w:rPr>
          <w:i/>
        </w:rPr>
        <w:t>Haplotype-based variant detection from short-read sequencing.</w:t>
      </w:r>
      <w:r w:rsidRPr="00021949">
        <w:t xml:space="preserve"> arXiv preprint, 2012. </w:t>
      </w:r>
      <w:r w:rsidRPr="00021949">
        <w:rPr>
          <w:b/>
        </w:rPr>
        <w:t>arXiv:1207.3907 [q-bio.GN]</w:t>
      </w:r>
      <w:r w:rsidRPr="00021949">
        <w:t>.</w:t>
      </w:r>
    </w:p>
    <w:p w14:paraId="6A530766" w14:textId="77777777" w:rsidR="00021949" w:rsidRPr="00021949" w:rsidRDefault="00021949" w:rsidP="00021949">
      <w:pPr>
        <w:pStyle w:val="EndNoteBibliography"/>
        <w:spacing w:after="0"/>
        <w:ind w:left="720" w:hanging="720"/>
      </w:pPr>
      <w:r w:rsidRPr="00021949">
        <w:t>9.</w:t>
      </w:r>
      <w:r w:rsidRPr="00021949">
        <w:tab/>
        <w:t xml:space="preserve">van der Auwera, G.A., et al., </w:t>
      </w:r>
      <w:r w:rsidRPr="00021949">
        <w:rPr>
          <w:i/>
        </w:rPr>
        <w:t>From FastQ data to high-confidence variant calls: the Genome Analysis Toolkit best practices pipeline.</w:t>
      </w:r>
      <w:r w:rsidRPr="00021949">
        <w:t xml:space="preserve"> Current Protocols in Bioinformatics, 2013. </w:t>
      </w:r>
      <w:r w:rsidRPr="00021949">
        <w:rPr>
          <w:b/>
        </w:rPr>
        <w:t>43</w:t>
      </w:r>
      <w:r w:rsidRPr="00021949">
        <w:t>: p. 11.10.1-11.10.33.</w:t>
      </w:r>
    </w:p>
    <w:p w14:paraId="23198CFE" w14:textId="77777777" w:rsidR="00021949" w:rsidRPr="00021949" w:rsidRDefault="00021949" w:rsidP="00021949">
      <w:pPr>
        <w:pStyle w:val="EndNoteBibliography"/>
        <w:spacing w:after="0"/>
        <w:ind w:left="720" w:hanging="720"/>
      </w:pPr>
      <w:r w:rsidRPr="00021949">
        <w:t>10.</w:t>
      </w:r>
      <w:r w:rsidRPr="00021949">
        <w:tab/>
        <w:t xml:space="preserve">Danecek, P., et al., </w:t>
      </w:r>
      <w:r w:rsidRPr="00021949">
        <w:rPr>
          <w:i/>
        </w:rPr>
        <w:t>The variant call format and VCFtools.</w:t>
      </w:r>
      <w:r w:rsidRPr="00021949">
        <w:t xml:space="preserve"> Bioinformatics, 2011. </w:t>
      </w:r>
      <w:r w:rsidRPr="00021949">
        <w:rPr>
          <w:b/>
        </w:rPr>
        <w:t>27</w:t>
      </w:r>
      <w:r w:rsidRPr="00021949">
        <w:t>(15): p. 2156-8.</w:t>
      </w:r>
    </w:p>
    <w:p w14:paraId="7FB92916" w14:textId="77777777" w:rsidR="00021949" w:rsidRPr="00021949" w:rsidRDefault="00021949" w:rsidP="00021949">
      <w:pPr>
        <w:pStyle w:val="EndNoteBibliography"/>
        <w:spacing w:after="0"/>
        <w:ind w:left="720" w:hanging="720"/>
      </w:pPr>
      <w:r w:rsidRPr="00021949">
        <w:t>11.</w:t>
      </w:r>
      <w:r w:rsidRPr="00021949">
        <w:tab/>
        <w:t xml:space="preserve">Garrison, E., et al., </w:t>
      </w:r>
      <w:r w:rsidRPr="00021949">
        <w:rPr>
          <w:i/>
        </w:rPr>
        <w:t>Vcflib and tools for processing the VCF variant call format.</w:t>
      </w:r>
      <w:r w:rsidRPr="00021949">
        <w:t xml:space="preserve"> bioRxiv, 2021. </w:t>
      </w:r>
      <w:r w:rsidRPr="00021949">
        <w:rPr>
          <w:b/>
        </w:rPr>
        <w:t>2021.05.21.445151</w:t>
      </w:r>
      <w:r w:rsidRPr="00021949">
        <w:t>.</w:t>
      </w:r>
    </w:p>
    <w:p w14:paraId="6D306572" w14:textId="77777777" w:rsidR="00021949" w:rsidRPr="00021949" w:rsidRDefault="00021949" w:rsidP="00021949">
      <w:pPr>
        <w:pStyle w:val="EndNoteBibliography"/>
        <w:ind w:left="720" w:hanging="720"/>
      </w:pPr>
      <w:r w:rsidRPr="00021949">
        <w:t>12.</w:t>
      </w:r>
      <w:r w:rsidRPr="00021949">
        <w:tab/>
        <w:t xml:space="preserve">Danecek, P., et al., </w:t>
      </w:r>
      <w:r w:rsidRPr="00021949">
        <w:rPr>
          <w:i/>
        </w:rPr>
        <w:t>Twelve years of SAMtools and BCFtools.</w:t>
      </w:r>
      <w:r w:rsidRPr="00021949">
        <w:t xml:space="preserve"> Gigascience, 2021. </w:t>
      </w:r>
      <w:r w:rsidRPr="00021949">
        <w:rPr>
          <w:b/>
        </w:rPr>
        <w:t>10</w:t>
      </w:r>
      <w:r w:rsidRPr="00021949">
        <w:t>(2).</w:t>
      </w:r>
    </w:p>
    <w:p w14:paraId="49C28CAD" w14:textId="7D6A2C3F" w:rsidR="00872DF5" w:rsidRPr="00872DF5" w:rsidRDefault="00297BA1" w:rsidP="00B27B4E">
      <w:pPr>
        <w:pStyle w:val="BodyText"/>
        <w:spacing w:line="360" w:lineRule="auto"/>
      </w:pPr>
      <w:r>
        <w:fldChar w:fldCharType="end"/>
      </w:r>
    </w:p>
    <w:sectPr w:rsidR="00872DF5" w:rsidRPr="00872DF5" w:rsidSect="000B10A5">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Shannon Hedtke" w:date="2022-06-20T14:31:00Z" w:initials="SH">
    <w:p w14:paraId="3EB94B8D" w14:textId="423D4B7D" w:rsidR="00662BFE" w:rsidRDefault="00662BFE">
      <w:pPr>
        <w:pStyle w:val="CommentText"/>
      </w:pPr>
      <w:r>
        <w:rPr>
          <w:rStyle w:val="CommentReference"/>
        </w:rPr>
        <w:annotationRef/>
      </w:r>
      <w:r>
        <w:t>I think this is a UK journal so British spelling</w:t>
      </w:r>
    </w:p>
  </w:comment>
  <w:comment w:id="3" w:author="Shannon Hedtke" w:date="2022-06-17T14:00:00Z" w:initials="SH">
    <w:p w14:paraId="34B61CB4" w14:textId="77777777" w:rsidR="003D3270" w:rsidRDefault="003D3270">
      <w:pPr>
        <w:pStyle w:val="CommentText"/>
      </w:pPr>
      <w:r>
        <w:rPr>
          <w:rStyle w:val="CommentReference"/>
        </w:rPr>
        <w:annotationRef/>
      </w:r>
      <w:r>
        <w:t>This title refers to method and I would make it about results/questions</w:t>
      </w:r>
    </w:p>
    <w:p w14:paraId="2FBCC307" w14:textId="77777777" w:rsidR="003D3270" w:rsidRDefault="003D3270">
      <w:pPr>
        <w:pStyle w:val="CommentText"/>
      </w:pPr>
    </w:p>
    <w:p w14:paraId="0D40B838" w14:textId="77777777" w:rsidR="003D3270" w:rsidRDefault="003D3270">
      <w:pPr>
        <w:pStyle w:val="CommentText"/>
      </w:pPr>
      <w:r>
        <w:t>The aim of the journal is:</w:t>
      </w:r>
    </w:p>
    <w:p w14:paraId="4E2B6F02" w14:textId="77777777" w:rsidR="003D3270" w:rsidRDefault="003D3270">
      <w:pPr>
        <w:pStyle w:val="CommentText"/>
        <w:rPr>
          <w:rFonts w:ascii="Segoe UI" w:hAnsi="Segoe UI" w:cs="Segoe UI"/>
          <w:color w:val="333333"/>
          <w:sz w:val="27"/>
          <w:szCs w:val="27"/>
          <w:shd w:val="clear" w:color="auto" w:fill="FFFFFF"/>
        </w:rPr>
      </w:pPr>
      <w:r>
        <w:rPr>
          <w:rFonts w:ascii="Segoe UI" w:hAnsi="Segoe UI" w:cs="Segoe UI"/>
          <w:color w:val="333333"/>
          <w:sz w:val="27"/>
          <w:szCs w:val="27"/>
          <w:shd w:val="clear" w:color="auto" w:fill="FFFFFF"/>
        </w:rPr>
        <w:t>to identify and assess research and information gaps that hinder progress towards new interventions for a particular public health problem in the developing world. Moreover, it provides a platform for discussion of the issues raised, in order to advance research and evidence building for improved public health interventions in poor settings.</w:t>
      </w:r>
    </w:p>
    <w:p w14:paraId="3CEA0037" w14:textId="77777777" w:rsidR="003D3270" w:rsidRDefault="003D3270">
      <w:pPr>
        <w:pStyle w:val="CommentText"/>
        <w:rPr>
          <w:rFonts w:ascii="Segoe UI" w:hAnsi="Segoe UI" w:cs="Segoe UI"/>
          <w:color w:val="333333"/>
          <w:sz w:val="27"/>
          <w:szCs w:val="27"/>
          <w:shd w:val="clear" w:color="auto" w:fill="FFFFFF"/>
        </w:rPr>
      </w:pPr>
    </w:p>
    <w:p w14:paraId="3B987F23" w14:textId="0BD61D07" w:rsidR="003D3270" w:rsidRDefault="003D3270">
      <w:pPr>
        <w:pStyle w:val="CommentText"/>
      </w:pPr>
    </w:p>
  </w:comment>
  <w:comment w:id="4" w:author="Shannon Hedtke" w:date="2022-06-18T10:45:00Z" w:initials="SH">
    <w:p w14:paraId="24C66507" w14:textId="77777777" w:rsidR="00F433AE" w:rsidRDefault="00F433AE">
      <w:pPr>
        <w:pStyle w:val="CommentText"/>
      </w:pPr>
      <w:r>
        <w:rPr>
          <w:rStyle w:val="CommentReference"/>
        </w:rPr>
        <w:annotationRef/>
      </w:r>
      <w:r>
        <w:t>For example, here is the title I came up with for ASP on your results:</w:t>
      </w:r>
    </w:p>
    <w:p w14:paraId="1E4AD032" w14:textId="77777777" w:rsidR="00F433AE" w:rsidRDefault="00F433AE">
      <w:pPr>
        <w:pStyle w:val="CommentText"/>
        <w:rPr>
          <w:rFonts w:ascii="Arial" w:hAnsi="Arial" w:cs="Arial"/>
          <w:color w:val="000000"/>
          <w:shd w:val="clear" w:color="auto" w:fill="FFFFFF"/>
        </w:rPr>
      </w:pPr>
      <w:r>
        <w:rPr>
          <w:rStyle w:val="markjdn3hdt4q"/>
          <w:rFonts w:ascii="Arial" w:hAnsi="Arial" w:cs="Arial"/>
          <w:color w:val="000000"/>
          <w:bdr w:val="none" w:sz="0" w:space="0" w:color="auto" w:frame="1"/>
          <w:shd w:val="clear" w:color="auto" w:fill="FFFFFF"/>
        </w:rPr>
        <w:t>Synthesising</w:t>
      </w:r>
      <w:r>
        <w:rPr>
          <w:rFonts w:ascii="Arial" w:hAnsi="Arial" w:cs="Arial"/>
          <w:color w:val="000000"/>
          <w:shd w:val="clear" w:color="auto" w:fill="FFFFFF"/>
        </w:rPr>
        <w:t> environmental, epidemiological, and genetic data to assist decision making for onchocerciasis elimination</w:t>
      </w:r>
    </w:p>
    <w:p w14:paraId="0267E79A" w14:textId="6C2F4E0B" w:rsidR="00F433AE" w:rsidRPr="00F433AE" w:rsidRDefault="00F433AE">
      <w:pPr>
        <w:pStyle w:val="CommentText"/>
        <w:rPr>
          <w:rFonts w:ascii="Arial" w:hAnsi="Arial" w:cs="Arial"/>
          <w:color w:val="000000"/>
          <w:shd w:val="clear" w:color="auto" w:fill="FFFFFF"/>
        </w:rPr>
      </w:pPr>
      <w:r>
        <w:rPr>
          <w:rFonts w:ascii="Arial" w:hAnsi="Arial" w:cs="Arial"/>
          <w:color w:val="000000"/>
          <w:shd w:val="clear" w:color="auto" w:fill="FFFFFF"/>
        </w:rPr>
        <w:t>I’m not saying that’s the best title – I think we can do better – but it is broad and gets at the point of the research, rather than being focused on the technical aspects, and will draw more people’s eyes to your research</w:t>
      </w:r>
    </w:p>
  </w:comment>
  <w:comment w:id="5" w:author="Shannon Hedtke" w:date="2022-06-20T11:09:00Z" w:initials="SH">
    <w:p w14:paraId="22CDD212" w14:textId="41565319" w:rsidR="00722AB6" w:rsidRDefault="00722AB6">
      <w:pPr>
        <w:pStyle w:val="CommentText"/>
      </w:pPr>
      <w:r>
        <w:rPr>
          <w:rStyle w:val="CommentReference"/>
        </w:rPr>
        <w:annotationRef/>
      </w:r>
      <w:r>
        <w:t>I’m not sure how much you’ve interacted with Karen on this manuscript… she might go in the acknowledgements instead? She was very active in the Ethiopia work, which you relied on here, but I think she had left the lab for most of this work?</w:t>
      </w:r>
    </w:p>
  </w:comment>
  <w:comment w:id="6" w:author="Shannon Hedtke" w:date="2022-08-17T12:40:00Z" w:initials="SH">
    <w:p w14:paraId="4983171D" w14:textId="71008F96" w:rsidR="00221573" w:rsidRDefault="00221573">
      <w:pPr>
        <w:pStyle w:val="CommentText"/>
      </w:pPr>
      <w:r>
        <w:rPr>
          <w:rStyle w:val="CommentReference"/>
        </w:rPr>
        <w:annotationRef/>
      </w:r>
      <w:r>
        <w:t>I have written Sam and Mike to ask about these samples… still have not heard back.</w:t>
      </w:r>
    </w:p>
  </w:comment>
  <w:comment w:id="9" w:author="Shannon Hedtke" w:date="2022-06-16T21:55:00Z" w:initials="SH">
    <w:p w14:paraId="1BC0288C" w14:textId="77777777" w:rsidR="00401C4A" w:rsidRDefault="00401C4A">
      <w:pPr>
        <w:pStyle w:val="CommentText"/>
      </w:pPr>
      <w:r>
        <w:rPr>
          <w:rStyle w:val="CommentReference"/>
        </w:rPr>
        <w:annotationRef/>
      </w:r>
      <w:r>
        <w:t>You will need to write a statement of contribution for authorship.</w:t>
      </w:r>
    </w:p>
    <w:p w14:paraId="401BEC71" w14:textId="77777777" w:rsidR="00401C4A" w:rsidRDefault="00401C4A">
      <w:pPr>
        <w:pStyle w:val="CommentText"/>
        <w:rPr>
          <w:rFonts w:ascii="Segoe UI" w:hAnsi="Segoe UI" w:cs="Segoe UI"/>
          <w:color w:val="333333"/>
          <w:sz w:val="27"/>
          <w:szCs w:val="27"/>
          <w:shd w:val="clear" w:color="auto" w:fill="FFFFFF"/>
        </w:rPr>
      </w:pPr>
      <w:r>
        <w:rPr>
          <w:rStyle w:val="Strong"/>
          <w:rFonts w:ascii="Segoe UI" w:hAnsi="Segoe UI" w:cs="Segoe UI"/>
          <w:color w:val="333333"/>
          <w:sz w:val="27"/>
          <w:szCs w:val="27"/>
          <w:shd w:val="clear" w:color="auto" w:fill="FFFFFF"/>
        </w:rPr>
        <w:t>Each author</w:t>
      </w:r>
      <w:r>
        <w:rPr>
          <w:rFonts w:ascii="Segoe UI" w:hAnsi="Segoe UI" w:cs="Segoe UI"/>
          <w:color w:val="333333"/>
          <w:sz w:val="27"/>
          <w:szCs w:val="27"/>
          <w:shd w:val="clear" w:color="auto" w:fill="FFFFFF"/>
        </w:rPr>
        <w:t> is expected to have made substantial contributions to the conception </w:t>
      </w:r>
      <w:r>
        <w:rPr>
          <w:rStyle w:val="Strong"/>
          <w:rFonts w:ascii="Segoe UI" w:hAnsi="Segoe UI" w:cs="Segoe UI"/>
          <w:color w:val="333333"/>
          <w:sz w:val="27"/>
          <w:szCs w:val="27"/>
          <w:shd w:val="clear" w:color="auto" w:fill="FFFFFF"/>
        </w:rPr>
        <w:t>OR</w:t>
      </w:r>
      <w:r>
        <w:rPr>
          <w:rFonts w:ascii="Segoe UI" w:hAnsi="Segoe UI" w:cs="Segoe UI"/>
          <w:color w:val="333333"/>
          <w:sz w:val="27"/>
          <w:szCs w:val="27"/>
          <w:shd w:val="clear" w:color="auto" w:fill="FFFFFF"/>
        </w:rPr>
        <w:t> design of the work; </w:t>
      </w:r>
      <w:r>
        <w:rPr>
          <w:rStyle w:val="Strong"/>
          <w:rFonts w:ascii="Segoe UI" w:hAnsi="Segoe UI" w:cs="Segoe UI"/>
          <w:color w:val="333333"/>
          <w:sz w:val="27"/>
          <w:szCs w:val="27"/>
          <w:shd w:val="clear" w:color="auto" w:fill="FFFFFF"/>
        </w:rPr>
        <w:t>OR</w:t>
      </w:r>
      <w:r>
        <w:rPr>
          <w:rFonts w:ascii="Segoe UI" w:hAnsi="Segoe UI" w:cs="Segoe UI"/>
          <w:color w:val="333333"/>
          <w:sz w:val="27"/>
          <w:szCs w:val="27"/>
          <w:shd w:val="clear" w:color="auto" w:fill="FFFFFF"/>
        </w:rPr>
        <w:t> the acquisition, analysis, </w:t>
      </w:r>
      <w:r>
        <w:rPr>
          <w:rStyle w:val="Strong"/>
          <w:rFonts w:ascii="Segoe UI" w:hAnsi="Segoe UI" w:cs="Segoe UI"/>
          <w:color w:val="333333"/>
          <w:sz w:val="27"/>
          <w:szCs w:val="27"/>
          <w:shd w:val="clear" w:color="auto" w:fill="FFFFFF"/>
        </w:rPr>
        <w:t>OR</w:t>
      </w:r>
      <w:r>
        <w:rPr>
          <w:rFonts w:ascii="Segoe UI" w:hAnsi="Segoe UI" w:cs="Segoe UI"/>
          <w:color w:val="333333"/>
          <w:sz w:val="27"/>
          <w:szCs w:val="27"/>
          <w:shd w:val="clear" w:color="auto" w:fill="FFFFFF"/>
        </w:rPr>
        <w:t> interpretation of data; </w:t>
      </w:r>
      <w:r>
        <w:rPr>
          <w:rStyle w:val="Strong"/>
          <w:rFonts w:ascii="Segoe UI" w:hAnsi="Segoe UI" w:cs="Segoe UI"/>
          <w:color w:val="333333"/>
          <w:sz w:val="27"/>
          <w:szCs w:val="27"/>
          <w:shd w:val="clear" w:color="auto" w:fill="FFFFFF"/>
        </w:rPr>
        <w:t>OR</w:t>
      </w:r>
      <w:r>
        <w:rPr>
          <w:rFonts w:ascii="Segoe UI" w:hAnsi="Segoe UI" w:cs="Segoe UI"/>
          <w:color w:val="333333"/>
          <w:sz w:val="27"/>
          <w:szCs w:val="27"/>
          <w:shd w:val="clear" w:color="auto" w:fill="FFFFFF"/>
        </w:rPr>
        <w:t> the creation of new software used in the work; </w:t>
      </w:r>
      <w:r>
        <w:rPr>
          <w:rStyle w:val="Strong"/>
          <w:rFonts w:ascii="Segoe UI" w:hAnsi="Segoe UI" w:cs="Segoe UI"/>
          <w:color w:val="333333"/>
          <w:sz w:val="27"/>
          <w:szCs w:val="27"/>
          <w:shd w:val="clear" w:color="auto" w:fill="FFFFFF"/>
        </w:rPr>
        <w:t>OR</w:t>
      </w:r>
      <w:r>
        <w:rPr>
          <w:rFonts w:ascii="Segoe UI" w:hAnsi="Segoe UI" w:cs="Segoe UI"/>
          <w:color w:val="333333"/>
          <w:sz w:val="27"/>
          <w:szCs w:val="27"/>
          <w:shd w:val="clear" w:color="auto" w:fill="FFFFFF"/>
        </w:rPr>
        <w:t> have drafted the work or substantively revised it</w:t>
      </w:r>
    </w:p>
    <w:p w14:paraId="2F37ADB1" w14:textId="1C7882D8" w:rsidR="00EE146F" w:rsidRDefault="00401C4A">
      <w:pPr>
        <w:pStyle w:val="CommentText"/>
        <w:rPr>
          <w:rFonts w:ascii="Segoe UI" w:hAnsi="Segoe UI" w:cs="Segoe UI"/>
          <w:color w:val="333333"/>
          <w:sz w:val="27"/>
          <w:szCs w:val="27"/>
          <w:shd w:val="clear" w:color="auto" w:fill="FFFFFF"/>
        </w:rPr>
      </w:pPr>
      <w:r>
        <w:rPr>
          <w:rFonts w:ascii="Segoe UI" w:hAnsi="Segoe UI" w:cs="Segoe UI"/>
          <w:color w:val="333333"/>
          <w:sz w:val="27"/>
          <w:szCs w:val="27"/>
          <w:shd w:val="clear" w:color="auto" w:fill="FFFFFF"/>
        </w:rPr>
        <w:t>For example: "FC analyzed and interpreted the patient data regarding the hematological disease and the transplant. RH performed the histological examination of the kidney, and was a major contributor in writing the manuscript. All authors read and approved the final manuscript."</w:t>
      </w:r>
    </w:p>
    <w:p w14:paraId="7E69F19D" w14:textId="53D7353C" w:rsidR="001E5B7B" w:rsidRDefault="001E5B7B">
      <w:pPr>
        <w:pStyle w:val="CommentText"/>
        <w:rPr>
          <w:rFonts w:ascii="Segoe UI" w:hAnsi="Segoe UI" w:cs="Segoe UI"/>
          <w:color w:val="333333"/>
          <w:sz w:val="27"/>
          <w:szCs w:val="27"/>
          <w:shd w:val="clear" w:color="auto" w:fill="FFFFFF"/>
        </w:rPr>
      </w:pPr>
      <w:r>
        <w:rPr>
          <w:rFonts w:ascii="Segoe UI" w:hAnsi="Segoe UI" w:cs="Segoe UI"/>
          <w:color w:val="333333"/>
          <w:sz w:val="27"/>
          <w:szCs w:val="27"/>
          <w:shd w:val="clear" w:color="auto" w:fill="FFFFFF"/>
        </w:rPr>
        <w:t>Conception/design:</w:t>
      </w:r>
    </w:p>
    <w:p w14:paraId="65B10169" w14:textId="47604C95" w:rsidR="001E5B7B" w:rsidRDefault="001E5B7B">
      <w:pPr>
        <w:pStyle w:val="CommentText"/>
        <w:rPr>
          <w:rFonts w:ascii="Segoe UI" w:hAnsi="Segoe UI" w:cs="Segoe UI"/>
          <w:color w:val="333333"/>
          <w:sz w:val="27"/>
          <w:szCs w:val="27"/>
          <w:shd w:val="clear" w:color="auto" w:fill="FFFFFF"/>
        </w:rPr>
      </w:pPr>
      <w:r>
        <w:rPr>
          <w:rFonts w:ascii="Segoe UI" w:hAnsi="Segoe UI" w:cs="Segoe UI"/>
          <w:color w:val="333333"/>
          <w:sz w:val="27"/>
          <w:szCs w:val="27"/>
          <w:shd w:val="clear" w:color="auto" w:fill="FFFFFF"/>
        </w:rPr>
        <w:t xml:space="preserve">Acquisition of data: </w:t>
      </w:r>
    </w:p>
    <w:p w14:paraId="26DCA050" w14:textId="77777777" w:rsidR="001E5B7B" w:rsidRDefault="001E5B7B">
      <w:pPr>
        <w:pStyle w:val="CommentText"/>
        <w:rPr>
          <w:rFonts w:ascii="Segoe UI" w:hAnsi="Segoe UI" w:cs="Segoe UI"/>
          <w:color w:val="333333"/>
          <w:sz w:val="27"/>
          <w:szCs w:val="27"/>
          <w:shd w:val="clear" w:color="auto" w:fill="FFFFFF"/>
        </w:rPr>
      </w:pPr>
      <w:r>
        <w:rPr>
          <w:rFonts w:ascii="Segoe UI" w:hAnsi="Segoe UI" w:cs="Segoe UI"/>
          <w:color w:val="333333"/>
          <w:sz w:val="27"/>
          <w:szCs w:val="27"/>
          <w:shd w:val="clear" w:color="auto" w:fill="FFFFFF"/>
        </w:rPr>
        <w:t>Analysis:</w:t>
      </w:r>
    </w:p>
    <w:p w14:paraId="24B258EA" w14:textId="77777777" w:rsidR="001E5B7B" w:rsidRDefault="001E5B7B">
      <w:pPr>
        <w:pStyle w:val="CommentText"/>
        <w:rPr>
          <w:rFonts w:ascii="Segoe UI" w:hAnsi="Segoe UI" w:cs="Segoe UI"/>
          <w:color w:val="333333"/>
          <w:sz w:val="27"/>
          <w:szCs w:val="27"/>
          <w:shd w:val="clear" w:color="auto" w:fill="FFFFFF"/>
        </w:rPr>
      </w:pPr>
      <w:r>
        <w:rPr>
          <w:rFonts w:ascii="Segoe UI" w:hAnsi="Segoe UI" w:cs="Segoe UI"/>
          <w:color w:val="333333"/>
          <w:sz w:val="27"/>
          <w:szCs w:val="27"/>
          <w:shd w:val="clear" w:color="auto" w:fill="FFFFFF"/>
        </w:rPr>
        <w:t>Interpretation:</w:t>
      </w:r>
    </w:p>
    <w:p w14:paraId="1B5FDBEE" w14:textId="77777777" w:rsidR="001E5B7B" w:rsidRDefault="001E5B7B">
      <w:pPr>
        <w:pStyle w:val="CommentText"/>
        <w:rPr>
          <w:rFonts w:ascii="Segoe UI" w:hAnsi="Segoe UI" w:cs="Segoe UI"/>
          <w:color w:val="333333"/>
          <w:sz w:val="27"/>
          <w:szCs w:val="27"/>
          <w:shd w:val="clear" w:color="auto" w:fill="FFFFFF"/>
        </w:rPr>
      </w:pPr>
      <w:r>
        <w:rPr>
          <w:rFonts w:ascii="Segoe UI" w:hAnsi="Segoe UI" w:cs="Segoe UI"/>
          <w:color w:val="333333"/>
          <w:sz w:val="27"/>
          <w:szCs w:val="27"/>
          <w:shd w:val="clear" w:color="auto" w:fill="FFFFFF"/>
        </w:rPr>
        <w:t>Drafted manuscript:</w:t>
      </w:r>
    </w:p>
    <w:p w14:paraId="21D19277" w14:textId="77777777" w:rsidR="00EE146F" w:rsidRDefault="001E5B7B" w:rsidP="00EE146F">
      <w:pPr>
        <w:pStyle w:val="CommentText"/>
        <w:rPr>
          <w:rFonts w:ascii="Segoe UI" w:hAnsi="Segoe UI" w:cs="Segoe UI"/>
          <w:color w:val="333333"/>
          <w:sz w:val="27"/>
          <w:szCs w:val="27"/>
          <w:shd w:val="clear" w:color="auto" w:fill="FFFFFF"/>
        </w:rPr>
      </w:pPr>
      <w:r>
        <w:rPr>
          <w:rFonts w:ascii="Segoe UI" w:hAnsi="Segoe UI" w:cs="Segoe UI"/>
          <w:color w:val="333333"/>
          <w:sz w:val="27"/>
          <w:szCs w:val="27"/>
          <w:shd w:val="clear" w:color="auto" w:fill="FFFFFF"/>
        </w:rPr>
        <w:t>Substantial revisions:</w:t>
      </w:r>
    </w:p>
    <w:p w14:paraId="4C74E3FF" w14:textId="5704493F" w:rsidR="00EE146F" w:rsidRDefault="00EE146F" w:rsidP="00EE146F">
      <w:pPr>
        <w:pStyle w:val="CommentText"/>
        <w:rPr>
          <w:rFonts w:ascii="Segoe UI" w:hAnsi="Segoe UI" w:cs="Segoe UI"/>
          <w:color w:val="333333"/>
          <w:sz w:val="27"/>
          <w:szCs w:val="27"/>
          <w:shd w:val="clear" w:color="auto" w:fill="FFFFFF"/>
        </w:rPr>
      </w:pPr>
      <w:r>
        <w:rPr>
          <w:rFonts w:ascii="Segoe UI" w:hAnsi="Segoe UI" w:cs="Segoe UI"/>
          <w:color w:val="333333"/>
          <w:sz w:val="27"/>
          <w:szCs w:val="27"/>
          <w:shd w:val="clear" w:color="auto" w:fill="FFFFFF"/>
        </w:rPr>
        <w:t>Probably I would recommend doin</w:t>
      </w:r>
      <w:r w:rsidR="00722AB6">
        <w:rPr>
          <w:rFonts w:ascii="Segoe UI" w:hAnsi="Segoe UI" w:cs="Segoe UI"/>
          <w:color w:val="333333"/>
          <w:sz w:val="27"/>
          <w:szCs w:val="27"/>
          <w:shd w:val="clear" w:color="auto" w:fill="FFFFFF"/>
        </w:rPr>
        <w:t>g something like: HS &amp; SMH [WG? RC? who youfelt contributed] conceived of and designed the project. Blackflies were collected by ?SA? etc. NS performed blackfly DNA extractions and sequencing library preparation. SMH analysed the blackfly genetic data. HS gathered the spatial and epidemiological data</w:t>
      </w:r>
      <w:r w:rsidR="00BD375B">
        <w:rPr>
          <w:rFonts w:ascii="Segoe UI" w:hAnsi="Segoe UI" w:cs="Segoe UI"/>
          <w:color w:val="333333"/>
          <w:sz w:val="27"/>
          <w:szCs w:val="27"/>
          <w:shd w:val="clear" w:color="auto" w:fill="FFFFFF"/>
        </w:rPr>
        <w:t xml:space="preserve"> </w:t>
      </w:r>
      <w:r w:rsidR="00722AB6">
        <w:rPr>
          <w:rFonts w:ascii="Segoe UI" w:hAnsi="Segoe UI" w:cs="Segoe UI"/>
          <w:color w:val="333333"/>
          <w:sz w:val="27"/>
          <w:szCs w:val="27"/>
          <w:shd w:val="clear" w:color="auto" w:fill="FFFFFF"/>
        </w:rPr>
        <w:t>and performed all population genetic, environmental, epidemiological, and landscape genetic analyses. HS, SMH, RC, KF, WNG contributed</w:t>
      </w:r>
      <w:r w:rsidR="00BD375B">
        <w:rPr>
          <w:rFonts w:ascii="Segoe UI" w:hAnsi="Segoe UI" w:cs="Segoe UI"/>
          <w:color w:val="333333"/>
          <w:sz w:val="27"/>
          <w:szCs w:val="27"/>
          <w:shd w:val="clear" w:color="auto" w:fill="FFFFFF"/>
        </w:rPr>
        <w:t xml:space="preserve"> substantially</w:t>
      </w:r>
      <w:r w:rsidR="00722AB6">
        <w:rPr>
          <w:rFonts w:ascii="Segoe UI" w:hAnsi="Segoe UI" w:cs="Segoe UI"/>
          <w:color w:val="333333"/>
          <w:sz w:val="27"/>
          <w:szCs w:val="27"/>
          <w:shd w:val="clear" w:color="auto" w:fill="FFFFFF"/>
        </w:rPr>
        <w:t xml:space="preserve"> to interpretation of the </w:t>
      </w:r>
      <w:r w:rsidR="00BD375B">
        <w:rPr>
          <w:rFonts w:ascii="Segoe UI" w:hAnsi="Segoe UI" w:cs="Segoe UI"/>
          <w:color w:val="333333"/>
          <w:sz w:val="27"/>
          <w:szCs w:val="27"/>
          <w:shd w:val="clear" w:color="auto" w:fill="FFFFFF"/>
        </w:rPr>
        <w:t>results</w:t>
      </w:r>
      <w:r w:rsidR="00722AB6">
        <w:rPr>
          <w:rFonts w:ascii="Segoe UI" w:hAnsi="Segoe UI" w:cs="Segoe UI"/>
          <w:color w:val="333333"/>
          <w:sz w:val="27"/>
          <w:szCs w:val="27"/>
          <w:shd w:val="clear" w:color="auto" w:fill="FFFFFF"/>
        </w:rPr>
        <w:t>. HS drafted the initial manuscript, and SMH was a major contributor. WNG, and anyone else, revised the manuscript. All authors read and approved the final manuscript.</w:t>
      </w:r>
    </w:p>
    <w:p w14:paraId="715ECE4F" w14:textId="77777777" w:rsidR="00722AB6" w:rsidRDefault="00722AB6" w:rsidP="00EE146F">
      <w:pPr>
        <w:pStyle w:val="CommentText"/>
        <w:rPr>
          <w:rFonts w:ascii="Segoe UI Emoji" w:eastAsia="Segoe UI Emoji" w:hAnsi="Segoe UI Emoji" w:cs="Segoe UI Emoji"/>
          <w:color w:val="333333"/>
          <w:sz w:val="27"/>
          <w:szCs w:val="27"/>
          <w:shd w:val="clear" w:color="auto" w:fill="FFFFFF"/>
        </w:rPr>
      </w:pPr>
      <w:r>
        <w:rPr>
          <w:rFonts w:ascii="Segoe UI" w:hAnsi="Segoe UI" w:cs="Segoe UI"/>
          <w:color w:val="333333"/>
          <w:sz w:val="27"/>
          <w:szCs w:val="27"/>
          <w:shd w:val="clear" w:color="auto" w:fill="FFFFFF"/>
        </w:rPr>
        <w:t xml:space="preserve">It should be obvious from the list of contributions why you would be first author </w:t>
      </w:r>
      <w:r w:rsidRPr="00722AB6">
        <w:rPr>
          <w:rFonts w:ascii="Segoe UI Emoji" w:eastAsia="Segoe UI Emoji" w:hAnsi="Segoe UI Emoji" w:cs="Segoe UI Emoji"/>
          <w:color w:val="333333"/>
          <w:sz w:val="27"/>
          <w:szCs w:val="27"/>
          <w:shd w:val="clear" w:color="auto" w:fill="FFFFFF"/>
        </w:rPr>
        <w:t>😊</w:t>
      </w:r>
    </w:p>
    <w:p w14:paraId="641F1311" w14:textId="69BAD0C4" w:rsidR="00722AB6" w:rsidRPr="001E5B7B" w:rsidRDefault="00722AB6" w:rsidP="00EE146F">
      <w:pPr>
        <w:pStyle w:val="CommentText"/>
        <w:rPr>
          <w:rFonts w:ascii="Segoe UI" w:hAnsi="Segoe UI" w:cs="Segoe UI"/>
          <w:color w:val="333333"/>
          <w:sz w:val="27"/>
          <w:szCs w:val="27"/>
          <w:shd w:val="clear" w:color="auto" w:fill="FFFFFF"/>
        </w:rPr>
      </w:pPr>
      <w:r>
        <w:rPr>
          <w:rFonts w:ascii="Segoe UI Emoji" w:eastAsia="Segoe UI Emoji" w:hAnsi="Segoe UI Emoji" w:cs="Segoe UI Emoji"/>
          <w:color w:val="333333"/>
          <w:sz w:val="27"/>
          <w:szCs w:val="27"/>
          <w:shd w:val="clear" w:color="auto" w:fill="FFFFFF"/>
        </w:rPr>
        <w:t>It also helps you figured out what order you think the authors should be in.</w:t>
      </w:r>
    </w:p>
  </w:comment>
  <w:comment w:id="11" w:author="Shannon Hedtke" w:date="2022-06-18T11:07:00Z" w:initials="SH">
    <w:p w14:paraId="687EB2E8" w14:textId="5265CC6F" w:rsidR="00FD01A8" w:rsidRDefault="00FD01A8">
      <w:pPr>
        <w:pStyle w:val="CommentText"/>
      </w:pPr>
      <w:r>
        <w:rPr>
          <w:rStyle w:val="CommentReference"/>
        </w:rPr>
        <w:annotationRef/>
      </w:r>
      <w:r>
        <w:t>Onchocerciasis had foci in North America (Mexico is in N Am), Central, and South America. It persists in South America</w:t>
      </w:r>
    </w:p>
  </w:comment>
  <w:comment w:id="15" w:author="Shannon Hedtke" w:date="2022-08-17T16:01:00Z" w:initials="SH">
    <w:p w14:paraId="3EF02746" w14:textId="3108F45B" w:rsidR="008069FE" w:rsidRDefault="008069FE">
      <w:pPr>
        <w:pStyle w:val="CommentText"/>
      </w:pPr>
      <w:r>
        <w:rPr>
          <w:rStyle w:val="CommentReference"/>
        </w:rPr>
        <w:annotationRef/>
      </w:r>
      <w:r>
        <w:t>This is a fairly colloquial term in English</w:t>
      </w:r>
    </w:p>
  </w:comment>
  <w:comment w:id="18" w:author="Shannon Hedtke" w:date="2022-06-18T11:08:00Z" w:initials="SH">
    <w:p w14:paraId="57A11A58" w14:textId="5501BD37" w:rsidR="00FD01A8" w:rsidRDefault="00FD01A8">
      <w:pPr>
        <w:pStyle w:val="CommentText"/>
      </w:pPr>
      <w:r>
        <w:rPr>
          <w:rStyle w:val="CommentReference"/>
        </w:rPr>
        <w:annotationRef/>
      </w:r>
      <w:r>
        <w:t xml:space="preserve">The problem </w:t>
      </w:r>
      <w:r w:rsidR="008069FE">
        <w:t>is that the OCP only acted in a small region, but you’re describing control of onchocerciasis broadly. In</w:t>
      </w:r>
      <w:r>
        <w:t xml:space="preserve"> the Americas, they beefed up MDAi up to 4x a year, for example. OCP only acted in W Africa and was replaced by APOC.</w:t>
      </w:r>
    </w:p>
    <w:p w14:paraId="3EC4CCA9" w14:textId="33106508" w:rsidR="008069FE" w:rsidRDefault="008069FE">
      <w:pPr>
        <w:pStyle w:val="CommentText"/>
      </w:pPr>
    </w:p>
    <w:p w14:paraId="72C86DFB" w14:textId="711C0983" w:rsidR="00FD01A8" w:rsidRPr="00FD01A8" w:rsidRDefault="008069FE">
      <w:pPr>
        <w:pStyle w:val="CommentText"/>
      </w:pPr>
      <w:r>
        <w:t>Because of where your research is situated</w:t>
      </w:r>
      <w:r w:rsidR="00FD01A8">
        <w:t xml:space="preserve">, the focus right away needs to be on how heterogeneity in Africa impacts </w:t>
      </w:r>
      <w:r>
        <w:t>elimination</w:t>
      </w:r>
      <w:r w:rsidR="00FD01A8">
        <w:t xml:space="preserve"> efforts, and how we can incorporate that heterogeneity into</w:t>
      </w:r>
      <w:r w:rsidR="00EA5A46">
        <w:t xml:space="preserve"> evidence-based approaches for effective elimination</w:t>
      </w:r>
    </w:p>
  </w:comment>
  <w:comment w:id="19" w:author="Shannon Hedtke" w:date="2022-06-18T10:58:00Z" w:initials="SH">
    <w:p w14:paraId="3F4F27F9" w14:textId="46D97F89" w:rsidR="00953232" w:rsidRDefault="00953232">
      <w:pPr>
        <w:pStyle w:val="CommentText"/>
      </w:pPr>
      <w:r>
        <w:rPr>
          <w:rStyle w:val="CommentReference"/>
        </w:rPr>
        <w:annotationRef/>
      </w:r>
      <w:r>
        <w:t>Strange choice for citation?</w:t>
      </w:r>
    </w:p>
  </w:comment>
  <w:comment w:id="20" w:author="Shannon Hedtke" w:date="2022-06-18T10:59:00Z" w:initials="SH">
    <w:p w14:paraId="14B6EDC5" w14:textId="18203EC0" w:rsidR="00953232" w:rsidRDefault="00953232">
      <w:pPr>
        <w:pStyle w:val="CommentText"/>
      </w:pPr>
      <w:r>
        <w:rPr>
          <w:rStyle w:val="CommentReference"/>
        </w:rPr>
        <w:annotationRef/>
      </w:r>
      <w:r>
        <w:t xml:space="preserve">Not sure “sole” is </w:t>
      </w:r>
      <w:r w:rsidR="008069FE">
        <w:t>correct? And this mini-history review is skipping over e.g. APOC</w:t>
      </w:r>
    </w:p>
  </w:comment>
  <w:comment w:id="21" w:author="Shannon Hedtke" w:date="2022-06-18T10:59:00Z" w:initials="SH">
    <w:p w14:paraId="5CB5F12E" w14:textId="19AFD61A" w:rsidR="00953232" w:rsidRDefault="00953232">
      <w:pPr>
        <w:pStyle w:val="CommentText"/>
      </w:pPr>
      <w:r>
        <w:rPr>
          <w:rStyle w:val="CommentReference"/>
        </w:rPr>
        <w:annotationRef/>
      </w:r>
      <w:r>
        <w:t xml:space="preserve">I would </w:t>
      </w:r>
      <w:r w:rsidR="008069FE">
        <w:t>cit</w:t>
      </w:r>
      <w:r>
        <w:t>e WHO guidelines</w:t>
      </w:r>
      <w:r w:rsidR="008069FE">
        <w:t xml:space="preserve"> for current strategies</w:t>
      </w:r>
    </w:p>
  </w:comment>
  <w:comment w:id="22" w:author="Shannon Hedtke" w:date="2022-06-18T11:01:00Z" w:initials="SH">
    <w:p w14:paraId="04BBBF7A" w14:textId="5FA9657D" w:rsidR="00953232" w:rsidRDefault="00953232">
      <w:pPr>
        <w:pStyle w:val="CommentText"/>
      </w:pPr>
      <w:r>
        <w:rPr>
          <w:rStyle w:val="CommentReference"/>
        </w:rPr>
        <w:annotationRef/>
      </w:r>
      <w:r>
        <w:t>This is not accurate – central and north American foci e.g. Mexico; in South America there are foci that remain in border of Brazil</w:t>
      </w:r>
    </w:p>
  </w:comment>
  <w:comment w:id="23" w:author="Shannon Hedtke" w:date="2022-06-18T11:02:00Z" w:initials="SH">
    <w:p w14:paraId="501692E1" w14:textId="386CAB53" w:rsidR="00953232" w:rsidRDefault="00953232">
      <w:pPr>
        <w:pStyle w:val="CommentText"/>
      </w:pPr>
      <w:r>
        <w:rPr>
          <w:rStyle w:val="CommentReference"/>
        </w:rPr>
        <w:annotationRef/>
      </w:r>
      <w:r>
        <w:t>Need citations</w:t>
      </w:r>
    </w:p>
  </w:comment>
  <w:comment w:id="24" w:author="Shannon Hedtke" w:date="2022-06-18T11:03:00Z" w:initials="SH">
    <w:p w14:paraId="50FEE66D" w14:textId="60A18B69" w:rsidR="00953232" w:rsidRDefault="00953232">
      <w:pPr>
        <w:pStyle w:val="CommentText"/>
      </w:pPr>
      <w:r>
        <w:rPr>
          <w:rStyle w:val="CommentReference"/>
        </w:rPr>
        <w:annotationRef/>
      </w:r>
      <w:r w:rsidR="008069FE">
        <w:t>N</w:t>
      </w:r>
      <w:r>
        <w:t>ot sure about</w:t>
      </w:r>
      <w:r w:rsidR="008069FE">
        <w:t xml:space="preserve"> citing</w:t>
      </w:r>
      <w:r>
        <w:t xml:space="preserve"> Lamberton</w:t>
      </w:r>
      <w:r w:rsidR="008069FE">
        <w:t xml:space="preserve"> here</w:t>
      </w:r>
      <w:r>
        <w:t>?</w:t>
      </w:r>
      <w:r w:rsidR="008069FE">
        <w:t xml:space="preserve"> Wasn’t her work on blackflies? Additional citations might be useful as well</w:t>
      </w:r>
    </w:p>
    <w:p w14:paraId="3B16CCCA" w14:textId="1A3A99C7" w:rsidR="00953232" w:rsidRDefault="00953232">
      <w:pPr>
        <w:pStyle w:val="CommentText"/>
      </w:pPr>
      <w:r>
        <w:t>Could use reviewed in Hedtke et al. 2020; Abong et al 2021</w:t>
      </w:r>
    </w:p>
  </w:comment>
  <w:comment w:id="29" w:author="Shannon Hedtke" w:date="2022-06-20T10:27:00Z" w:initials="SH">
    <w:p w14:paraId="076889FF" w14:textId="56B7211D" w:rsidR="00C42A9C" w:rsidRDefault="00C42A9C">
      <w:pPr>
        <w:pStyle w:val="CommentText"/>
      </w:pPr>
      <w:r>
        <w:rPr>
          <w:rStyle w:val="CommentReference"/>
        </w:rPr>
        <w:annotationRef/>
      </w:r>
      <w:r>
        <w:t>Need to define</w:t>
      </w:r>
    </w:p>
  </w:comment>
  <w:comment w:id="32" w:author="Shannon Hedtke" w:date="2022-06-18T11:04:00Z" w:initials="SH">
    <w:p w14:paraId="0C9D41EC" w14:textId="74349CAC" w:rsidR="00953232" w:rsidRDefault="00953232">
      <w:pPr>
        <w:pStyle w:val="CommentText"/>
      </w:pPr>
      <w:r>
        <w:rPr>
          <w:rStyle w:val="CommentReference"/>
        </w:rPr>
        <w:annotationRef/>
      </w:r>
      <w:r>
        <w:t>There’s another Koala paper</w:t>
      </w:r>
      <w:r w:rsidR="007021DA">
        <w:t xml:space="preserve"> to cite</w:t>
      </w:r>
      <w:r>
        <w:t xml:space="preserve"> here</w:t>
      </w:r>
    </w:p>
  </w:comment>
  <w:comment w:id="33" w:author="Shannon Hedtke" w:date="2022-08-17T16:09:00Z" w:initials="SH">
    <w:p w14:paraId="5ED3913F" w14:textId="2FD79B5D" w:rsidR="007021DA" w:rsidRDefault="007021DA">
      <w:pPr>
        <w:pStyle w:val="CommentText"/>
      </w:pPr>
      <w:r>
        <w:rPr>
          <w:rStyle w:val="CommentReference"/>
        </w:rPr>
        <w:annotationRef/>
      </w:r>
      <w:r w:rsidRPr="007E0D28">
        <w:rPr>
          <w:rStyle w:val="CommentReference"/>
          <w:lang w:val="de-DE"/>
        </w:rPr>
        <w:t xml:space="preserve">It’s Koala, L., et al. </w:t>
      </w:r>
      <w:r w:rsidRPr="007021DA">
        <w:rPr>
          <w:rStyle w:val="CommentReference"/>
        </w:rPr>
        <w:t>(2019). "Entomological assessment of the transmission following recrudescence of onchocerciasis in the Comoe Valley, Burkina Faso." Parasit Vectors 12(1): 34.</w:t>
      </w:r>
      <w:r>
        <w:rPr>
          <w:rStyle w:val="CommentReference"/>
        </w:rPr>
        <w:t xml:space="preserve"> (I’m sure you have it)</w:t>
      </w:r>
      <w:r>
        <w:t xml:space="preserve"> </w:t>
      </w:r>
    </w:p>
  </w:comment>
  <w:comment w:id="36" w:author="Shannon Hedtke" w:date="2022-06-18T10:57:00Z" w:initials="SH">
    <w:p w14:paraId="7667281A" w14:textId="77777777" w:rsidR="00953232" w:rsidRDefault="00953232">
      <w:pPr>
        <w:pStyle w:val="CommentText"/>
      </w:pPr>
      <w:r>
        <w:rPr>
          <w:rStyle w:val="CommentReference"/>
        </w:rPr>
        <w:annotationRef/>
      </w:r>
      <w:r w:rsidR="00C42A9C">
        <w:t>You could start out with this.</w:t>
      </w:r>
    </w:p>
    <w:p w14:paraId="6771AC60" w14:textId="77777777" w:rsidR="00C42A9C" w:rsidRDefault="00C42A9C">
      <w:pPr>
        <w:pStyle w:val="CommentText"/>
      </w:pPr>
      <w:r>
        <w:t>I would start out with something along the lines of:</w:t>
      </w:r>
    </w:p>
    <w:p w14:paraId="5243A269" w14:textId="77777777" w:rsidR="00C42A9C" w:rsidRDefault="00E44433">
      <w:pPr>
        <w:pStyle w:val="CommentText"/>
      </w:pPr>
      <w:r>
        <w:t>Spatial heterogeneity is important to deal with when working towards disease elimination, because of the risk that movement can re-initiate disease in an area where it was thought to be eliminated.</w:t>
      </w:r>
    </w:p>
    <w:p w14:paraId="59ECEABB" w14:textId="77777777" w:rsidR="00E44433" w:rsidRDefault="00E44433">
      <w:pPr>
        <w:pStyle w:val="CommentText"/>
      </w:pPr>
    </w:p>
    <w:p w14:paraId="046B5B3B" w14:textId="6A870C3A" w:rsidR="00E44433" w:rsidRDefault="00E44433">
      <w:pPr>
        <w:pStyle w:val="CommentText"/>
      </w:pPr>
    </w:p>
  </w:comment>
  <w:comment w:id="38" w:author="Shannon Hedtke" w:date="2022-06-20T10:46:00Z" w:initials="SH">
    <w:p w14:paraId="513CF575" w14:textId="71557D8B" w:rsidR="00E44433" w:rsidRDefault="00E44433">
      <w:pPr>
        <w:pStyle w:val="CommentText"/>
      </w:pPr>
      <w:r>
        <w:rPr>
          <w:rStyle w:val="CommentReference"/>
        </w:rPr>
        <w:annotationRef/>
      </w:r>
      <w:r>
        <w:t>I would cite more broadly – the examples given here are just for filarial nematodes and aren’t very good examples tbh</w:t>
      </w:r>
    </w:p>
  </w:comment>
  <w:comment w:id="37" w:author="Shannon Hedtke" w:date="2022-06-20T10:47:00Z" w:initials="SH">
    <w:p w14:paraId="0ECDB4E8" w14:textId="72224BA8" w:rsidR="00E44433" w:rsidRDefault="00E44433">
      <w:pPr>
        <w:pStyle w:val="CommentText"/>
      </w:pPr>
      <w:r>
        <w:rPr>
          <w:rStyle w:val="CommentReference"/>
        </w:rPr>
        <w:annotationRef/>
      </w:r>
      <w:r>
        <w:t>These two paragraphs are repetitive and should be merged and condensed</w:t>
      </w:r>
    </w:p>
  </w:comment>
  <w:comment w:id="40" w:author="Shannon Hedtke" w:date="2022-06-20T10:47:00Z" w:initials="SH">
    <w:p w14:paraId="3D5C50BB" w14:textId="4BBE233D" w:rsidR="00E44433" w:rsidRDefault="00E44433">
      <w:pPr>
        <w:pStyle w:val="CommentText"/>
      </w:pPr>
      <w:r>
        <w:rPr>
          <w:rStyle w:val="CommentReference"/>
        </w:rPr>
        <w:annotationRef/>
      </w:r>
      <w:r w:rsidR="007021DA">
        <w:t>These next two paragraphs</w:t>
      </w:r>
      <w:r>
        <w:t xml:space="preserve"> can</w:t>
      </w:r>
      <w:r w:rsidR="007021DA">
        <w:t xml:space="preserve"> also</w:t>
      </w:r>
      <w:r>
        <w:t xml:space="preserve"> be merged and condensed</w:t>
      </w:r>
    </w:p>
  </w:comment>
  <w:comment w:id="41" w:author="Shannon Hedtke" w:date="2022-06-20T10:48:00Z" w:initials="SH">
    <w:p w14:paraId="2A167416" w14:textId="22446B53" w:rsidR="00E44433" w:rsidRDefault="00E44433">
      <w:pPr>
        <w:pStyle w:val="CommentText"/>
      </w:pPr>
      <w:r>
        <w:rPr>
          <w:rStyle w:val="CommentReference"/>
        </w:rPr>
        <w:annotationRef/>
      </w:r>
      <w:r>
        <w:t>Repetitive to talk about history of control again here</w:t>
      </w:r>
      <w:r w:rsidR="007021DA">
        <w:t xml:space="preserve"> since you’ve done it before</w:t>
      </w:r>
    </w:p>
  </w:comment>
  <w:comment w:id="45" w:author="Shannon Hedtke" w:date="2022-06-16T21:39:00Z" w:initials="SH">
    <w:p w14:paraId="76173BA1" w14:textId="57B67270" w:rsidR="00B77274" w:rsidRDefault="00B77274">
      <w:pPr>
        <w:pStyle w:val="CommentText"/>
      </w:pPr>
      <w:r>
        <w:rPr>
          <w:rStyle w:val="CommentReference"/>
        </w:rPr>
        <w:annotationRef/>
      </w:r>
      <w:r>
        <w:t>Intro is way too long</w:t>
      </w:r>
      <w:r w:rsidR="007021DA">
        <w:t xml:space="preserve"> overall and can be tightened and condensed.</w:t>
      </w:r>
    </w:p>
    <w:p w14:paraId="14214B0E" w14:textId="67E99DE8" w:rsidR="00E44433" w:rsidRDefault="007021DA">
      <w:pPr>
        <w:pStyle w:val="CommentText"/>
      </w:pPr>
      <w:r>
        <w:t>Try something more like:</w:t>
      </w:r>
    </w:p>
    <w:p w14:paraId="700BD661" w14:textId="19C118F4" w:rsidR="00E44433" w:rsidRDefault="00E44433" w:rsidP="00E44433">
      <w:pPr>
        <w:pStyle w:val="CommentText"/>
        <w:numPr>
          <w:ilvl w:val="0"/>
          <w:numId w:val="10"/>
        </w:numPr>
      </w:pPr>
      <w:r>
        <w:t xml:space="preserve">Intro paragraph, </w:t>
      </w:r>
      <w:r w:rsidR="00E36B97">
        <w:t xml:space="preserve">starting as you did with the spatial epidemiology paper: with what the goals are and the importance of identifying </w:t>
      </w:r>
      <w:r w:rsidR="007021DA">
        <w:t xml:space="preserve">how and why parasites are moving across the landscape in order to identify reasons for re-emergence of the disease, </w:t>
      </w:r>
      <w:r w:rsidR="00BD215D">
        <w:t>or ongoing transmission despite interventions. You really want to hammer this home – how your approach is super useful</w:t>
      </w:r>
    </w:p>
    <w:p w14:paraId="485EB00E" w14:textId="03B414BF" w:rsidR="00E36B97" w:rsidRDefault="00E36B97" w:rsidP="00E44433">
      <w:pPr>
        <w:pStyle w:val="CommentText"/>
        <w:numPr>
          <w:ilvl w:val="0"/>
          <w:numId w:val="10"/>
        </w:numPr>
      </w:pPr>
      <w:r>
        <w:t xml:space="preserve"> One</w:t>
      </w:r>
      <w:r w:rsidR="007021DA">
        <w:t xml:space="preserve"> or two</w:t>
      </w:r>
      <w:r>
        <w:t xml:space="preserve"> paragraph</w:t>
      </w:r>
      <w:r w:rsidR="007021DA">
        <w:t>s</w:t>
      </w:r>
      <w:r>
        <w:t xml:space="preserve"> </w:t>
      </w:r>
      <w:r w:rsidR="007021DA">
        <w:t>introducing the background history of the system</w:t>
      </w:r>
      <w:r>
        <w:t xml:space="preserve"> </w:t>
      </w:r>
      <w:r w:rsidR="007021DA">
        <w:t xml:space="preserve">of </w:t>
      </w:r>
      <w:r>
        <w:t>oncho and vectors</w:t>
      </w:r>
      <w:r w:rsidR="007021DA">
        <w:t xml:space="preserve"> in the context of the problem to be solved</w:t>
      </w:r>
    </w:p>
    <w:p w14:paraId="3372B963" w14:textId="309F2D17" w:rsidR="00E36B97" w:rsidRDefault="00E36B97" w:rsidP="00E44433">
      <w:pPr>
        <w:pStyle w:val="CommentText"/>
        <w:numPr>
          <w:ilvl w:val="0"/>
          <w:numId w:val="10"/>
        </w:numPr>
      </w:pPr>
      <w:r>
        <w:t xml:space="preserve"> One paragraph about how pop gen is useful</w:t>
      </w:r>
      <w:r w:rsidR="007021DA">
        <w:t xml:space="preserve"> citing previous research</w:t>
      </w:r>
      <w:r w:rsidR="00BD215D">
        <w:t>.</w:t>
      </w:r>
    </w:p>
    <w:p w14:paraId="69D6BA86" w14:textId="4F8968BC" w:rsidR="00E36B97" w:rsidRDefault="00E36B97" w:rsidP="00E44433">
      <w:pPr>
        <w:pStyle w:val="CommentText"/>
        <w:numPr>
          <w:ilvl w:val="0"/>
          <w:numId w:val="10"/>
        </w:numPr>
      </w:pPr>
      <w:r>
        <w:t xml:space="preserve"> One paragraph about how spatial aspects are useful</w:t>
      </w:r>
      <w:r w:rsidR="007021DA">
        <w:t xml:space="preserve"> and especially when combined with landscape genetics</w:t>
      </w:r>
    </w:p>
    <w:p w14:paraId="322EEB36" w14:textId="013180DF" w:rsidR="00E36B97" w:rsidRDefault="00E36B97" w:rsidP="00E44433">
      <w:pPr>
        <w:pStyle w:val="CommentText"/>
        <w:numPr>
          <w:ilvl w:val="0"/>
          <w:numId w:val="10"/>
        </w:numPr>
      </w:pPr>
      <w:r>
        <w:t xml:space="preserve"> Final paragraph that indicates why this region of Ghana was chosen and what the study achieved</w:t>
      </w:r>
      <w:r w:rsidR="00BD215D">
        <w:t>.</w:t>
      </w:r>
    </w:p>
  </w:comment>
  <w:comment w:id="47" w:author="Shannon Hedtke" w:date="2022-07-27T14:53:00Z" w:initials="SH">
    <w:p w14:paraId="6EE32002" w14:textId="7CB486CC" w:rsidR="00CC73F1" w:rsidRDefault="00CC73F1">
      <w:pPr>
        <w:pStyle w:val="CommentText"/>
      </w:pPr>
      <w:r>
        <w:rPr>
          <w:rStyle w:val="CommentReference"/>
        </w:rPr>
        <w:annotationRef/>
      </w:r>
      <w:r>
        <w:t>In 2018 Ghana was re-districted and we should indicate which districts these sampling locations fall into</w:t>
      </w:r>
    </w:p>
  </w:comment>
  <w:comment w:id="55" w:author="Shannon Hedtke" w:date="2022-06-20T14:03:00Z" w:initials="SH">
    <w:p w14:paraId="239088E3" w14:textId="38604A3E" w:rsidR="009812A2" w:rsidRDefault="009812A2">
      <w:pPr>
        <w:pStyle w:val="CommentText"/>
      </w:pPr>
      <w:r>
        <w:rPr>
          <w:rStyle w:val="CommentReference"/>
        </w:rPr>
        <w:annotationRef/>
      </w:r>
      <w:r>
        <w:t>Check the supplemental info and give the range for all e.g. if there was some from 2015, then say xx from 2010-2012 and yy from 2015 or whatever</w:t>
      </w:r>
    </w:p>
  </w:comment>
  <w:comment w:id="56" w:author="HIMAL SHRESTHA" w:date="2022-10-13T05:42:00Z" w:initials="HS">
    <w:p w14:paraId="0D5A1E5B" w14:textId="77777777" w:rsidR="007E6A87" w:rsidRDefault="007E6A87" w:rsidP="007E6A87">
      <w:pPr>
        <w:pStyle w:val="CommentText"/>
      </w:pPr>
      <w:r>
        <w:rPr>
          <w:rStyle w:val="CommentReference"/>
        </w:rPr>
        <w:annotationRef/>
      </w:r>
      <w:r>
        <w:t>2002-2006, (n = 34)</w:t>
      </w:r>
    </w:p>
    <w:p w14:paraId="554B363D" w14:textId="77777777" w:rsidR="007E6A87" w:rsidRDefault="007E6A87" w:rsidP="007E6A87">
      <w:pPr>
        <w:pStyle w:val="CommentText"/>
      </w:pPr>
      <w:r>
        <w:t>2010-2012, (n = 107)</w:t>
      </w:r>
    </w:p>
    <w:p w14:paraId="6D6FF959" w14:textId="416CB04E" w:rsidR="007E6A87" w:rsidRDefault="007E6A87" w:rsidP="007E6A87">
      <w:pPr>
        <w:pStyle w:val="CommentText"/>
      </w:pPr>
      <w:r>
        <w:t>2013, (n = 23)</w:t>
      </w:r>
    </w:p>
  </w:comment>
  <w:comment w:id="67" w:author="Shannon Hedtke" w:date="2022-06-20T14:03:00Z" w:initials="SH">
    <w:p w14:paraId="4C69F4B6" w14:textId="77777777" w:rsidR="009812A2" w:rsidRDefault="009812A2">
      <w:pPr>
        <w:pStyle w:val="CommentText"/>
      </w:pPr>
      <w:r>
        <w:rPr>
          <w:rStyle w:val="CommentReference"/>
        </w:rPr>
        <w:annotationRef/>
      </w:r>
      <w:r>
        <w:t>Is this how you did this?</w:t>
      </w:r>
    </w:p>
    <w:p w14:paraId="479EC803" w14:textId="77777777" w:rsidR="009812A2" w:rsidRDefault="009812A2">
      <w:pPr>
        <w:pStyle w:val="CommentText"/>
      </w:pPr>
      <w:r>
        <w:t>Or did you just choose some communities at random?</w:t>
      </w:r>
    </w:p>
    <w:p w14:paraId="389895B0" w14:textId="77777777" w:rsidR="009812A2" w:rsidRDefault="009812A2">
      <w:pPr>
        <w:pStyle w:val="CommentText"/>
      </w:pPr>
      <w:r>
        <w:t>Or because they overlapped with Katie’s?</w:t>
      </w:r>
    </w:p>
    <w:p w14:paraId="0E50F338" w14:textId="05D7C0BF" w:rsidR="009812A2" w:rsidRDefault="009812A2">
      <w:pPr>
        <w:pStyle w:val="CommentText"/>
      </w:pPr>
      <w:r>
        <w:t>If you didn’t use Ernest’s data to make the call, then don’t cite his thesis here</w:t>
      </w:r>
    </w:p>
  </w:comment>
  <w:comment w:id="68" w:author="HIMAL SHRESTHA" w:date="2022-10-13T05:42:00Z" w:initials="HS">
    <w:p w14:paraId="21230E90" w14:textId="14AB1A14" w:rsidR="007E6A87" w:rsidRDefault="007E6A87">
      <w:pPr>
        <w:pStyle w:val="CommentText"/>
      </w:pPr>
      <w:r>
        <w:rPr>
          <w:rStyle w:val="CommentReference"/>
        </w:rPr>
        <w:annotationRef/>
      </w:r>
      <w:r>
        <w:t>I did not use the Ernest’s data. It’s because they overlapped with Katie’s.</w:t>
      </w:r>
    </w:p>
  </w:comment>
  <w:comment w:id="71" w:author="Shannon Hedtke" w:date="2022-06-20T14:04:00Z" w:initials="SH">
    <w:p w14:paraId="0600B5D8" w14:textId="2681BBBC" w:rsidR="009812A2" w:rsidRDefault="009812A2">
      <w:pPr>
        <w:pStyle w:val="CommentText"/>
      </w:pPr>
      <w:r>
        <w:rPr>
          <w:rStyle w:val="CommentReference"/>
        </w:rPr>
        <w:annotationRef/>
      </w:r>
      <w:r>
        <w:t>This is a weird number… are you sure that 96 weren’t sampled and then some of those failed?</w:t>
      </w:r>
    </w:p>
  </w:comment>
  <w:comment w:id="76" w:author="Shannon Hedtke" w:date="2022-06-26T11:02:00Z" w:initials="SH">
    <w:p w14:paraId="14350EFD" w14:textId="2D2BE8FE" w:rsidR="00DB4B71" w:rsidRDefault="00DB4B71">
      <w:pPr>
        <w:pStyle w:val="CommentText"/>
      </w:pPr>
      <w:r>
        <w:rPr>
          <w:rStyle w:val="CommentReference"/>
        </w:rPr>
        <w:annotationRef/>
      </w:r>
      <w:r w:rsidR="00BD215D">
        <w:t>They might all have been from 2013?</w:t>
      </w:r>
    </w:p>
  </w:comment>
  <w:comment w:id="85" w:author="Shannon Hedtke" w:date="2022-06-16T21:39:00Z" w:initials="SH">
    <w:p w14:paraId="2BBB443C" w14:textId="0DFED8BE" w:rsidR="00B77274" w:rsidRDefault="00B77274">
      <w:pPr>
        <w:pStyle w:val="CommentText"/>
      </w:pPr>
      <w:r>
        <w:rPr>
          <w:rStyle w:val="CommentReference"/>
        </w:rPr>
        <w:annotationRef/>
      </w:r>
      <w:r>
        <w:t>If they are collaborators then you don’t need to cite this</w:t>
      </w:r>
    </w:p>
  </w:comment>
  <w:comment w:id="87" w:author="Shannon Hedtke" w:date="2022-06-16T21:40:00Z" w:initials="SH">
    <w:p w14:paraId="6D4CF94B" w14:textId="3E2E0397" w:rsidR="00B77274" w:rsidRDefault="00B77274">
      <w:pPr>
        <w:pStyle w:val="CommentText"/>
      </w:pPr>
      <w:r>
        <w:rPr>
          <w:rStyle w:val="CommentReference"/>
        </w:rPr>
        <w:annotationRef/>
      </w:r>
      <w:r>
        <w:t>I would not cite Ernest’s thesis for this – it is much older and well established e.g. early O150 lit</w:t>
      </w:r>
    </w:p>
  </w:comment>
  <w:comment w:id="88" w:author="Shannon Hedtke" w:date="2022-06-16T21:41:00Z" w:initials="SH">
    <w:p w14:paraId="1AA126E6" w14:textId="776F62BF" w:rsidR="00B77274" w:rsidRDefault="00B77274">
      <w:pPr>
        <w:pStyle w:val="CommentText"/>
      </w:pPr>
      <w:r>
        <w:rPr>
          <w:rStyle w:val="CommentReference"/>
        </w:rPr>
        <w:annotationRef/>
      </w:r>
      <w:r>
        <w:t xml:space="preserve">? </w:t>
      </w:r>
      <w:r w:rsidR="00E36B97">
        <w:t>This doesn’t seem like it should be in the methods section.</w:t>
      </w:r>
    </w:p>
  </w:comment>
  <w:comment w:id="90" w:author="HIMAL SHRESTHA" w:date="2022-03-18T18:02:00Z" w:initials="HS">
    <w:p w14:paraId="3D5DDA81" w14:textId="02935696" w:rsidR="00BF584E" w:rsidRDefault="00BF584E">
      <w:pPr>
        <w:pStyle w:val="CommentText"/>
      </w:pPr>
      <w:r>
        <w:rPr>
          <w:rStyle w:val="CommentReference"/>
        </w:rPr>
        <w:annotationRef/>
      </w:r>
      <w:r w:rsidR="005F7030">
        <w:t xml:space="preserve">I am not too sure about </w:t>
      </w:r>
      <w:r w:rsidR="00B16968">
        <w:t>the extent of detail we need here for the genetic data.</w:t>
      </w:r>
    </w:p>
  </w:comment>
  <w:comment w:id="91" w:author="Shannon Hedtke" w:date="2022-08-17T16:30:00Z" w:initials="SH">
    <w:p w14:paraId="5AC63B4C" w14:textId="26ED1D17" w:rsidR="000B6615" w:rsidRDefault="000B6615">
      <w:pPr>
        <w:pStyle w:val="CommentText"/>
      </w:pPr>
      <w:r>
        <w:rPr>
          <w:rStyle w:val="CommentReference"/>
        </w:rPr>
        <w:annotationRef/>
      </w:r>
      <w:r>
        <w:t>No worries I’ve got it</w:t>
      </w:r>
    </w:p>
  </w:comment>
  <w:comment w:id="128" w:author="Shannon Hedtke" w:date="2022-06-26T11:07:00Z" w:initials="SH">
    <w:p w14:paraId="79C1134B" w14:textId="57F8B42C" w:rsidR="00DB4B71" w:rsidRDefault="00DB4B71">
      <w:pPr>
        <w:pStyle w:val="CommentText"/>
      </w:pPr>
      <w:r>
        <w:rPr>
          <w:rStyle w:val="CommentReference"/>
        </w:rPr>
        <w:annotationRef/>
      </w:r>
      <w:r>
        <w:t>Neha please confirm</w:t>
      </w:r>
    </w:p>
  </w:comment>
  <w:comment w:id="179" w:author="Shannon Hedtke" w:date="2022-08-17T16:27:00Z" w:initials="SH">
    <w:p w14:paraId="116308F4" w14:textId="73263F6A" w:rsidR="00BD215D" w:rsidRDefault="00BD215D">
      <w:pPr>
        <w:pStyle w:val="CommentText"/>
      </w:pPr>
      <w:r>
        <w:rPr>
          <w:rStyle w:val="CommentReference"/>
        </w:rPr>
        <w:annotationRef/>
      </w:r>
      <w:r w:rsidRPr="00BD215D">
        <w:t>Bolger, A. M., et al. (2014). "Trimmomatic: a flexible trimmer for Illumina sequence data." Bioinformatics 30(15): 2114-2120.</w:t>
      </w:r>
    </w:p>
  </w:comment>
  <w:comment w:id="263" w:author="Shannon Hedtke" w:date="2022-06-20T13:35:00Z" w:initials="SH">
    <w:p w14:paraId="5EEBE305" w14:textId="0C028039" w:rsidR="009A0BD2" w:rsidRDefault="009A0BD2">
      <w:pPr>
        <w:pStyle w:val="CommentText"/>
      </w:pPr>
      <w:r>
        <w:rPr>
          <w:rStyle w:val="CommentReference"/>
        </w:rPr>
        <w:annotationRef/>
      </w:r>
      <w:r>
        <w:t>SMH needs to upload this assembly to GenBank</w:t>
      </w:r>
    </w:p>
  </w:comment>
  <w:comment w:id="304" w:author="Shannon Hedtke" w:date="2022-06-16T21:42:00Z" w:initials="SH">
    <w:p w14:paraId="0F5AF57E" w14:textId="47F267C4" w:rsidR="00B77274" w:rsidRDefault="00B77274">
      <w:pPr>
        <w:pStyle w:val="CommentText"/>
      </w:pPr>
      <w:r>
        <w:rPr>
          <w:rStyle w:val="CommentReference"/>
        </w:rPr>
        <w:annotationRef/>
      </w:r>
      <w:r>
        <w:t>I think I sent you the description of this – we should give the details</w:t>
      </w:r>
    </w:p>
  </w:comment>
  <w:comment w:id="305" w:author="Shannon Hedtke" w:date="2022-06-20T11:59:00Z" w:initials="SH">
    <w:p w14:paraId="49FC7134" w14:textId="53019540" w:rsidR="008D7886" w:rsidRDefault="008D7886">
      <w:pPr>
        <w:pStyle w:val="CommentText"/>
      </w:pPr>
      <w:r>
        <w:rPr>
          <w:rStyle w:val="CommentReference"/>
        </w:rPr>
        <w:annotationRef/>
      </w:r>
      <w:r>
        <w:t>There is a place in the thesis format where you state where people did work you report on I believe – I’m going to write this section</w:t>
      </w:r>
      <w:r w:rsidR="000C581D">
        <w:t xml:space="preserve"> on the fly </w:t>
      </w:r>
      <w:r w:rsidR="00CB1D39">
        <w:t xml:space="preserve">extraction and </w:t>
      </w:r>
      <w:r w:rsidR="000C581D">
        <w:t>variant calling</w:t>
      </w:r>
      <w:r>
        <w:t xml:space="preserve"> so ensure that you flag </w:t>
      </w:r>
      <w:r w:rsidR="000C581D">
        <w:t xml:space="preserve">it as being </w:t>
      </w:r>
      <w:r w:rsidR="00CB1D39">
        <w:t>Neha’s extractions</w:t>
      </w:r>
      <w:r w:rsidR="00DB4B71">
        <w:t xml:space="preserve"> and library prep</w:t>
      </w:r>
      <w:r w:rsidR="00CB1D39">
        <w:t xml:space="preserve"> and </w:t>
      </w:r>
      <w:r w:rsidR="000C581D">
        <w:t xml:space="preserve">my </w:t>
      </w:r>
      <w:r w:rsidR="00CB1D39">
        <w:t>analysis</w:t>
      </w:r>
      <w:r w:rsidR="000C581D">
        <w:t xml:space="preserve"> so you don’t get in trouble (this is not a problem; you just need to note it).</w:t>
      </w:r>
    </w:p>
  </w:comment>
  <w:comment w:id="313" w:author="Shannon Hedtke" w:date="2022-06-20T13:58:00Z" w:initials="SH">
    <w:p w14:paraId="2C15ED7D" w14:textId="414B1BB0" w:rsidR="001C563A" w:rsidRDefault="001C563A">
      <w:pPr>
        <w:pStyle w:val="CommentText"/>
      </w:pPr>
      <w:r>
        <w:rPr>
          <w:rStyle w:val="CommentReference"/>
        </w:rPr>
        <w:annotationRef/>
      </w:r>
      <w:r>
        <w:t>?</w:t>
      </w:r>
      <w:r w:rsidR="008F5E9E">
        <w:t xml:space="preserve"> what filters were used for missingness</w:t>
      </w:r>
    </w:p>
  </w:comment>
  <w:comment w:id="354" w:author="Shannon Hedtke" w:date="2022-06-22T10:32:00Z" w:initials="SH">
    <w:p w14:paraId="4DC27962" w14:textId="1EF3A780" w:rsidR="00C319A7" w:rsidRDefault="00C319A7">
      <w:pPr>
        <w:pStyle w:val="CommentText"/>
      </w:pPr>
      <w:r>
        <w:rPr>
          <w:rStyle w:val="CommentReference"/>
        </w:rPr>
        <w:annotationRef/>
      </w:r>
      <w:r>
        <w:t xml:space="preserve">I </w:t>
      </w:r>
    </w:p>
  </w:comment>
  <w:comment w:id="355" w:author="Shannon Hedtke" w:date="2022-06-22T10:32:00Z" w:initials="SH">
    <w:p w14:paraId="5345D9ED" w14:textId="77777777" w:rsidR="00C319A7" w:rsidRDefault="00C319A7">
      <w:pPr>
        <w:pStyle w:val="CommentText"/>
      </w:pPr>
      <w:r>
        <w:rPr>
          <w:rStyle w:val="CommentReference"/>
        </w:rPr>
        <w:annotationRef/>
      </w:r>
      <w:r>
        <w:t>Don’t really know what you mean here? Does this need to be stated? Or can you just start with:</w:t>
      </w:r>
    </w:p>
    <w:p w14:paraId="61230526" w14:textId="0C88F3EB" w:rsidR="00C319A7" w:rsidRDefault="00C319A7">
      <w:pPr>
        <w:pStyle w:val="CommentText"/>
      </w:pPr>
      <w:r>
        <w:t xml:space="preserve">We compiled continuous environmental rasters which might be relevant to </w:t>
      </w:r>
      <w:r w:rsidR="00B613BE">
        <w:t>parasite distribution based on published literature, including field experiments on blackflies (Cheke, Opoku) and previous studies on ecological factors associated with disease prevalence (Barro…Shrestha).</w:t>
      </w:r>
    </w:p>
  </w:comment>
  <w:comment w:id="364" w:author="Shannon Hedtke" w:date="2022-06-22T10:36:00Z" w:initials="SH">
    <w:p w14:paraId="327F1466" w14:textId="199DE720" w:rsidR="00B613BE" w:rsidRDefault="00B613BE">
      <w:pPr>
        <w:pStyle w:val="CommentText"/>
      </w:pPr>
      <w:r>
        <w:rPr>
          <w:rStyle w:val="CommentReference"/>
        </w:rPr>
        <w:annotationRef/>
      </w:r>
      <w:r>
        <w:t>But the list in the previous sentence such as temp &amp; precipitation is also because of vector habitat so it doesn’t make sense to separate this out</w:t>
      </w:r>
    </w:p>
  </w:comment>
  <w:comment w:id="356" w:author="Shannon Hedtke" w:date="2022-06-23T09:46:00Z" w:initials="SH">
    <w:p w14:paraId="450062DE" w14:textId="198BEC62" w:rsidR="00347B93" w:rsidRDefault="00347B93">
      <w:pPr>
        <w:pStyle w:val="CommentText"/>
      </w:pPr>
      <w:r>
        <w:rPr>
          <w:rStyle w:val="CommentReference"/>
        </w:rPr>
        <w:annotationRef/>
      </w:r>
      <w:r>
        <w:t>This whole section can be condensed and simplified</w:t>
      </w:r>
    </w:p>
  </w:comment>
  <w:comment w:id="378" w:author="Shannon Hedtke" w:date="2022-06-23T09:48:00Z" w:initials="SH">
    <w:p w14:paraId="5AEFE1A8" w14:textId="270C9138" w:rsidR="00347B93" w:rsidRDefault="00347B93">
      <w:pPr>
        <w:pStyle w:val="CommentText"/>
      </w:pPr>
      <w:r>
        <w:rPr>
          <w:rStyle w:val="CommentReference"/>
        </w:rPr>
        <w:annotationRef/>
      </w:r>
      <w:r>
        <w:t>Not clear what you mean here</w:t>
      </w:r>
    </w:p>
  </w:comment>
  <w:comment w:id="379" w:author="Shannon Hedtke" w:date="2022-06-23T09:48:00Z" w:initials="SH">
    <w:p w14:paraId="7048DA66" w14:textId="5676E6ED" w:rsidR="00347B93" w:rsidRDefault="00347B93">
      <w:pPr>
        <w:pStyle w:val="CommentText"/>
      </w:pPr>
      <w:r>
        <w:rPr>
          <w:rStyle w:val="CommentReference"/>
        </w:rPr>
        <w:annotationRef/>
      </w:r>
      <w:r>
        <w:t>? why not the values at the sites? I don’t get this</w:t>
      </w:r>
    </w:p>
  </w:comment>
  <w:comment w:id="389" w:author="Shannon Hedtke" w:date="2022-06-23T09:49:00Z" w:initials="SH">
    <w:p w14:paraId="27FD8B90" w14:textId="77777777" w:rsidR="00347B93" w:rsidRDefault="00347B93">
      <w:pPr>
        <w:pStyle w:val="CommentText"/>
      </w:pPr>
      <w:r>
        <w:rPr>
          <w:rStyle w:val="CommentReference"/>
        </w:rPr>
        <w:annotationRef/>
      </w:r>
      <w:r>
        <w:t>Do you mean between? Or among?</w:t>
      </w:r>
    </w:p>
    <w:p w14:paraId="595BAD18" w14:textId="0148CEA7" w:rsidR="00347B93" w:rsidRDefault="00347B93">
      <w:pPr>
        <w:pStyle w:val="CommentText"/>
      </w:pPr>
      <w:r>
        <w:t>i.e., not variance within a site but variance across sites</w:t>
      </w:r>
    </w:p>
  </w:comment>
  <w:comment w:id="391" w:author="Shannon Hedtke" w:date="2022-06-24T14:20:00Z" w:initials="SH">
    <w:p w14:paraId="68CB43B7" w14:textId="77777777" w:rsidR="00E81844" w:rsidRDefault="00E81844" w:rsidP="00E81844">
      <w:pPr>
        <w:pStyle w:val="CommentText"/>
      </w:pPr>
      <w:r>
        <w:rPr>
          <w:rStyle w:val="CommentReference"/>
        </w:rPr>
        <w:annotationRef/>
      </w:r>
      <w:r>
        <w:t>I’m not sure this was the right thing to do – it seems almost like you’d do it the other way around. Did you analyse and find that Simulium genetic diversity had similar correlations to environmental variables?</w:t>
      </w:r>
    </w:p>
  </w:comment>
  <w:comment w:id="392" w:author="HIMAL SHRESTHA" w:date="2022-08-19T12:56:00Z" w:initials="HS">
    <w:p w14:paraId="086B1CF6" w14:textId="69C26E74" w:rsidR="001D294C" w:rsidRDefault="001D294C">
      <w:pPr>
        <w:pStyle w:val="CommentText"/>
      </w:pPr>
      <w:r>
        <w:rPr>
          <w:rStyle w:val="CommentReference"/>
        </w:rPr>
        <w:annotationRef/>
      </w:r>
      <w:r>
        <w:t>It was because there were only four data points for the analysis.</w:t>
      </w:r>
    </w:p>
  </w:comment>
  <w:comment w:id="394" w:author="Shannon Hedtke" w:date="2022-06-24T14:13:00Z" w:initials="SH">
    <w:p w14:paraId="59A2CC4F" w14:textId="0BD551B9" w:rsidR="00E81844" w:rsidRPr="00E81844" w:rsidRDefault="00E81844">
      <w:pPr>
        <w:pStyle w:val="CommentText"/>
      </w:pPr>
      <w:r>
        <w:rPr>
          <w:rStyle w:val="CommentReference"/>
        </w:rPr>
        <w:annotationRef/>
      </w:r>
      <w:r>
        <w:t xml:space="preserve">This isn’t clear: you grouped the environmental variables </w:t>
      </w:r>
      <w:r>
        <w:rPr>
          <w:i/>
          <w:iCs/>
        </w:rPr>
        <w:t>a priori</w:t>
      </w:r>
      <w:r>
        <w:t>, and then ran a pw correlation to identify which of those in each group were correlated? Or did you do a meta-analysis with all variables to assess correlation?</w:t>
      </w:r>
    </w:p>
  </w:comment>
  <w:comment w:id="395" w:author="Shannon Hedtke" w:date="2022-06-24T14:15:00Z" w:initials="SH">
    <w:p w14:paraId="48677331" w14:textId="77777777" w:rsidR="00E81844" w:rsidRDefault="00E81844">
      <w:pPr>
        <w:pStyle w:val="CommentText"/>
      </w:pPr>
      <w:r>
        <w:rPr>
          <w:rStyle w:val="CommentReference"/>
        </w:rPr>
        <w:annotationRef/>
      </w:r>
      <w:r>
        <w:t>Does this mean:</w:t>
      </w:r>
    </w:p>
    <w:p w14:paraId="5ECC0E00" w14:textId="77777777" w:rsidR="00E81844" w:rsidRDefault="00E81844">
      <w:pPr>
        <w:pStyle w:val="CommentText"/>
      </w:pPr>
      <w:r>
        <w:t>We selected the variable that contributed the most to the total variance, or, if there were two variables that were equal, we chose the variable that was more easily interpretable.</w:t>
      </w:r>
    </w:p>
    <w:p w14:paraId="37D50946" w14:textId="6ED01621" w:rsidR="00E81844" w:rsidRDefault="00E81844">
      <w:pPr>
        <w:pStyle w:val="CommentText"/>
      </w:pPr>
      <w:r>
        <w:t xml:space="preserve">What do you mean by interpretable? </w:t>
      </w:r>
    </w:p>
  </w:comment>
  <w:comment w:id="403" w:author="Shannon Hedtke" w:date="2022-06-24T14:16:00Z" w:initials="SH">
    <w:p w14:paraId="77B709DE" w14:textId="738FA571" w:rsidR="00E81844" w:rsidRPr="00E81844" w:rsidRDefault="00E81844">
      <w:pPr>
        <w:pStyle w:val="CommentText"/>
      </w:pPr>
      <w:r>
        <w:rPr>
          <w:rStyle w:val="CommentReference"/>
        </w:rPr>
        <w:annotationRef/>
      </w:r>
      <w:r>
        <w:t xml:space="preserve">Why do this in two steps? Why not either do this for all variable </w:t>
      </w:r>
      <w:r>
        <w:rPr>
          <w:i/>
          <w:iCs/>
        </w:rPr>
        <w:t>or</w:t>
      </w:r>
      <w:r>
        <w:t xml:space="preserve"> keep each variable from the first step?</w:t>
      </w:r>
    </w:p>
  </w:comment>
  <w:comment w:id="409" w:author="Shannon Hedtke" w:date="2022-06-16T21:44:00Z" w:initials="SH">
    <w:p w14:paraId="4DDB6829" w14:textId="77777777" w:rsidR="00E86D3C" w:rsidRDefault="00E86D3C" w:rsidP="00E86D3C">
      <w:pPr>
        <w:pStyle w:val="CommentText"/>
      </w:pPr>
      <w:r>
        <w:rPr>
          <w:rStyle w:val="CommentReference"/>
        </w:rPr>
        <w:annotationRef/>
      </w:r>
      <w:r>
        <w:t>Need to include versions for this and all programs</w:t>
      </w:r>
    </w:p>
  </w:comment>
  <w:comment w:id="430" w:author="Shannon Hedtke" w:date="2022-06-24T14:32:00Z" w:initials="SH">
    <w:p w14:paraId="07F41B5A" w14:textId="4BB4A800" w:rsidR="00E86D3C" w:rsidRDefault="00E86D3C">
      <w:pPr>
        <w:pStyle w:val="CommentText"/>
      </w:pPr>
      <w:r>
        <w:rPr>
          <w:rStyle w:val="CommentReference"/>
        </w:rPr>
        <w:annotationRef/>
      </w:r>
      <w:r>
        <w:t>? Do you mean that you performed a DAPC using the sample site as the groups, rather than the groups identified by clustering?</w:t>
      </w:r>
    </w:p>
  </w:comment>
  <w:comment w:id="440" w:author="Shannon Hedtke" w:date="2022-06-26T11:12:00Z" w:initials="SH">
    <w:p w14:paraId="5DD98A53" w14:textId="2708A65D" w:rsidR="00C4281A" w:rsidRDefault="00C4281A">
      <w:pPr>
        <w:pStyle w:val="CommentText"/>
      </w:pPr>
      <w:r>
        <w:rPr>
          <w:rStyle w:val="CommentReference"/>
        </w:rPr>
        <w:annotationRef/>
      </w:r>
      <w:r>
        <w:t>Just list the per-population statistics, and then the packages, rather than splitting all of this up. Then say you calculated Fst between populations and adjusted it for finite populations… did you do this by hand or was this a choice in the package (it’s implied that you did this yourself)</w:t>
      </w:r>
    </w:p>
  </w:comment>
  <w:comment w:id="445" w:author="Shannon Hedtke" w:date="2022-06-26T11:15:00Z" w:initials="SH">
    <w:p w14:paraId="22EDABBE" w14:textId="0E4F9E00" w:rsidR="00C4281A" w:rsidRDefault="00C4281A">
      <w:pPr>
        <w:pStyle w:val="CommentText"/>
      </w:pPr>
      <w:r>
        <w:rPr>
          <w:rStyle w:val="CommentReference"/>
        </w:rPr>
        <w:annotationRef/>
      </w:r>
      <w:r>
        <w:t>? I’m not sure why these citations were chosen; IBD is a very old and standard approach; the one you use is a mantel test using Euclidean distance, so there are earlier citations that would be more appropriate</w:t>
      </w:r>
    </w:p>
  </w:comment>
  <w:comment w:id="470" w:author="Shannon Hedtke" w:date="2022-06-26T11:22:00Z" w:initials="SH">
    <w:p w14:paraId="2BA1223E" w14:textId="3B4550CE" w:rsidR="00C776CF" w:rsidRDefault="00C776CF">
      <w:pPr>
        <w:pStyle w:val="CommentText"/>
      </w:pPr>
      <w:r>
        <w:rPr>
          <w:rStyle w:val="CommentReference"/>
        </w:rPr>
        <w:annotationRef/>
      </w:r>
      <w:r>
        <w:t>Cite and version</w:t>
      </w:r>
    </w:p>
  </w:comment>
  <w:comment w:id="510" w:author="Shannon Hedtke" w:date="2022-08-17T16:40:00Z" w:initials="SH">
    <w:p w14:paraId="2DC599F5" w14:textId="72D0080E" w:rsidR="000B6615" w:rsidRDefault="000B6615">
      <w:pPr>
        <w:pStyle w:val="CommentText"/>
      </w:pPr>
      <w:r>
        <w:rPr>
          <w:rStyle w:val="CommentReference"/>
        </w:rPr>
        <w:annotationRef/>
      </w:r>
      <w:r>
        <w:t>Because you don’t use commute distance, I don’t think you need to discuss it here</w:t>
      </w:r>
    </w:p>
  </w:comment>
  <w:comment w:id="536" w:author="Shannon Hedtke" w:date="2022-06-16T21:46:00Z" w:initials="SH">
    <w:p w14:paraId="46CFBC9D" w14:textId="22967A88" w:rsidR="00401C4A" w:rsidRDefault="00401C4A">
      <w:pPr>
        <w:pStyle w:val="CommentText"/>
      </w:pPr>
      <w:r>
        <w:rPr>
          <w:rStyle w:val="CommentReference"/>
        </w:rPr>
        <w:annotationRef/>
      </w:r>
      <w:r>
        <w:t>Isn’t this the package name</w:t>
      </w:r>
      <w:r w:rsidR="00FD16F7">
        <w:t xml:space="preserve"> and not a method?</w:t>
      </w:r>
    </w:p>
  </w:comment>
  <w:comment w:id="558" w:author="Shannon Hedtke" w:date="2022-08-17T16:51:00Z" w:initials="SH">
    <w:p w14:paraId="3508CC7D" w14:textId="557B8A23" w:rsidR="00392E05" w:rsidRDefault="00392E05">
      <w:pPr>
        <w:pStyle w:val="CommentText"/>
      </w:pPr>
      <w:r>
        <w:rPr>
          <w:rStyle w:val="CommentReference"/>
        </w:rPr>
        <w:annotationRef/>
      </w:r>
      <w:r>
        <w:t>I’m not sure you need to state these as you’ve got a table and don’t discuss these comparisons further</w:t>
      </w:r>
    </w:p>
  </w:comment>
  <w:comment w:id="567" w:author="HIMAL SHRESTHA" w:date="2022-10-12T05:36:00Z" w:initials="HS">
    <w:p w14:paraId="5BB599F7" w14:textId="2679C39D" w:rsidR="005C4534" w:rsidRDefault="005C4534">
      <w:pPr>
        <w:pStyle w:val="CommentText"/>
      </w:pPr>
      <w:r>
        <w:rPr>
          <w:rStyle w:val="CommentReference"/>
        </w:rPr>
        <w:annotationRef/>
      </w:r>
      <w:r w:rsidR="004773A6">
        <w:t>In this case, the individual communities happen to fall in different regions</w:t>
      </w:r>
      <w:r w:rsidR="004773A6">
        <w:t xml:space="preserve">. For eg, the merged communities belong to Savannah while the </w:t>
      </w:r>
      <w:r w:rsidR="007E35F8">
        <w:t>individual community within the merged community i.e. Wiae belong to</w:t>
      </w:r>
      <w:r w:rsidR="00514317">
        <w:t xml:space="preserve"> the northern region.</w:t>
      </w:r>
    </w:p>
  </w:comment>
  <w:comment w:id="570" w:author="Shannon Hedtke" w:date="2022-08-17T16:55:00Z" w:initials="SH">
    <w:p w14:paraId="30A6D86B" w14:textId="77777777" w:rsidR="006D22CF" w:rsidRDefault="006D22CF" w:rsidP="006D22CF">
      <w:pPr>
        <w:pStyle w:val="CommentText"/>
      </w:pPr>
      <w:r>
        <w:rPr>
          <w:rStyle w:val="CommentReference"/>
        </w:rPr>
        <w:annotationRef/>
      </w:r>
      <w:r>
        <w:t>Where did you get the p-value for this? Report it for parasites too but also please let me know as I haven’t seen this I don’t think?</w:t>
      </w:r>
    </w:p>
    <w:p w14:paraId="0BC94E93" w14:textId="77777777" w:rsidR="006D22CF" w:rsidRDefault="006D22CF" w:rsidP="006D22CF">
      <w:pPr>
        <w:pStyle w:val="CommentText"/>
      </w:pPr>
      <w:r>
        <w:t>Or is this the cumulative posterior probability?</w:t>
      </w:r>
    </w:p>
  </w:comment>
  <w:comment w:id="571" w:author="HIMAL SHRESTHA" w:date="2022-10-12T05:57:00Z" w:initials="HS">
    <w:p w14:paraId="0F78EBBC" w14:textId="77777777" w:rsidR="00834D0A" w:rsidRDefault="00834D0A">
      <w:pPr>
        <w:pStyle w:val="CommentText"/>
      </w:pPr>
      <w:r>
        <w:rPr>
          <w:rStyle w:val="CommentReference"/>
        </w:rPr>
        <w:annotationRef/>
      </w:r>
      <w:bookmarkStart w:id="572" w:name="_Hlk116533172"/>
      <w:r>
        <w:t>I did simple t-test</w:t>
      </w:r>
      <w:r w:rsidR="00317574">
        <w:t xml:space="preserve"> between the parasite and vectors using the mean, sd of the assignment probability and n. Please let me kow if this makes sense. </w:t>
      </w:r>
    </w:p>
    <w:p w14:paraId="52756090" w14:textId="173283BE" w:rsidR="00317574" w:rsidRPr="00CF5A9B" w:rsidRDefault="00317574">
      <w:pPr>
        <w:pStyle w:val="CommentText"/>
      </w:pPr>
      <w:r>
        <w:t>So, I am basically trying to show there is no difference between the assignment probability of parasite when compared to the vectors</w:t>
      </w:r>
      <w:r w:rsidR="00CF5A9B">
        <w:t xml:space="preserve"> </w:t>
      </w:r>
      <w:r w:rsidR="00CF5A9B">
        <w:rPr>
          <w:i/>
          <w:iCs/>
        </w:rPr>
        <w:t xml:space="preserve">essentially </w:t>
      </w:r>
      <w:r w:rsidR="00CF5A9B">
        <w:t>both DAPC of both parasite and the vector data reflecting a similar population structure.</w:t>
      </w:r>
      <w:bookmarkEnd w:id="572"/>
    </w:p>
  </w:comment>
  <w:comment w:id="574" w:author="HIMAL SHRESTHA" w:date="2022-05-09T06:51:00Z" w:initials="HS">
    <w:p w14:paraId="3F30168B" w14:textId="06F2CB79" w:rsidR="00D63F4D" w:rsidRDefault="00D63F4D">
      <w:pPr>
        <w:pStyle w:val="CommentText"/>
      </w:pPr>
      <w:r>
        <w:rPr>
          <w:rStyle w:val="CommentReference"/>
        </w:rPr>
        <w:annotationRef/>
      </w:r>
      <w:r>
        <w:t xml:space="preserve">Does DAPC suggest the lack of genetic structure for the </w:t>
      </w:r>
      <w:r w:rsidR="006745BB">
        <w:t>vector data?</w:t>
      </w:r>
    </w:p>
  </w:comment>
  <w:comment w:id="575" w:author="Shannon Hedtke" w:date="2022-08-16T14:28:00Z" w:initials="SH">
    <w:p w14:paraId="526827BC" w14:textId="53B7A96C" w:rsidR="002E6A88" w:rsidRDefault="002E6A88">
      <w:pPr>
        <w:pStyle w:val="CommentText"/>
      </w:pPr>
      <w:r>
        <w:rPr>
          <w:rStyle w:val="CommentReference"/>
        </w:rPr>
        <w:annotationRef/>
      </w:r>
      <w:r w:rsidR="00FD16F7">
        <w:t>It’s not really a binary category. Assignment probabilities are low – there are some genotypes that are found in only one community while others are more similar to blackflies found in a different community. And that’s using an algorithm that is maximizing differentiation.</w:t>
      </w:r>
    </w:p>
  </w:comment>
  <w:comment w:id="576" w:author="Shannon Hedtke" w:date="2022-08-17T12:58:00Z" w:initials="SH">
    <w:p w14:paraId="2098B0E2" w14:textId="77777777" w:rsidR="00FD16F7" w:rsidRDefault="00FD16F7">
      <w:pPr>
        <w:pStyle w:val="CommentText"/>
      </w:pPr>
      <w:r>
        <w:rPr>
          <w:rStyle w:val="CommentReference"/>
        </w:rPr>
        <w:annotationRef/>
      </w:r>
      <w:r>
        <w:t>One way to think about it is this: there are three hypotheses that could describe population structure:</w:t>
      </w:r>
    </w:p>
    <w:p w14:paraId="67DD8BA9" w14:textId="77777777" w:rsidR="00FD16F7" w:rsidRDefault="00FD16F7" w:rsidP="00FD16F7">
      <w:pPr>
        <w:pStyle w:val="CommentText"/>
        <w:numPr>
          <w:ilvl w:val="0"/>
          <w:numId w:val="13"/>
        </w:numPr>
      </w:pPr>
      <w:r>
        <w:t>Strongly differentiated populations that are isolated by ecological features</w:t>
      </w:r>
    </w:p>
    <w:p w14:paraId="10799008" w14:textId="77777777" w:rsidR="00FD16F7" w:rsidRDefault="00FD16F7" w:rsidP="00FD16F7">
      <w:pPr>
        <w:pStyle w:val="CommentText"/>
        <w:numPr>
          <w:ilvl w:val="0"/>
          <w:numId w:val="13"/>
        </w:numPr>
      </w:pPr>
      <w:r>
        <w:t>Continuous populations that are isolated by distance (i.e., without continuous sampling, can get spurious differentiated “populations”)</w:t>
      </w:r>
    </w:p>
    <w:p w14:paraId="0122C018" w14:textId="77777777" w:rsidR="00FD16F7" w:rsidRDefault="00FD16F7" w:rsidP="00FD16F7">
      <w:pPr>
        <w:pStyle w:val="CommentText"/>
        <w:numPr>
          <w:ilvl w:val="0"/>
          <w:numId w:val="13"/>
        </w:numPr>
      </w:pPr>
      <w:r>
        <w:t>Populations that have limited connectivity in a complex ecological landscape.</w:t>
      </w:r>
    </w:p>
    <w:p w14:paraId="1ABE6BD8" w14:textId="77777777" w:rsidR="00FD16F7" w:rsidRDefault="00FD16F7" w:rsidP="00FD16F7">
      <w:pPr>
        <w:pStyle w:val="CommentText"/>
      </w:pPr>
      <w:r>
        <w:t>This is testing whether (1) is observed.</w:t>
      </w:r>
    </w:p>
    <w:p w14:paraId="6AB99D49" w14:textId="77777777" w:rsidR="00FD16F7" w:rsidRDefault="00FD16F7" w:rsidP="00FD16F7">
      <w:pPr>
        <w:pStyle w:val="CommentText"/>
      </w:pPr>
      <w:r>
        <w:t>You then test (2)</w:t>
      </w:r>
    </w:p>
    <w:p w14:paraId="6E5DE02C" w14:textId="77777777" w:rsidR="00FD16F7" w:rsidRDefault="00FD16F7" w:rsidP="00FD16F7">
      <w:pPr>
        <w:pStyle w:val="CommentText"/>
      </w:pPr>
      <w:r>
        <w:t>And then (3)</w:t>
      </w:r>
    </w:p>
    <w:p w14:paraId="26964529" w14:textId="77777777" w:rsidR="00FD16F7" w:rsidRDefault="00FD16F7" w:rsidP="00FD16F7">
      <w:pPr>
        <w:pStyle w:val="CommentText"/>
      </w:pPr>
      <w:r>
        <w:t>And evidence supports (3).</w:t>
      </w:r>
    </w:p>
    <w:p w14:paraId="446185E1" w14:textId="2011F6F6" w:rsidR="00FD16F7" w:rsidRDefault="00FD16F7" w:rsidP="00FD16F7">
      <w:pPr>
        <w:pStyle w:val="CommentText"/>
      </w:pPr>
      <w:r>
        <w:t>One way to restructure the discussion, perhaps?</w:t>
      </w:r>
    </w:p>
  </w:comment>
  <w:comment w:id="577" w:author="HIMAL SHRESTHA" w:date="2022-10-12T06:01:00Z" w:initials="HS">
    <w:p w14:paraId="38E19A52" w14:textId="20416998" w:rsidR="00D76C63" w:rsidRDefault="00D76C63">
      <w:pPr>
        <w:pStyle w:val="CommentText"/>
      </w:pPr>
      <w:r>
        <w:rPr>
          <w:rStyle w:val="CommentReference"/>
        </w:rPr>
        <w:annotationRef/>
      </w:r>
      <w:r>
        <w:t>Maybe goes to discussion?</w:t>
      </w:r>
    </w:p>
  </w:comment>
  <w:comment w:id="580" w:author="HIMAL SHRESTHA" w:date="2022-10-12T06:03:00Z" w:initials="HS">
    <w:p w14:paraId="7E6386D1" w14:textId="4CF6465E" w:rsidR="006A3132" w:rsidRDefault="006A3132">
      <w:pPr>
        <w:pStyle w:val="CommentText"/>
      </w:pPr>
      <w:r>
        <w:rPr>
          <w:rStyle w:val="CommentReference"/>
        </w:rPr>
        <w:annotationRef/>
      </w:r>
      <w:r>
        <w:t>It was just the Mantel test</w:t>
      </w:r>
    </w:p>
  </w:comment>
  <w:comment w:id="581" w:author="Shannon Hedtke" w:date="2022-08-17T17:02:00Z" w:initials="SH">
    <w:p w14:paraId="7C4CBD00" w14:textId="27D8A82F" w:rsidR="009A5E37" w:rsidRDefault="009A5E37">
      <w:pPr>
        <w:pStyle w:val="CommentText"/>
      </w:pPr>
      <w:r>
        <w:rPr>
          <w:rStyle w:val="CommentReference"/>
        </w:rPr>
        <w:annotationRef/>
      </w:r>
      <w:r>
        <w:t>I had a hard time following this</w:t>
      </w:r>
    </w:p>
  </w:comment>
  <w:comment w:id="582" w:author="Shannon Hedtke" w:date="2022-08-17T17:02:00Z" w:initials="SH">
    <w:p w14:paraId="4563F7EB" w14:textId="4221EEAE" w:rsidR="009A5E37" w:rsidRDefault="009A5E37">
      <w:pPr>
        <w:pStyle w:val="CommentText"/>
      </w:pPr>
      <w:r>
        <w:rPr>
          <w:rStyle w:val="CommentReference"/>
        </w:rPr>
        <w:annotationRef/>
      </w:r>
      <w:r>
        <w:t>I’m too tired to fix it right now though</w:t>
      </w:r>
    </w:p>
  </w:comment>
  <w:comment w:id="597" w:author="Shannon Hedtke" w:date="2022-08-17T17:03:00Z" w:initials="SH">
    <w:p w14:paraId="2CF7DAC3" w14:textId="7577697F" w:rsidR="009A5E37" w:rsidRDefault="009A5E37">
      <w:pPr>
        <w:pStyle w:val="CommentText"/>
      </w:pPr>
      <w:r>
        <w:rPr>
          <w:rStyle w:val="CommentReference"/>
        </w:rPr>
        <w:annotationRef/>
      </w:r>
      <w:r>
        <w:t>Are there more than one or just one?</w:t>
      </w:r>
    </w:p>
  </w:comment>
  <w:comment w:id="598" w:author="HIMAL SHRESTHA" w:date="2022-10-12T06:17:00Z" w:initials="HS">
    <w:p w14:paraId="5A344332" w14:textId="6FD51A7D" w:rsidR="00303D57" w:rsidRDefault="00303D57">
      <w:pPr>
        <w:pStyle w:val="CommentText"/>
      </w:pPr>
      <w:r>
        <w:rPr>
          <w:rStyle w:val="CommentReference"/>
        </w:rPr>
        <w:annotationRef/>
      </w:r>
      <w:r w:rsidR="00617D89">
        <w:t xml:space="preserve">There is one national park but couple of other forest reserves but the main one is the </w:t>
      </w:r>
      <w:r w:rsidR="0048134B">
        <w:t xml:space="preserve">Bui </w:t>
      </w:r>
      <w:r w:rsidR="00617D89">
        <w:t>national park</w:t>
      </w:r>
      <w:r w:rsidR="0048134B">
        <w:t xml:space="preserve"> in the west.</w:t>
      </w:r>
    </w:p>
  </w:comment>
  <w:comment w:id="608" w:author="Shannon Hedtke" w:date="2022-08-12T10:57:00Z" w:initials="SH">
    <w:p w14:paraId="49B69D23" w14:textId="4C59BF47" w:rsidR="005F3E90" w:rsidRDefault="005F3E90">
      <w:pPr>
        <w:pStyle w:val="CommentText"/>
      </w:pPr>
      <w:r>
        <w:rPr>
          <w:rStyle w:val="CommentReference"/>
        </w:rPr>
        <w:annotationRef/>
      </w:r>
      <w:r>
        <w:t>Is this Fst again?</w:t>
      </w:r>
    </w:p>
  </w:comment>
  <w:comment w:id="609" w:author="HIMAL SHRESTHA" w:date="2022-10-12T06:39:00Z" w:initials="HS">
    <w:p w14:paraId="5249EF14" w14:textId="3DED20D0" w:rsidR="00021949" w:rsidRDefault="00021949">
      <w:pPr>
        <w:pStyle w:val="CommentText"/>
      </w:pPr>
      <w:r>
        <w:rPr>
          <w:rStyle w:val="CommentReference"/>
        </w:rPr>
        <w:annotationRef/>
      </w:r>
      <w:r>
        <w:t xml:space="preserve">Yes, the linearised Fst i.e., Fst/(1-Fst) </w:t>
      </w:r>
    </w:p>
  </w:comment>
  <w:comment w:id="610" w:author="Shannon Hedtke" w:date="2022-08-15T17:41:00Z" w:initials="SH">
    <w:p w14:paraId="5BD67D03" w14:textId="76B17984" w:rsidR="00577A62" w:rsidRDefault="00577A62">
      <w:pPr>
        <w:pStyle w:val="CommentText"/>
      </w:pPr>
      <w:r>
        <w:rPr>
          <w:rStyle w:val="CommentReference"/>
        </w:rPr>
        <w:annotationRef/>
      </w:r>
      <w:r>
        <w:t>I don’t know what this means</w:t>
      </w:r>
    </w:p>
  </w:comment>
  <w:comment w:id="612" w:author="HIMAL SHRESTHA [2]" w:date="2022-05-09T14:40:00Z" w:initials="HS">
    <w:p w14:paraId="7F3219C7" w14:textId="77777777" w:rsidR="00FA0B10" w:rsidRDefault="00DF228C">
      <w:pPr>
        <w:pStyle w:val="CommentText"/>
      </w:pPr>
      <w:r>
        <w:rPr>
          <w:rStyle w:val="CommentReference"/>
        </w:rPr>
        <w:annotationRef/>
      </w:r>
      <w:r w:rsidR="00FA0B10">
        <w:rPr>
          <w:lang w:val="en-AU"/>
        </w:rPr>
        <w:t>Heatmaps - check with the journal</w:t>
      </w:r>
    </w:p>
    <w:p w14:paraId="4013DBF5" w14:textId="77777777" w:rsidR="00FA0B10" w:rsidRDefault="00FA0B10" w:rsidP="00BE22E3">
      <w:pPr>
        <w:pStyle w:val="CommentText"/>
      </w:pPr>
      <w:r>
        <w:rPr>
          <w:lang w:val="en-AU"/>
        </w:rPr>
        <w:t>A. Hypo meso, different shapes -&gt; categorical legend</w:t>
      </w:r>
    </w:p>
  </w:comment>
  <w:comment w:id="613" w:author="Shannon Hedtke" w:date="2022-08-17T13:01:00Z" w:initials="SH">
    <w:p w14:paraId="6A1E9CC6" w14:textId="124F47F5" w:rsidR="00FD16F7" w:rsidRDefault="00FD16F7">
      <w:pPr>
        <w:pStyle w:val="CommentText"/>
      </w:pPr>
      <w:r>
        <w:rPr>
          <w:rStyle w:val="CommentReference"/>
        </w:rPr>
        <w:annotationRef/>
      </w:r>
      <w:r>
        <w:t xml:space="preserve"> We should think about how we might ease your descriptions of “the central part of a central part of Ghana” by adding bounding boxes or something to your bivariate map. You are working too hard to describe and it still doesn’t come across well. Could make region boundaries stronger, e.g.? And label?</w:t>
      </w:r>
    </w:p>
  </w:comment>
  <w:comment w:id="617" w:author="Shannon Hedtke" w:date="2022-06-16T21:52:00Z" w:initials="SH">
    <w:p w14:paraId="4E51AD5E" w14:textId="32145E55" w:rsidR="00401C4A" w:rsidRDefault="00401C4A">
      <w:pPr>
        <w:pStyle w:val="CommentText"/>
      </w:pPr>
      <w:r>
        <w:rPr>
          <w:rStyle w:val="CommentReference"/>
        </w:rPr>
        <w:annotationRef/>
      </w:r>
      <w:r>
        <w:t>Weren’t you going to play with the color per Bec’s suggestion?</w:t>
      </w:r>
    </w:p>
  </w:comment>
  <w:comment w:id="618" w:author="Shannon Hedtke" w:date="2022-08-17T13:04:00Z" w:initials="SH">
    <w:p w14:paraId="15C3D72F" w14:textId="32C77D56" w:rsidR="00FD16F7" w:rsidRDefault="00FD16F7">
      <w:pPr>
        <w:pStyle w:val="CommentText"/>
      </w:pPr>
      <w:r>
        <w:rPr>
          <w:rStyle w:val="CommentReference"/>
        </w:rPr>
        <w:annotationRef/>
      </w:r>
      <w:r>
        <w:t>I wrote her about this and I’m not sure whether it was helpful or not.</w:t>
      </w:r>
    </w:p>
  </w:comment>
  <w:comment w:id="619" w:author="Shannon Hedtke" w:date="2022-08-17T13:05:00Z" w:initials="SH">
    <w:p w14:paraId="09FCB3BA" w14:textId="24E539F0" w:rsidR="009E33E0" w:rsidRDefault="009E33E0">
      <w:pPr>
        <w:pStyle w:val="CommentText"/>
      </w:pPr>
      <w:r>
        <w:rPr>
          <w:rStyle w:val="CommentReference"/>
        </w:rPr>
        <w:annotationRef/>
      </w:r>
      <w:r>
        <w:t>I circled the correlation coefficient histogram because I don’t understand what it is showing relative to the map. What does the distribution tell us? How is it helpful?</w:t>
      </w:r>
    </w:p>
  </w:comment>
  <w:comment w:id="620" w:author="HIMAL SHRESTHA" w:date="2022-10-12T07:02:00Z" w:initials="HS">
    <w:p w14:paraId="1ECD44D1" w14:textId="10891589" w:rsidR="00021949" w:rsidRDefault="00021949">
      <w:pPr>
        <w:pStyle w:val="CommentText"/>
      </w:pPr>
      <w:r>
        <w:rPr>
          <w:rStyle w:val="CommentReference"/>
        </w:rPr>
        <w:annotationRef/>
      </w:r>
      <w:bookmarkStart w:id="622" w:name="_Hlk116533702"/>
      <w:r>
        <w:t>Probably replace with Green instead of grey color pallette – similar to bivariate map in the Ethiopian paper</w:t>
      </w:r>
      <w:bookmarkEnd w:id="622"/>
    </w:p>
  </w:comment>
  <w:comment w:id="621" w:author="HIMAL SHRESTHA" w:date="2022-10-12T07:03:00Z" w:initials="HS">
    <w:p w14:paraId="162C8ADA" w14:textId="43BEFE1D" w:rsidR="00021949" w:rsidRDefault="00021949">
      <w:pPr>
        <w:pStyle w:val="CommentText"/>
      </w:pPr>
      <w:r>
        <w:rPr>
          <w:rStyle w:val="CommentReference"/>
        </w:rPr>
        <w:annotationRef/>
      </w:r>
      <w:r>
        <w:t>The correlation coefficient histogram shows the actual correlation between the respective conductance surface and the actual prevalence map</w:t>
      </w:r>
    </w:p>
  </w:comment>
  <w:comment w:id="623" w:author="Shannon Hedtke" w:date="2022-08-17T13:06:00Z" w:initials="SH">
    <w:p w14:paraId="632CC641" w14:textId="77777777" w:rsidR="009E33E0" w:rsidRDefault="009E33E0">
      <w:pPr>
        <w:pStyle w:val="CommentText"/>
      </w:pPr>
      <w:r>
        <w:rPr>
          <w:rStyle w:val="CommentReference"/>
        </w:rPr>
        <w:annotationRef/>
      </w:r>
      <w:r>
        <w:t xml:space="preserve">Okay, I think your discussion has the same problem as your intro does. It focuses very much on </w:t>
      </w:r>
      <w:r>
        <w:rPr>
          <w:i/>
          <w:iCs/>
        </w:rPr>
        <w:t>what</w:t>
      </w:r>
      <w:r>
        <w:t xml:space="preserve"> you did, when what it needs to focus on is </w:t>
      </w:r>
      <w:r>
        <w:rPr>
          <w:i/>
          <w:iCs/>
        </w:rPr>
        <w:t>why</w:t>
      </w:r>
      <w:r>
        <w:t xml:space="preserve"> you did and how it matters to people who work on the operational side of oncho control.</w:t>
      </w:r>
    </w:p>
    <w:p w14:paraId="770D59B3" w14:textId="77777777" w:rsidR="009E33E0" w:rsidRDefault="009E33E0">
      <w:pPr>
        <w:pStyle w:val="CommentText"/>
      </w:pPr>
    </w:p>
    <w:p w14:paraId="636A41DD" w14:textId="77777777" w:rsidR="009E33E0" w:rsidRDefault="009E33E0">
      <w:pPr>
        <w:pStyle w:val="CommentText"/>
      </w:pPr>
      <w:r>
        <w:t>There are a number of different ways that this could be restructured, and I think as I’ve gone along I’ve thrown out a bunch of ideas. However, I think the critical part is for you to move away from this specific system and to remember that what you are doing is introducing a group of people to a whole new approach to thinking about transmission.</w:t>
      </w:r>
    </w:p>
    <w:p w14:paraId="60AD866B" w14:textId="77777777" w:rsidR="009E33E0" w:rsidRDefault="009E33E0">
      <w:pPr>
        <w:pStyle w:val="CommentText"/>
      </w:pPr>
    </w:p>
    <w:p w14:paraId="73728842" w14:textId="77777777" w:rsidR="009E33E0" w:rsidRDefault="009E33E0">
      <w:pPr>
        <w:pStyle w:val="CommentText"/>
      </w:pPr>
      <w:r>
        <w:t>You have some of this buried at the end in a section titled “implications”, and you can use this section as a seed for the discussion as a whole.</w:t>
      </w:r>
    </w:p>
    <w:p w14:paraId="355290D9" w14:textId="3F47C5B7" w:rsidR="009E33E0" w:rsidRDefault="009E33E0" w:rsidP="009E33E0">
      <w:pPr>
        <w:pStyle w:val="CommentText"/>
        <w:numPr>
          <w:ilvl w:val="0"/>
          <w:numId w:val="14"/>
        </w:numPr>
      </w:pPr>
      <w:r>
        <w:t>Why the approach taken here—geospatially explicit modeling of prevalence and landscape connectivity—can be used to identify reasons for ongoing transmission despite MDAi or newly arisen hot-spots of transmission post-MDAi.</w:t>
      </w:r>
      <w:r w:rsidR="00ED3118">
        <w:t xml:space="preserve"> Define resistance and connectivity carefully.</w:t>
      </w:r>
    </w:p>
    <w:p w14:paraId="45B30836" w14:textId="77777777" w:rsidR="009E33E0" w:rsidRDefault="009E33E0" w:rsidP="009E33E0">
      <w:pPr>
        <w:pStyle w:val="CommentText"/>
        <w:numPr>
          <w:ilvl w:val="0"/>
          <w:numId w:val="14"/>
        </w:numPr>
      </w:pPr>
      <w:r>
        <w:t>How parasite and vector genetic data are connected – that you can identify genetic similarities, and if the parasites are similar but the genetics aren’t, then it must be people causing transmission</w:t>
      </w:r>
    </w:p>
    <w:p w14:paraId="61665C32" w14:textId="77777777" w:rsidR="009E33E0" w:rsidRDefault="009E33E0" w:rsidP="009E33E0">
      <w:pPr>
        <w:pStyle w:val="CommentText"/>
        <w:numPr>
          <w:ilvl w:val="0"/>
          <w:numId w:val="14"/>
        </w:numPr>
      </w:pPr>
      <w:r>
        <w:t>That you tested three hypotheses for similarities, and could reject the hypothesis that these are isolated foci / separate transmission zones, as in previous work; reject the hypothesis that this is a continuous population with IBD; and that the best explanation for the patterns observed are that parasite distirbutions are strongly correlated with conditions that are favorable for either agriculture or blackfly breeding, and that there are corridors in the landscape through which blackflies (and sometimes presumably humans) are moving.</w:t>
      </w:r>
    </w:p>
    <w:p w14:paraId="0336434F" w14:textId="76018017" w:rsidR="009E33E0" w:rsidRDefault="009E33E0" w:rsidP="009E33E0">
      <w:pPr>
        <w:pStyle w:val="CommentText"/>
        <w:numPr>
          <w:ilvl w:val="0"/>
          <w:numId w:val="14"/>
        </w:numPr>
      </w:pPr>
      <w:r>
        <w:t>That the highest prevalence is observed in a region that is conducive to blackfly density and blackfly movement</w:t>
      </w:r>
      <w:r w:rsidR="00531A1F">
        <w:t>, and this means that ongoing transmission in this region may be challenging to stop… that MDAi will need to be coordinated, and that SOR could spread.</w:t>
      </w:r>
    </w:p>
    <w:p w14:paraId="62270865" w14:textId="2FEF29FF" w:rsidR="009E33E0" w:rsidRPr="009E33E0" w:rsidRDefault="00531A1F" w:rsidP="00531A1F">
      <w:pPr>
        <w:pStyle w:val="CommentText"/>
      </w:pPr>
      <w:r>
        <w:t>All of this is in here – it just needs the focus to shift. The details can be described in the context of very clear statements of how to interpret the data for management.</w:t>
      </w:r>
    </w:p>
  </w:comment>
  <w:comment w:id="624" w:author="Shannon Hedtke" w:date="2022-08-15T17:47:00Z" w:initials="SH">
    <w:p w14:paraId="25E2F8A5" w14:textId="77777777" w:rsidR="00BB57E4" w:rsidRDefault="00BB57E4">
      <w:pPr>
        <w:pStyle w:val="CommentText"/>
      </w:pPr>
      <w:r>
        <w:rPr>
          <w:rStyle w:val="CommentReference"/>
        </w:rPr>
        <w:annotationRef/>
      </w:r>
      <w:r>
        <w:t>Could you instead start the discussion with a statement about the question being explored? This is the methodology – but I think start broader</w:t>
      </w:r>
    </w:p>
    <w:p w14:paraId="151977CD" w14:textId="0A3D58D2" w:rsidR="00BB57E4" w:rsidRDefault="00BB57E4">
      <w:pPr>
        <w:pStyle w:val="CommentText"/>
      </w:pPr>
      <w:r>
        <w:t>e.g., We explored how ecological factors might impact transmission of onchocerciasis in a region of Ghana by examining correlations between prevalence and genetic diversity of parasites and blackflies. Or something like that… more conceptual, rather than methodological?</w:t>
      </w:r>
    </w:p>
  </w:comment>
  <w:comment w:id="627" w:author="Shannon Hedtke" w:date="2022-08-15T17:52:00Z" w:initials="SH">
    <w:p w14:paraId="4CD51843" w14:textId="15106416" w:rsidR="00BB57E4" w:rsidRDefault="00BB57E4">
      <w:pPr>
        <w:pStyle w:val="CommentText"/>
      </w:pPr>
      <w:r>
        <w:rPr>
          <w:rStyle w:val="CommentReference"/>
        </w:rPr>
        <w:annotationRef/>
      </w:r>
      <w:r>
        <w:t>Which is a clause now connected to baseline miccorfilarial map. This becomes confusing. Make a new statement that instead of saying what you did (“made a map that could be useful”) state the utility (“The geospatial combination of ecological, genetic, and prevalence data indicates that there are some areas within an ecological transition zone that bisects Ghana where blackfly movement could contribute to ongoing and persistent onchocerciasis transmission, while in other areas, blackflies are unlikely to be moving among communities even at longer time scales.”) or something</w:t>
      </w:r>
    </w:p>
  </w:comment>
  <w:comment w:id="629" w:author="Shannon Hedtke" w:date="2022-06-27T13:33:00Z" w:initials="SH">
    <w:p w14:paraId="0F430708" w14:textId="128DC952" w:rsidR="00353CB1" w:rsidRDefault="00353CB1">
      <w:pPr>
        <w:pStyle w:val="CommentText"/>
      </w:pPr>
      <w:r>
        <w:rPr>
          <w:rStyle w:val="CommentReference"/>
        </w:rPr>
        <w:annotationRef/>
      </w:r>
      <w:r>
        <w:t>These were new data, not re-sequencing the same flies</w:t>
      </w:r>
    </w:p>
  </w:comment>
  <w:comment w:id="634" w:author="Shannon Hedtke" w:date="2022-06-27T13:33:00Z" w:initials="SH">
    <w:p w14:paraId="704E8942" w14:textId="6639052E" w:rsidR="00353CB1" w:rsidRDefault="00353CB1">
      <w:pPr>
        <w:pStyle w:val="CommentText"/>
      </w:pPr>
      <w:r>
        <w:rPr>
          <w:rStyle w:val="CommentReference"/>
        </w:rPr>
        <w:annotationRef/>
      </w:r>
      <w:r>
        <w:t>I don’t think Katie found IBD in Ghana either</w:t>
      </w:r>
    </w:p>
  </w:comment>
  <w:comment w:id="654" w:author="Shannon Hedtke" w:date="2022-08-15T18:00:00Z" w:initials="SH">
    <w:p w14:paraId="3C050174" w14:textId="77777777" w:rsidR="008B0BD6" w:rsidRDefault="008B0BD6">
      <w:pPr>
        <w:pStyle w:val="CommentText"/>
      </w:pPr>
      <w:r>
        <w:rPr>
          <w:rStyle w:val="CommentReference"/>
        </w:rPr>
        <w:annotationRef/>
      </w:r>
      <w:r>
        <w:t>Do we have a citation for this statement?</w:t>
      </w:r>
    </w:p>
    <w:p w14:paraId="48AB3127" w14:textId="463B09D1" w:rsidR="008B0BD6" w:rsidRDefault="008B0BD6">
      <w:pPr>
        <w:pStyle w:val="CommentText"/>
      </w:pPr>
      <w:r>
        <w:t>I’m not sure that we do. Check Katie’s paper perhaps; it would be in there if it exists. I think, however, that it’s more that if the definition of a transmission zone is based on the assumption of small, focal breeding sites of blackflies, then the geographic distance and separated breeding sites would suggest that communities along different river basins would be independent transmission zones.</w:t>
      </w:r>
    </w:p>
  </w:comment>
  <w:comment w:id="655" w:author="Shannon Hedtke" w:date="2022-08-16T14:29:00Z" w:initials="SH">
    <w:p w14:paraId="0A66442F" w14:textId="1BEFD8D2" w:rsidR="002E6A88" w:rsidRDefault="002E6A88">
      <w:pPr>
        <w:pStyle w:val="CommentText"/>
      </w:pPr>
      <w:r>
        <w:rPr>
          <w:rStyle w:val="CommentReference"/>
        </w:rPr>
        <w:annotationRef/>
      </w:r>
      <w:r>
        <w:t>Okay, we’ve had some discussion via email and I think you can just take this out of the discussion entirely. Your DAPC is performed on the community basis so… I don’t think this adds much</w:t>
      </w:r>
    </w:p>
  </w:comment>
  <w:comment w:id="656" w:author="Shannon Hedtke" w:date="2022-08-15T18:03:00Z" w:initials="SH">
    <w:p w14:paraId="221590E5" w14:textId="6C890D8D" w:rsidR="008B0BD6" w:rsidRDefault="008B0BD6">
      <w:pPr>
        <w:pStyle w:val="CommentText"/>
      </w:pPr>
      <w:r>
        <w:rPr>
          <w:rStyle w:val="CommentReference"/>
        </w:rPr>
        <w:annotationRef/>
      </w:r>
      <w:r>
        <w:t>For this audience, I think you need to walk it back a step – that the genetic analyses found little to no differentiation among different sampling locations throughout this area, suggesting that this is a single transmission zone (Figure XX).</w:t>
      </w:r>
    </w:p>
  </w:comment>
  <w:comment w:id="667" w:author="Shannon Hedtke" w:date="2022-08-15T18:11:00Z" w:initials="SH">
    <w:p w14:paraId="499F13CA" w14:textId="77777777" w:rsidR="00ED342B" w:rsidRDefault="00265E79">
      <w:pPr>
        <w:pStyle w:val="CommentText"/>
      </w:pPr>
      <w:r>
        <w:rPr>
          <w:rStyle w:val="CommentReference"/>
        </w:rPr>
        <w:annotationRef/>
      </w:r>
      <w:r>
        <w:t>This</w:t>
      </w:r>
      <w:r w:rsidR="00ED342B">
        <w:t xml:space="preserve"> was a confusing statement – do you mean that considering the three river basins as river basins should be reconsidered? If so, we would need better info than Sam’s recommendation.</w:t>
      </w:r>
    </w:p>
    <w:p w14:paraId="6D4931CB" w14:textId="77777777" w:rsidR="00ED342B" w:rsidRDefault="00ED342B">
      <w:pPr>
        <w:pStyle w:val="CommentText"/>
      </w:pPr>
    </w:p>
    <w:p w14:paraId="183D6A11" w14:textId="6578114F" w:rsidR="00265E79" w:rsidRDefault="00ED342B">
      <w:pPr>
        <w:pStyle w:val="CommentText"/>
      </w:pPr>
      <w:r>
        <w:t xml:space="preserve">Alternatively, we don’t need to talk about the river basins at all. This was a question we explored in Katie’s work, but that was years ago and may be out-of-date. We actually don’t need to go into it, particularly because I can’t think of an actual publication that makes that hypothesis explicitly. The focus of this work being on how the genetic diversity does not match an IBD model but does match if you incorporate ecological features is sufficient. </w:t>
      </w:r>
      <w:r w:rsidR="00C76153">
        <w:t>It’s actually quite a bit cooler</w:t>
      </w:r>
    </w:p>
  </w:comment>
  <w:comment w:id="668" w:author="HIMAL SHRESTHA" w:date="2022-06-16T07:25:00Z" w:initials="HS">
    <w:p w14:paraId="73173D30" w14:textId="2C3E2424" w:rsidR="0088507F" w:rsidRDefault="0088507F">
      <w:pPr>
        <w:pStyle w:val="CommentText"/>
      </w:pPr>
      <w:r>
        <w:rPr>
          <w:rStyle w:val="CommentReference"/>
        </w:rPr>
        <w:annotationRef/>
      </w:r>
      <w:r>
        <w:t>If he is one of the co-authors, can we remove this?</w:t>
      </w:r>
    </w:p>
  </w:comment>
  <w:comment w:id="669" w:author="Shannon Hedtke" w:date="2022-06-16T22:03:00Z" w:initials="SH">
    <w:p w14:paraId="5DA1DA84" w14:textId="35878AA6" w:rsidR="001E5B7B" w:rsidRDefault="001E5B7B">
      <w:pPr>
        <w:pStyle w:val="CommentText"/>
      </w:pPr>
      <w:r>
        <w:rPr>
          <w:rStyle w:val="CommentReference"/>
        </w:rPr>
        <w:annotationRef/>
      </w:r>
      <w:r>
        <w:t>yes</w:t>
      </w:r>
    </w:p>
  </w:comment>
  <w:comment w:id="673" w:author="Shannon Hedtke" w:date="2022-08-15T18:10:00Z" w:initials="SH">
    <w:p w14:paraId="7A3EA333" w14:textId="60B50AC5" w:rsidR="00265E79" w:rsidRDefault="00265E79">
      <w:pPr>
        <w:pStyle w:val="CommentText"/>
      </w:pPr>
      <w:r>
        <w:rPr>
          <w:rStyle w:val="CommentReference"/>
        </w:rPr>
        <w:annotationRef/>
      </w:r>
      <w:r>
        <w:t>This is the term I used when I had to give your talk because I think it’s more intuitive to people</w:t>
      </w:r>
      <w:r w:rsidR="00C76153">
        <w:t>, but it might be confusing resistance vs connectivity. If you want to use the term resistance, because it’s not very intuitive, I think you might need to spend some time describing it</w:t>
      </w:r>
    </w:p>
  </w:comment>
  <w:comment w:id="670" w:author="Shannon Hedtke" w:date="2022-08-15T18:05:00Z" w:initials="SH">
    <w:p w14:paraId="48C656BD" w14:textId="014FC7F7" w:rsidR="008B0BD6" w:rsidRDefault="008B0BD6">
      <w:pPr>
        <w:pStyle w:val="CommentText"/>
      </w:pPr>
      <w:r>
        <w:rPr>
          <w:rStyle w:val="CommentReference"/>
        </w:rPr>
        <w:annotationRef/>
      </w:r>
      <w:r w:rsidR="00C76153">
        <w:t>You</w:t>
      </w:r>
      <w:r>
        <w:t xml:space="preserve"> will need to walk your audience through this a lot more carefully because they will not be familiar with population genetics and it will not be obvious to them how those results relate to these statements</w:t>
      </w:r>
    </w:p>
  </w:comment>
  <w:comment w:id="671" w:author="Shannon Hedtke" w:date="2022-08-16T09:45:00Z" w:initials="SH">
    <w:p w14:paraId="02F0F2F6" w14:textId="77777777" w:rsidR="00ED342B" w:rsidRDefault="00ED342B" w:rsidP="00ED342B">
      <w:pPr>
        <w:pStyle w:val="CommentText"/>
      </w:pPr>
      <w:r>
        <w:rPr>
          <w:rStyle w:val="CommentReference"/>
        </w:rPr>
        <w:annotationRef/>
      </w:r>
      <w:r>
        <w:t>Overall, I think this discussion will need some major structural changes. I would like to see a [[word here]] where you label the sections by the main conclusion and then go through what the points are that support it. For example:</w:t>
      </w:r>
    </w:p>
    <w:p w14:paraId="4B7071D4" w14:textId="77777777" w:rsidR="00ED342B" w:rsidRDefault="00ED342B" w:rsidP="00ED342B">
      <w:pPr>
        <w:pStyle w:val="CommentText"/>
        <w:numPr>
          <w:ilvl w:val="0"/>
          <w:numId w:val="12"/>
        </w:numPr>
      </w:pPr>
      <w:r>
        <w:t>We found that synthesizing genetic, ecological, and epidiological data was critical to</w:t>
      </w:r>
      <w:r w:rsidR="003E7258">
        <w:t>…</w:t>
      </w:r>
    </w:p>
    <w:p w14:paraId="3CE5129F" w14:textId="77777777" w:rsidR="003E7258" w:rsidRDefault="003E7258" w:rsidP="00ED342B">
      <w:pPr>
        <w:pStyle w:val="CommentText"/>
        <w:numPr>
          <w:ilvl w:val="0"/>
          <w:numId w:val="12"/>
        </w:numPr>
      </w:pPr>
      <w:r>
        <w:t xml:space="preserve"> No evidence for genetic differentiation by geographic distance</w:t>
      </w:r>
    </w:p>
    <w:p w14:paraId="4FD2D2F8" w14:textId="19165847" w:rsidR="003E7258" w:rsidRDefault="003E7258" w:rsidP="003E7258">
      <w:pPr>
        <w:pStyle w:val="CommentText"/>
        <w:numPr>
          <w:ilvl w:val="1"/>
          <w:numId w:val="12"/>
        </w:numPr>
      </w:pPr>
      <w:r>
        <w:t>Why is it important</w:t>
      </w:r>
    </w:p>
    <w:p w14:paraId="0945496E" w14:textId="53AC71A3" w:rsidR="003E7258" w:rsidRDefault="003E7258" w:rsidP="003E7258">
      <w:pPr>
        <w:pStyle w:val="CommentText"/>
        <w:numPr>
          <w:ilvl w:val="1"/>
          <w:numId w:val="12"/>
        </w:numPr>
      </w:pPr>
      <w:r>
        <w:t>Explain the evidence</w:t>
      </w:r>
    </w:p>
    <w:p w14:paraId="1588FE0F" w14:textId="77777777" w:rsidR="003E7258" w:rsidRDefault="003E7258" w:rsidP="003E7258">
      <w:pPr>
        <w:pStyle w:val="CommentText"/>
        <w:numPr>
          <w:ilvl w:val="0"/>
          <w:numId w:val="12"/>
        </w:numPr>
      </w:pPr>
      <w:r>
        <w:t xml:space="preserve"> Evidence that genetic differentiation does match potential for connectivity based on ecology</w:t>
      </w:r>
    </w:p>
    <w:p w14:paraId="41A38BA3" w14:textId="77777777" w:rsidR="003E7258" w:rsidRDefault="003E7258" w:rsidP="003E7258">
      <w:pPr>
        <w:pStyle w:val="CommentText"/>
        <w:numPr>
          <w:ilvl w:val="1"/>
          <w:numId w:val="12"/>
        </w:numPr>
      </w:pPr>
      <w:r>
        <w:t>Why it is important</w:t>
      </w:r>
    </w:p>
    <w:p w14:paraId="01883121" w14:textId="77777777" w:rsidR="003E7258" w:rsidRDefault="003E7258" w:rsidP="003E7258">
      <w:pPr>
        <w:pStyle w:val="CommentText"/>
        <w:numPr>
          <w:ilvl w:val="1"/>
          <w:numId w:val="12"/>
        </w:numPr>
      </w:pPr>
      <w:r>
        <w:t>Explain the figures</w:t>
      </w:r>
    </w:p>
    <w:p w14:paraId="2111FBD1" w14:textId="04E168D2" w:rsidR="003E7258" w:rsidRDefault="003E7258" w:rsidP="003E7258">
      <w:pPr>
        <w:pStyle w:val="CommentText"/>
        <w:numPr>
          <w:ilvl w:val="0"/>
          <w:numId w:val="12"/>
        </w:numPr>
      </w:pPr>
      <w:r>
        <w:t xml:space="preserve"> Connectivity strongly indicates that</w:t>
      </w:r>
    </w:p>
  </w:comment>
  <w:comment w:id="672" w:author="Shannon Hedtke" w:date="2022-08-17T15:39:00Z" w:initials="SH">
    <w:p w14:paraId="5A7EF3AB" w14:textId="50EB5999" w:rsidR="00C76153" w:rsidRPr="00C76153" w:rsidRDefault="00C76153">
      <w:pPr>
        <w:pStyle w:val="CommentText"/>
      </w:pPr>
      <w:r>
        <w:rPr>
          <w:rStyle w:val="CommentReference"/>
        </w:rPr>
        <w:annotationRef/>
      </w:r>
      <w:r>
        <w:t xml:space="preserve">You’ll notice that this structure is different from the one I talked about above </w:t>
      </w:r>
      <w:r>
        <w:rPr>
          <w:rFonts w:ascii="Segoe UI Emoji" w:eastAsia="Segoe UI Emoji" w:hAnsi="Segoe UI Emoji" w:cs="Segoe UI Emoji"/>
        </w:rPr>
        <w:t>😊 sorry. As I mentioned, there are several ways to restructure</w:t>
      </w:r>
    </w:p>
  </w:comment>
  <w:comment w:id="674" w:author="Shannon Hedtke" w:date="2022-08-15T18:06:00Z" w:initials="SH">
    <w:p w14:paraId="17863732" w14:textId="77777777" w:rsidR="008B0BD6" w:rsidRDefault="008B0BD6">
      <w:pPr>
        <w:pStyle w:val="CommentText"/>
      </w:pPr>
      <w:r>
        <w:rPr>
          <w:rStyle w:val="CommentReference"/>
        </w:rPr>
        <w:annotationRef/>
      </w:r>
      <w:r>
        <w:t>This is very technical. Here are terms that will be hard for your audience:</w:t>
      </w:r>
    </w:p>
    <w:p w14:paraId="536C42CE" w14:textId="77777777" w:rsidR="008B0BD6" w:rsidRDefault="008B0BD6">
      <w:pPr>
        <w:pStyle w:val="CommentText"/>
      </w:pPr>
      <w:r>
        <w:t>“resistance surface”</w:t>
      </w:r>
    </w:p>
    <w:p w14:paraId="0E2F1DD8" w14:textId="77777777" w:rsidR="008B0BD6" w:rsidRDefault="008B0BD6">
      <w:pPr>
        <w:pStyle w:val="CommentText"/>
      </w:pPr>
      <w:r>
        <w:t>“circuit distance”</w:t>
      </w:r>
    </w:p>
    <w:p w14:paraId="3F8F01F0" w14:textId="77777777" w:rsidR="008B0BD6" w:rsidRDefault="008B0BD6">
      <w:pPr>
        <w:pStyle w:val="CommentText"/>
      </w:pPr>
      <w:r>
        <w:t>“resistance distance”</w:t>
      </w:r>
    </w:p>
    <w:p w14:paraId="417A1218" w14:textId="77777777" w:rsidR="008B0BD6" w:rsidRDefault="008B0BD6">
      <w:pPr>
        <w:pStyle w:val="CommentText"/>
      </w:pPr>
    </w:p>
    <w:p w14:paraId="44031292" w14:textId="596DA488" w:rsidR="00C117BA" w:rsidRPr="003E7258" w:rsidRDefault="003E7258">
      <w:pPr>
        <w:pStyle w:val="CommentText"/>
      </w:pPr>
      <w:r>
        <w:t xml:space="preserve">You’ve already described what you’ve done </w:t>
      </w:r>
      <w:r w:rsidR="00C76153">
        <w:t>in the methods and</w:t>
      </w:r>
      <w:r>
        <w:t xml:space="preserve"> results. So with this, start with </w:t>
      </w:r>
      <w:r>
        <w:rPr>
          <w:i/>
          <w:iCs/>
        </w:rPr>
        <w:t>why</w:t>
      </w:r>
      <w:r>
        <w:t xml:space="preserve"> you did something. What is the operationally relevant question that is being asked, or hypothesis that is being tested? Environmental variables impacting genetic connectivity is the result. But why are we doing it? Why should someone who doesn’t care about evolution or ecology or genetics care about these results?</w:t>
      </w:r>
    </w:p>
  </w:comment>
  <w:comment w:id="678" w:author="Shannon Hedtke" w:date="2022-08-16T10:24:00Z" w:initials="SH">
    <w:p w14:paraId="77810379" w14:textId="77777777" w:rsidR="00D8617C" w:rsidRDefault="00D8617C">
      <w:pPr>
        <w:pStyle w:val="CommentText"/>
      </w:pPr>
      <w:r>
        <w:rPr>
          <w:rStyle w:val="CommentReference"/>
        </w:rPr>
        <w:annotationRef/>
      </w:r>
      <w:r>
        <w:t>This is going to be hard to follow.</w:t>
      </w:r>
    </w:p>
    <w:p w14:paraId="161D6B2B" w14:textId="77777777" w:rsidR="00D8617C" w:rsidRDefault="00D8617C">
      <w:pPr>
        <w:pStyle w:val="CommentText"/>
      </w:pPr>
    </w:p>
    <w:p w14:paraId="5FB2B872" w14:textId="77777777" w:rsidR="00D8617C" w:rsidRDefault="00D8617C">
      <w:pPr>
        <w:pStyle w:val="CommentText"/>
      </w:pPr>
      <w:r>
        <w:t>The parasites themselves don’t have preferred ecologies. I think this needs to be stated in the beginning of this paragraph. What you are talking about is that parasites can move around via blackflies or via humans. You can see how blackflies move using these data, and you can infer how parasites might be moving. What is in between, then, is movement of humans.</w:t>
      </w:r>
    </w:p>
    <w:p w14:paraId="2B11B249" w14:textId="77777777" w:rsidR="00D8617C" w:rsidRDefault="00D8617C">
      <w:pPr>
        <w:pStyle w:val="CommentText"/>
      </w:pPr>
    </w:p>
    <w:p w14:paraId="3E1DFBDE" w14:textId="77777777" w:rsidR="00D8617C" w:rsidRDefault="00D8617C">
      <w:pPr>
        <w:pStyle w:val="CommentText"/>
      </w:pPr>
      <w:r>
        <w:t>So one thing to consider, then, is when you have high prevalence – e.g., because the land is arable, and when you have the potential for parasite connectivity because of human movement – e.g., because people go to fields to work and then go to their communities.</w:t>
      </w:r>
    </w:p>
    <w:p w14:paraId="6792CFF4" w14:textId="77777777" w:rsidR="00D8617C" w:rsidRDefault="00D8617C">
      <w:pPr>
        <w:pStyle w:val="CommentText"/>
      </w:pPr>
    </w:p>
    <w:p w14:paraId="4F6C16BB" w14:textId="77777777" w:rsidR="00D8617C" w:rsidRDefault="00D8617C">
      <w:pPr>
        <w:pStyle w:val="CommentText"/>
      </w:pPr>
      <w:r>
        <w:t>The modeling study you cite is just looking at suitability for prevalence. Connectivity is a slightly different thing.</w:t>
      </w:r>
    </w:p>
    <w:p w14:paraId="6604A36A" w14:textId="77777777" w:rsidR="00D8617C" w:rsidRDefault="00D8617C">
      <w:pPr>
        <w:pStyle w:val="CommentText"/>
      </w:pPr>
    </w:p>
    <w:p w14:paraId="7B459E7C" w14:textId="77777777" w:rsidR="00D8617C" w:rsidRDefault="00D8617C">
      <w:pPr>
        <w:pStyle w:val="CommentText"/>
      </w:pPr>
      <w:r>
        <w:t>I think you should begin this whole discussion talking about prevalence modeling first. These studies can be indicated then.</w:t>
      </w:r>
    </w:p>
    <w:p w14:paraId="21B70EF6" w14:textId="77777777" w:rsidR="00D8617C" w:rsidRDefault="00D8617C">
      <w:pPr>
        <w:pStyle w:val="CommentText"/>
      </w:pPr>
    </w:p>
    <w:p w14:paraId="1DCC52C2" w14:textId="77777777" w:rsidR="00D8617C" w:rsidRDefault="00D8617C">
      <w:pPr>
        <w:pStyle w:val="CommentText"/>
      </w:pPr>
      <w:r>
        <w:t>Then move to: except, look, identifying prevalence is great, but when we are talking about delimiting transmission zones, prevalence itself isn’t sufficient because it doesn’t indicate whether there is transmission occurring between areas</w:t>
      </w:r>
    </w:p>
    <w:p w14:paraId="6BBBBAAF" w14:textId="77777777" w:rsidR="00D8617C" w:rsidRDefault="00D8617C">
      <w:pPr>
        <w:pStyle w:val="CommentText"/>
      </w:pPr>
    </w:p>
    <w:p w14:paraId="5A8CF60D" w14:textId="717E83DC" w:rsidR="00D8617C" w:rsidRDefault="00D8617C">
      <w:pPr>
        <w:pStyle w:val="CommentText"/>
      </w:pPr>
      <w:r>
        <w:t>Landscape genetics can do this – we can use the information we get from ecology to look at connectivity, which occurs when blackflies and/or humans move from one community to another. We can’t track actual connectivity, but genetic similarity indicates that that connectivity exists and can be used to identify corridors of movement and the geographic scale of transmission.</w:t>
      </w:r>
    </w:p>
  </w:comment>
  <w:comment w:id="679" w:author="Shannon Hedtke" w:date="2022-08-17T15:42:00Z" w:initials="SH">
    <w:p w14:paraId="582BF6C0" w14:textId="3C987842" w:rsidR="00C76153" w:rsidRDefault="00C76153">
      <w:pPr>
        <w:pStyle w:val="CommentText"/>
      </w:pPr>
      <w:r>
        <w:rPr>
          <w:rStyle w:val="CommentReference"/>
        </w:rPr>
        <w:annotationRef/>
      </w:r>
      <w:r>
        <w:t>Lol here is yet another version of restructuring</w:t>
      </w:r>
    </w:p>
  </w:comment>
  <w:comment w:id="680" w:author="Shannon Hedtke" w:date="2022-08-16T10:31:00Z" w:initials="SH">
    <w:p w14:paraId="2BCAE5EE" w14:textId="5EDA7078" w:rsidR="00D8617C" w:rsidRDefault="00D8617C">
      <w:pPr>
        <w:pStyle w:val="CommentText"/>
      </w:pPr>
      <w:r>
        <w:rPr>
          <w:rStyle w:val="CommentReference"/>
        </w:rPr>
        <w:annotationRef/>
      </w:r>
      <w:r w:rsidR="00C76153">
        <w:rPr>
          <w:rStyle w:val="CommentReference"/>
        </w:rPr>
        <w:t>R</w:t>
      </w:r>
      <w:r>
        <w:t>ather then listing the ecological correlates, put this in the context of determining how transmission is occurring. The parasite connectivity indicates transmission, and the blackfly connectivity can indicate when that transmission might be occurring because of blackfly movement rather than or in addition to human movement.</w:t>
      </w:r>
    </w:p>
    <w:p w14:paraId="4222FF62" w14:textId="77777777" w:rsidR="00D8617C" w:rsidRDefault="00D8617C">
      <w:pPr>
        <w:pStyle w:val="CommentText"/>
      </w:pPr>
    </w:p>
    <w:p w14:paraId="050D346A" w14:textId="4E1057CD" w:rsidR="00D8617C" w:rsidRDefault="00D8617C">
      <w:pPr>
        <w:pStyle w:val="CommentText"/>
      </w:pPr>
      <w:r>
        <w:t>These two will necessarily be different – because humans are moving</w:t>
      </w:r>
    </w:p>
  </w:comment>
  <w:comment w:id="681" w:author="Shannon Hedtke" w:date="2022-08-16T10:35:00Z" w:initials="SH">
    <w:p w14:paraId="7764F8CE" w14:textId="5B668CC1" w:rsidR="00CD7381" w:rsidRDefault="00CD7381">
      <w:pPr>
        <w:pStyle w:val="CommentText"/>
      </w:pPr>
      <w:r>
        <w:rPr>
          <w:rStyle w:val="CommentReference"/>
        </w:rPr>
        <w:annotationRef/>
      </w:r>
      <w:r>
        <w:t>Here is an example of how to change the language used to make this less technical… something like this:</w:t>
      </w:r>
    </w:p>
    <w:p w14:paraId="09807E9E" w14:textId="2BF2821D" w:rsidR="00CD7381" w:rsidRDefault="00CD7381">
      <w:pPr>
        <w:pStyle w:val="CommentText"/>
      </w:pPr>
      <w:r>
        <w:t>This suggests that between areas with low soil moisture (and thus low suitability for agriculture), vector connectivity is high while parasite connectivity is low. In other words, these areas are suitable habitat for blackfly migration, but have sparse human land use</w:t>
      </w:r>
      <w:r w:rsidR="00C76153">
        <w:t xml:space="preserve"> and thus are unsuitable for parasite migration.</w:t>
      </w:r>
    </w:p>
  </w:comment>
  <w:comment w:id="682" w:author="Shannon Hedtke" w:date="2022-08-16T10:33:00Z" w:initials="SH">
    <w:p w14:paraId="23384E03" w14:textId="43D3D9E5" w:rsidR="00CD7381" w:rsidRDefault="00D8617C">
      <w:pPr>
        <w:pStyle w:val="CommentText"/>
      </w:pPr>
      <w:r>
        <w:rPr>
          <w:rStyle w:val="CommentReference"/>
        </w:rPr>
        <w:annotationRef/>
      </w:r>
      <w:r>
        <w:t xml:space="preserve">I also think you should be more explicit about connecting this discussion to your map. </w:t>
      </w:r>
      <w:r w:rsidR="00CD7381">
        <w:t>You could add boxes to your map or something to draw attention to where you are talking about.</w:t>
      </w:r>
    </w:p>
  </w:comment>
  <w:comment w:id="683" w:author="Shannon Hedtke" w:date="2022-08-16T11:13:00Z" w:initials="SH">
    <w:p w14:paraId="0495D431" w14:textId="5B380843" w:rsidR="007D189D" w:rsidRDefault="007D189D">
      <w:pPr>
        <w:pStyle w:val="CommentText"/>
      </w:pPr>
      <w:r>
        <w:rPr>
          <w:rStyle w:val="CommentReference"/>
        </w:rPr>
        <w:annotationRef/>
      </w:r>
      <w:r>
        <w:t xml:space="preserve">I do think it is important to distinguish connectivity &amp; prevalence -- </w:t>
      </w:r>
    </w:p>
  </w:comment>
  <w:comment w:id="684" w:author="Shannon Hedtke" w:date="2022-08-16T11:27:00Z" w:initials="SH">
    <w:p w14:paraId="5AD07FB2" w14:textId="078A1742" w:rsidR="00433A1D" w:rsidRDefault="00433A1D">
      <w:pPr>
        <w:pStyle w:val="CommentText"/>
      </w:pPr>
      <w:r>
        <w:rPr>
          <w:rStyle w:val="CommentReference"/>
        </w:rPr>
        <w:annotationRef/>
      </w:r>
      <w:r>
        <w:t>We need to think about this. Vector abundance =/ vector connectivity. They may be related, but they aren’t identical. How we deal with this is important to distinguish</w:t>
      </w:r>
    </w:p>
  </w:comment>
  <w:comment w:id="685" w:author="Shannon Hedtke" w:date="2022-08-17T15:43:00Z" w:initials="SH">
    <w:p w14:paraId="18F28811" w14:textId="39F70D47" w:rsidR="00C76153" w:rsidRDefault="00C76153">
      <w:pPr>
        <w:pStyle w:val="CommentText"/>
      </w:pPr>
      <w:r>
        <w:rPr>
          <w:rStyle w:val="CommentReference"/>
        </w:rPr>
        <w:annotationRef/>
      </w:r>
      <w:r>
        <w:t>You also mentioned this below. I’m believing more and more strongly that you’ll need to add a paragraph discussing what these terms mean using language targeted for managers</w:t>
      </w:r>
    </w:p>
  </w:comment>
  <w:comment w:id="686" w:author="Shannon Hedtke" w:date="2022-08-16T11:28:00Z" w:initials="SH">
    <w:p w14:paraId="7027CD93" w14:textId="774A6C79" w:rsidR="00433A1D" w:rsidRPr="00433A1D" w:rsidRDefault="00433A1D">
      <w:pPr>
        <w:pStyle w:val="CommentText"/>
      </w:pPr>
      <w:r>
        <w:rPr>
          <w:rStyle w:val="CommentReference"/>
        </w:rPr>
        <w:annotationRef/>
      </w:r>
      <w:r>
        <w:t xml:space="preserve">I would use identification of </w:t>
      </w:r>
      <w:r>
        <w:rPr>
          <w:i/>
          <w:iCs/>
        </w:rPr>
        <w:t>corridors of movement</w:t>
      </w:r>
      <w:r>
        <w:t xml:space="preserve"> as the key here – that there are more possible corridors of movement in the western parts etc.</w:t>
      </w:r>
    </w:p>
  </w:comment>
  <w:comment w:id="687" w:author="Shannon Hedtke" w:date="2022-08-16T11:33:00Z" w:initials="SH">
    <w:p w14:paraId="63006333" w14:textId="7EF39A6C" w:rsidR="00433A1D" w:rsidRDefault="00433A1D">
      <w:pPr>
        <w:pStyle w:val="CommentText"/>
      </w:pPr>
      <w:r>
        <w:rPr>
          <w:rStyle w:val="CommentReference"/>
        </w:rPr>
        <w:annotationRef/>
      </w:r>
      <w:r w:rsidR="00C76153">
        <w:t xml:space="preserve">Since </w:t>
      </w:r>
      <w:r>
        <w:t>the river basins are in different regions of Ghana</w:t>
      </w:r>
      <w:r w:rsidR="00C76153">
        <w:t>, maybe we should use here</w:t>
      </w:r>
      <w:r>
        <w:t xml:space="preserve"> Bono Region etc. rather than river basin. We should discuss with collaborators</w:t>
      </w:r>
      <w:r w:rsidR="004602BC">
        <w:t xml:space="preserve"> who work in Ghana with regards to best practices here</w:t>
      </w:r>
    </w:p>
  </w:comment>
  <w:comment w:id="688" w:author="Shannon Hedtke" w:date="2022-08-17T15:45:00Z" w:initials="SH">
    <w:p w14:paraId="68AE6B13" w14:textId="613EE133" w:rsidR="00C76153" w:rsidRDefault="00C76153">
      <w:pPr>
        <w:pStyle w:val="CommentText"/>
      </w:pPr>
      <w:r>
        <w:rPr>
          <w:rStyle w:val="CommentReference"/>
        </w:rPr>
        <w:annotationRef/>
      </w:r>
      <w:r>
        <w:t>Or have more labels on the map that you can refer to easier</w:t>
      </w:r>
    </w:p>
  </w:comment>
  <w:comment w:id="689" w:author="Shannon Hedtke" w:date="2022-08-16T11:37:00Z" w:initials="SH">
    <w:p w14:paraId="6CE0A294" w14:textId="76F9F12B" w:rsidR="004602BC" w:rsidRDefault="004602BC">
      <w:pPr>
        <w:pStyle w:val="CommentText"/>
      </w:pPr>
      <w:r>
        <w:rPr>
          <w:rStyle w:val="CommentReference"/>
        </w:rPr>
        <w:annotationRef/>
      </w:r>
      <w:r>
        <w:t>What do you mean? Do you mean there are no corridors connecting differene sampling locations?</w:t>
      </w:r>
    </w:p>
  </w:comment>
  <w:comment w:id="690" w:author="Shannon Hedtke" w:date="2022-08-16T11:38:00Z" w:initials="SH">
    <w:p w14:paraId="09ED7B7A" w14:textId="09E2E952" w:rsidR="004602BC" w:rsidRDefault="004602BC">
      <w:pPr>
        <w:pStyle w:val="CommentText"/>
      </w:pPr>
      <w:r>
        <w:rPr>
          <w:rStyle w:val="CommentReference"/>
        </w:rPr>
        <w:annotationRef/>
      </w:r>
      <w:r>
        <w:t>How can we do this if there are no corridors identified?</w:t>
      </w:r>
    </w:p>
  </w:comment>
  <w:comment w:id="705" w:author="Shannon Hedtke" w:date="2022-08-16T11:43:00Z" w:initials="SH">
    <w:p w14:paraId="65484AB8" w14:textId="788F727F" w:rsidR="004602BC" w:rsidRDefault="004602BC">
      <w:pPr>
        <w:pStyle w:val="CommentText"/>
      </w:pPr>
      <w:r>
        <w:rPr>
          <w:rStyle w:val="CommentReference"/>
        </w:rPr>
        <w:annotationRef/>
      </w:r>
      <w:r>
        <w:t>You are mentioning the range and value for temperature, but the</w:t>
      </w:r>
      <w:r w:rsidR="00C76153">
        <w:t>se</w:t>
      </w:r>
      <w:r>
        <w:t xml:space="preserve"> weren’t indicated</w:t>
      </w:r>
      <w:r w:rsidR="00C76153">
        <w:t xml:space="preserve"> as correlated</w:t>
      </w:r>
      <w:r>
        <w:t xml:space="preserve"> by this analysis?</w:t>
      </w:r>
    </w:p>
  </w:comment>
  <w:comment w:id="717" w:author="Shannon Hedtke" w:date="2022-08-16T11:45:00Z" w:initials="SH">
    <w:p w14:paraId="0DEB734F" w14:textId="07A70FF7" w:rsidR="004602BC" w:rsidRDefault="004602BC">
      <w:pPr>
        <w:pStyle w:val="CommentText"/>
      </w:pPr>
      <w:r>
        <w:rPr>
          <w:rStyle w:val="CommentReference"/>
        </w:rPr>
        <w:annotationRef/>
      </w:r>
      <w:r>
        <w:t>I’d dump this in the results section rather than here</w:t>
      </w:r>
    </w:p>
  </w:comment>
  <w:comment w:id="718" w:author="Shannon Hedtke" w:date="2022-08-17T15:46:00Z" w:initials="SH">
    <w:p w14:paraId="2866D3F1" w14:textId="183292EE" w:rsidR="00C76153" w:rsidRDefault="00C76153">
      <w:pPr>
        <w:pStyle w:val="CommentText"/>
      </w:pPr>
      <w:r>
        <w:rPr>
          <w:rStyle w:val="CommentReference"/>
        </w:rPr>
        <w:annotationRef/>
      </w:r>
      <w:r>
        <w:t>I thought that when it first came up but now I don’t. This probably is worth mentioning but also in the context of how spatial scale is important – the region being chosen determines what ecological correlates will be most significant</w:t>
      </w:r>
    </w:p>
  </w:comment>
  <w:comment w:id="721" w:author="Shannon Hedtke" w:date="2022-08-16T11:46:00Z" w:initials="SH">
    <w:p w14:paraId="47116367" w14:textId="5FC2DE1D" w:rsidR="004602BC" w:rsidRDefault="004602BC">
      <w:pPr>
        <w:pStyle w:val="CommentText"/>
      </w:pPr>
      <w:r>
        <w:rPr>
          <w:rStyle w:val="CommentReference"/>
        </w:rPr>
        <w:annotationRef/>
      </w:r>
      <w:r>
        <w:t>? I’m not sure this needs justification?</w:t>
      </w:r>
      <w:r w:rsidR="00C76153">
        <w:t xml:space="preserve"> People love prevalence maps</w:t>
      </w:r>
    </w:p>
  </w:comment>
  <w:comment w:id="695" w:author="Shannon Hedtke" w:date="2022-08-16T11:38:00Z" w:initials="SH">
    <w:p w14:paraId="79488736" w14:textId="2BBB88B8" w:rsidR="004602BC" w:rsidRDefault="004602BC">
      <w:pPr>
        <w:pStyle w:val="CommentText"/>
      </w:pPr>
      <w:r>
        <w:rPr>
          <w:rStyle w:val="CommentReference"/>
        </w:rPr>
        <w:annotationRef/>
      </w:r>
      <w:r>
        <w:t>I would start with this</w:t>
      </w:r>
      <w:r w:rsidR="00C76153">
        <w:t xml:space="preserve"> earlier</w:t>
      </w:r>
      <w:r>
        <w:t xml:space="preserve"> as it’s easier for people to understand and will put the rest of the discussion in context. I’ve made this recommendation for your methods &amp; results as well.</w:t>
      </w:r>
    </w:p>
  </w:comment>
  <w:comment w:id="741" w:author="Shannon Hedtke" w:date="2022-08-16T11:50:00Z" w:initials="SH">
    <w:p w14:paraId="7587D70D" w14:textId="7A815D60" w:rsidR="00A13389" w:rsidRDefault="00A13389">
      <w:pPr>
        <w:pStyle w:val="CommentText"/>
      </w:pPr>
      <w:r>
        <w:rPr>
          <w:rStyle w:val="CommentReference"/>
        </w:rPr>
        <w:annotationRef/>
      </w:r>
      <w:r>
        <w:t>Connect this explicitly to identifying what processes can lead to ongoing transmission. The key here is that this part of Ghana has been receiving MDAi since Merck made ivermectin available, but has also had ongoing transmission. Th</w:t>
      </w:r>
      <w:r w:rsidR="00EF0A57">
        <w:t>ere are a lot of potential reasons for this, but your research suggests that elimination may be complicated by hight transmission throughout the region frequent movement of blackflies or people</w:t>
      </w:r>
    </w:p>
  </w:comment>
  <w:comment w:id="742" w:author="Shannon Hedtke" w:date="2022-08-17T15:47:00Z" w:initials="SH">
    <w:p w14:paraId="46029C8E" w14:textId="0E684B2E" w:rsidR="003E6B28" w:rsidRDefault="003E6B28">
      <w:pPr>
        <w:pStyle w:val="CommentText"/>
      </w:pPr>
      <w:r>
        <w:rPr>
          <w:rStyle w:val="CommentReference"/>
        </w:rPr>
        <w:annotationRef/>
      </w:r>
      <w:r>
        <w:t>Ha! I see that the problem is not that you don’t do this, but that you do it too late in the discussion. Incorporate those juicy bits in your implications into the discussion rather than having them be separate.</w:t>
      </w:r>
    </w:p>
  </w:comment>
  <w:comment w:id="743" w:author="Shannon Hedtke" w:date="2022-08-16T13:29:00Z" w:initials="SH">
    <w:p w14:paraId="6CEFE142" w14:textId="77777777" w:rsidR="003E6B28" w:rsidRDefault="00BC5E2A">
      <w:pPr>
        <w:pStyle w:val="CommentText"/>
      </w:pPr>
      <w:r>
        <w:rPr>
          <w:rStyle w:val="CommentReference"/>
        </w:rPr>
        <w:annotationRef/>
      </w:r>
      <w:r>
        <w:t>Th</w:t>
      </w:r>
      <w:r w:rsidR="003E6B28">
        <w:t>is is the best part of your</w:t>
      </w:r>
      <w:r>
        <w:t xml:space="preserve"> discussion</w:t>
      </w:r>
      <w:r w:rsidR="003E6B28">
        <w:t>! Your discussion</w:t>
      </w:r>
      <w:r>
        <w:t xml:space="preserve"> can practically all be this! </w:t>
      </w:r>
    </w:p>
    <w:p w14:paraId="6B288293" w14:textId="77777777" w:rsidR="003E6B28" w:rsidRDefault="003E6B28">
      <w:pPr>
        <w:pStyle w:val="CommentText"/>
      </w:pPr>
    </w:p>
    <w:p w14:paraId="038D69BB" w14:textId="628388EB" w:rsidR="00BC5E2A" w:rsidRDefault="00BC5E2A">
      <w:pPr>
        <w:pStyle w:val="CommentText"/>
      </w:pPr>
      <w:r>
        <w:t>Your discussion as-is is a bit too much “list result” “list citations that support that environmental association”</w:t>
      </w:r>
    </w:p>
    <w:p w14:paraId="7F95637C" w14:textId="77777777" w:rsidR="003E6B28" w:rsidRDefault="003E6B28">
      <w:pPr>
        <w:pStyle w:val="CommentText"/>
      </w:pPr>
    </w:p>
    <w:p w14:paraId="66C5E980" w14:textId="23369240" w:rsidR="00BC5E2A" w:rsidRDefault="00BC5E2A">
      <w:pPr>
        <w:pStyle w:val="CommentText"/>
      </w:pPr>
      <w:r>
        <w:t>This is the context your readers will want and should form the framework of the whole discussion, rather than a separate section</w:t>
      </w:r>
    </w:p>
  </w:comment>
  <w:comment w:id="744" w:author="Shannon Hedtke" w:date="2022-08-16T13:10:00Z" w:initials="SH">
    <w:p w14:paraId="39ACB1A7" w14:textId="7718B573" w:rsidR="00EF0A57" w:rsidRDefault="00EF0A57">
      <w:pPr>
        <w:pStyle w:val="CommentText"/>
      </w:pPr>
      <w:r>
        <w:rPr>
          <w:rStyle w:val="CommentReference"/>
        </w:rPr>
        <w:annotationRef/>
      </w:r>
      <w:r>
        <w:t xml:space="preserve">I’m not sure you’ve </w:t>
      </w:r>
      <w:r w:rsidR="003E6B28">
        <w:t>addressed source-sink dynamics</w:t>
      </w:r>
      <w:r>
        <w:t xml:space="preserve"> here since you only have bidirectional gene flow metrics</w:t>
      </w:r>
      <w:r w:rsidR="003E6B28">
        <w:t>… I think you’re probably thinking about the potential for gene flow from hypoendemic into hyperendemic areas? But I’m not sure you’ve got the data for that here.</w:t>
      </w:r>
    </w:p>
  </w:comment>
  <w:comment w:id="749" w:author="Shannon Hedtke" w:date="2022-08-16T13:14:00Z" w:initials="SH">
    <w:p w14:paraId="453E476B" w14:textId="2190A269" w:rsidR="005853F4" w:rsidRDefault="005853F4">
      <w:pPr>
        <w:pStyle w:val="CommentText"/>
      </w:pPr>
      <w:r>
        <w:rPr>
          <w:rStyle w:val="CommentReference"/>
        </w:rPr>
        <w:annotationRef/>
      </w:r>
      <w:r>
        <w:t>This is also the region where we have SOR – so I would also mention the potential for spread of alleles associated with SOR throughout the region</w:t>
      </w:r>
    </w:p>
  </w:comment>
  <w:comment w:id="750" w:author="Shannon Hedtke" w:date="2022-08-17T15:50:00Z" w:initials="SH">
    <w:p w14:paraId="46168464" w14:textId="2AA9B52E" w:rsidR="003E6B28" w:rsidRDefault="003E6B28">
      <w:pPr>
        <w:pStyle w:val="CommentText"/>
      </w:pPr>
      <w:r>
        <w:rPr>
          <w:rStyle w:val="CommentReference"/>
        </w:rPr>
        <w:annotationRef/>
      </w:r>
      <w:r>
        <w:t xml:space="preserve">Ha! You also do this later </w:t>
      </w:r>
      <w:r>
        <w:rPr>
          <w:rFonts w:ascii="Segoe UI Emoji" w:eastAsia="Segoe UI Emoji" w:hAnsi="Segoe UI Emoji" w:cs="Segoe UI Emoji"/>
        </w:rPr>
        <w:t>😊</w:t>
      </w:r>
    </w:p>
  </w:comment>
  <w:comment w:id="753" w:author="Shannon Hedtke" w:date="2022-08-16T13:25:00Z" w:initials="SH">
    <w:p w14:paraId="28AD20ED" w14:textId="4581F3D1" w:rsidR="00BC5E2A" w:rsidRDefault="00BC5E2A">
      <w:pPr>
        <w:pStyle w:val="CommentText"/>
      </w:pPr>
      <w:r>
        <w:rPr>
          <w:rStyle w:val="CommentReference"/>
        </w:rPr>
        <w:annotationRef/>
      </w:r>
      <w:r>
        <w:t>I’ve just sent you an email about my thoughts on this and how I think we should move away from it</w:t>
      </w:r>
    </w:p>
  </w:comment>
  <w:comment w:id="754" w:author="Shannon Hedtke" w:date="2022-08-17T15:51:00Z" w:initials="SH">
    <w:p w14:paraId="6663DCBD" w14:textId="292A856E" w:rsidR="003E6B28" w:rsidRDefault="003E6B28">
      <w:pPr>
        <w:pStyle w:val="CommentText"/>
      </w:pPr>
      <w:r>
        <w:rPr>
          <w:rStyle w:val="CommentReference"/>
        </w:rPr>
        <w:annotationRef/>
      </w:r>
      <w:r>
        <w:t>To be clear: I think we’ve already discussed river basins as an inappropriate unit in Katie’s work. It’s not published (and apparently won’t be) and frankly your work demonstrates a lot more than just this point. I would remove the discussion about river basins entirely</w:t>
      </w:r>
    </w:p>
  </w:comment>
  <w:comment w:id="755" w:author="Shannon Hedtke" w:date="2022-08-16T13:28:00Z" w:initials="SH">
    <w:p w14:paraId="3986DA75" w14:textId="2AC3A4D4" w:rsidR="00BC5E2A" w:rsidRDefault="00BC5E2A">
      <w:pPr>
        <w:pStyle w:val="CommentText"/>
      </w:pPr>
      <w:r>
        <w:rPr>
          <w:rStyle w:val="CommentReference"/>
        </w:rPr>
        <w:annotationRef/>
      </w:r>
      <w:r>
        <w:t>Ah yes – I see you do talk about this!</w:t>
      </w:r>
    </w:p>
  </w:comment>
  <w:comment w:id="756" w:author="Shannon Hedtke" w:date="2022-08-17T15:17:00Z" w:initials="SH">
    <w:p w14:paraId="39F5FF8C" w14:textId="08EFEF6B" w:rsidR="00406D49" w:rsidRDefault="00406D49">
      <w:pPr>
        <w:pStyle w:val="CommentText"/>
      </w:pPr>
      <w:r>
        <w:rPr>
          <w:rStyle w:val="CommentReference"/>
        </w:rPr>
        <w:annotationRef/>
      </w:r>
      <w:r>
        <w:t>I’m not sure these subheadings are common for this journal?</w:t>
      </w:r>
      <w:r w:rsidR="00ED3118">
        <w:t xml:space="preserve"> Maybe double-check?</w:t>
      </w:r>
    </w:p>
  </w:comment>
  <w:comment w:id="757" w:author="Shannon Hedtke" w:date="2022-08-17T15:17:00Z" w:initials="SH">
    <w:p w14:paraId="5C7966A4" w14:textId="2409F3D4" w:rsidR="00406D49" w:rsidRDefault="00406D49">
      <w:pPr>
        <w:pStyle w:val="CommentText"/>
      </w:pPr>
      <w:r>
        <w:rPr>
          <w:rStyle w:val="CommentReference"/>
        </w:rPr>
        <w:annotationRef/>
      </w:r>
      <w:r>
        <w:t>This should be moved towards the front of this section – talk about what these mobility metrics are and what they mean earlier. It’s not really a limitation in as much as just what the analysis can do?</w:t>
      </w:r>
    </w:p>
  </w:comment>
  <w:comment w:id="763" w:author="Shannon Hedtke" w:date="2022-08-17T15:27:00Z" w:initials="SH">
    <w:p w14:paraId="751881D4" w14:textId="77777777" w:rsidR="00ED3118" w:rsidRDefault="00ED3118">
      <w:pPr>
        <w:pStyle w:val="CommentText"/>
      </w:pPr>
      <w:r>
        <w:rPr>
          <w:rStyle w:val="CommentReference"/>
        </w:rPr>
        <w:annotationRef/>
      </w:r>
      <w:r>
        <w:t xml:space="preserve">Hmmm… </w:t>
      </w:r>
    </w:p>
    <w:p w14:paraId="76EE75C1" w14:textId="1DF45EDE" w:rsidR="00ED3118" w:rsidRDefault="00ED3118">
      <w:pPr>
        <w:pStyle w:val="CommentText"/>
      </w:pPr>
      <w:r>
        <w:t>I don’t think this is a problem per se and you can state this elsewhere. It’s less that it’s a problem and more the second statement that follows – environmental correlates are selected on the basis of the geographic region selected for analysis.</w:t>
      </w:r>
    </w:p>
    <w:p w14:paraId="38D875FC" w14:textId="77777777" w:rsidR="00ED3118" w:rsidRDefault="00ED3118">
      <w:pPr>
        <w:pStyle w:val="CommentText"/>
      </w:pPr>
      <w:r>
        <w:t>Perhaps rather than stating this here, you could place this in the context of the lack of significant correlation between distance to the nearest river. You could note that distance to the nearest river is known to be correlated with onchocerciasis prevalence (cites, including your recent paper). However, which ecological features are correlated with prevalence and/or blackfly density/connectivity is highly dependent on the region selected for study. In this case, nearly all the communities sampled were within 10km of a river, and thus this was not significant.</w:t>
      </w:r>
    </w:p>
    <w:p w14:paraId="165C4417" w14:textId="13F9965C" w:rsidR="00ED3118" w:rsidRDefault="00ED3118">
      <w:pPr>
        <w:pStyle w:val="CommentText"/>
      </w:pPr>
      <w:r>
        <w:t>Obviously you’ve said this – just take this bit out here and expand it just a bit above</w:t>
      </w:r>
    </w:p>
  </w:comment>
  <w:comment w:id="764" w:author="Shannon Hedtke" w:date="2022-08-17T15:31:00Z" w:initials="SH">
    <w:p w14:paraId="694E2C5B" w14:textId="73B49471" w:rsidR="00ED3118" w:rsidRDefault="00ED3118">
      <w:pPr>
        <w:pStyle w:val="CommentText"/>
      </w:pPr>
      <w:r>
        <w:rPr>
          <w:rStyle w:val="CommentReference"/>
        </w:rPr>
        <w:annotationRef/>
      </w:r>
      <w:r>
        <w:t>I do think this is a good thing to mention in terms of future work</w:t>
      </w:r>
    </w:p>
  </w:comment>
  <w:comment w:id="779" w:author="Shannon Hedtke" w:date="2022-08-17T15:34:00Z" w:initials="SH">
    <w:p w14:paraId="6AC10A0F" w14:textId="108E699D" w:rsidR="00ED3118" w:rsidRDefault="00ED3118">
      <w:pPr>
        <w:pStyle w:val="CommentText"/>
      </w:pPr>
      <w:r>
        <w:rPr>
          <w:rStyle w:val="CommentReference"/>
        </w:rPr>
        <w:annotationRef/>
      </w:r>
      <w:r>
        <w:t>I think this is true, but is an underlying assumption of your work, so probably doesn’t need to be explicitly stated or noted as a problem here</w:t>
      </w:r>
    </w:p>
  </w:comment>
  <w:comment w:id="781" w:author="Shannon Hedtke" w:date="2022-08-17T15:35:00Z" w:initials="SH">
    <w:p w14:paraId="2990D6F3" w14:textId="1316097D" w:rsidR="00ED3118" w:rsidRDefault="00ED3118">
      <w:pPr>
        <w:pStyle w:val="CommentText"/>
      </w:pPr>
      <w:r>
        <w:rPr>
          <w:rStyle w:val="CommentReference"/>
        </w:rPr>
        <w:annotationRef/>
      </w:r>
      <w:r>
        <w:t>I would also put this statement earlier – it’s not a drawback, but is just part of describing what these terms mean</w:t>
      </w:r>
    </w:p>
  </w:comment>
  <w:comment w:id="782" w:author="Shannon Hedtke" w:date="2022-06-16T22:05:00Z" w:initials="SH">
    <w:p w14:paraId="58B3CC07" w14:textId="000588B1" w:rsidR="001E5B7B" w:rsidRDefault="001E5B7B">
      <w:pPr>
        <w:pStyle w:val="CommentText"/>
      </w:pPr>
      <w:r>
        <w:rPr>
          <w:rStyle w:val="CommentReference"/>
        </w:rPr>
        <w:annotationRef/>
      </w:r>
      <w:r>
        <w:t>because of journal need to tie it explicitly to elimination</w:t>
      </w:r>
    </w:p>
  </w:comment>
  <w:comment w:id="785" w:author="Shannon Hedtke" w:date="2022-08-17T15:53:00Z" w:initials="SH">
    <w:p w14:paraId="27E33C72" w14:textId="433F9501" w:rsidR="003E6B28" w:rsidRDefault="003E6B28">
      <w:pPr>
        <w:pStyle w:val="CommentText"/>
      </w:pPr>
      <w:r>
        <w:rPr>
          <w:rStyle w:val="CommentReference"/>
        </w:rPr>
        <w:annotationRef/>
      </w:r>
      <w:r>
        <w:t>I noted this above as well – I’m not sure you’ve discussed this in this work that much?</w:t>
      </w:r>
    </w:p>
  </w:comment>
  <w:comment w:id="786" w:author="Shannon Hedtke" w:date="2022-08-17T15:54:00Z" w:initials="SH">
    <w:p w14:paraId="55C2DBD1" w14:textId="77777777" w:rsidR="003E6B28" w:rsidRDefault="003E6B28">
      <w:pPr>
        <w:pStyle w:val="CommentText"/>
      </w:pPr>
      <w:r>
        <w:rPr>
          <w:rStyle w:val="CommentReference"/>
        </w:rPr>
        <w:annotationRef/>
      </w:r>
      <w:r>
        <w:t>This is repeating information you’ve already laid out clearly. Just focus on the “this is why this is important” and “where this could be a useful approach to apply”</w:t>
      </w:r>
    </w:p>
    <w:p w14:paraId="737F60E0" w14:textId="77777777" w:rsidR="003E6B28" w:rsidRDefault="003E6B28">
      <w:pPr>
        <w:pStyle w:val="CommentText"/>
      </w:pPr>
      <w:r>
        <w:t>In areas where transmission zones are quite clear, for example, where there are more isolated foci, this approach doesn’t add much. But where there is ongoing transmission despite MDAi and/or hotspots of renewed transmission post-MDAi and/or cross-border movement of people/blackflies, this approach can be very useful in identifying corridors of movement and whether blackflies or people are contributing to disease transmission between communities. Etc .</w:t>
      </w:r>
    </w:p>
    <w:p w14:paraId="03AE4E68" w14:textId="77777777" w:rsidR="003E6B28" w:rsidRDefault="003E6B28">
      <w:pPr>
        <w:pStyle w:val="CommentText"/>
      </w:pPr>
      <w:r>
        <w:t>Hammer home the utility rather than the details of the analysis with regards to Ghana</w:t>
      </w:r>
    </w:p>
    <w:p w14:paraId="41A68471" w14:textId="3AD0BC3C" w:rsidR="003E6B28" w:rsidRDefault="003E6B28">
      <w:pPr>
        <w:pStyle w:val="CommentText"/>
      </w:pPr>
      <w:r>
        <w:t>This is where you want someone to finish reading this paragraph and send us an email about collaborating</w:t>
      </w:r>
      <w:r w:rsidR="008069FE">
        <w:t xml:space="preserve"> in their region</w:t>
      </w:r>
      <w:r>
        <w:t xml:space="preserve"> </w:t>
      </w:r>
      <w:r>
        <w:rPr>
          <w:rFonts w:ascii="Segoe UI Emoji" w:eastAsia="Segoe UI Emoji" w:hAnsi="Segoe UI Emoji" w:cs="Segoe UI Emoji"/>
        </w:rPr>
        <w:t>😊</w:t>
      </w:r>
      <w:r w:rsidR="008069FE">
        <w:rPr>
          <w:rFonts w:ascii="Segoe UI Emoji" w:eastAsia="Segoe UI Emoji" w:hAnsi="Segoe UI Emoji" w:cs="Segoe UI Emoji"/>
        </w:rPr>
        <w:t xml:space="preserve"> </w:t>
      </w:r>
    </w:p>
  </w:comment>
  <w:comment w:id="787" w:author="Shannon Hedtke" w:date="2022-08-17T15:58:00Z" w:initials="SH">
    <w:p w14:paraId="2314F4F6" w14:textId="45FF7250" w:rsidR="008069FE" w:rsidRDefault="008069FE">
      <w:pPr>
        <w:pStyle w:val="CommentText"/>
      </w:pPr>
      <w:r>
        <w:rPr>
          <w:rStyle w:val="CommentReference"/>
        </w:rPr>
        <w:annotationRef/>
      </w:r>
      <w:r>
        <w:t>For example – this is the first time you’ve mentioned that this is an approach that can be more widely applied. I’d bring this up in the intro – can even throw LF in as an example to try and reach that audience</w:t>
      </w:r>
    </w:p>
    <w:p w14:paraId="2F96F5E7" w14:textId="362D5256" w:rsidR="008069FE" w:rsidRDefault="008069FE">
      <w:pPr>
        <w:pStyle w:val="CommentText"/>
      </w:pPr>
      <w:r>
        <w:t>“other vector-borne diseases, such as lymphatic filariasis”</w:t>
      </w:r>
    </w:p>
  </w:comment>
  <w:comment w:id="788" w:author="Shannon Hedtke" w:date="2022-07-27T15:31:00Z" w:initials="SH">
    <w:p w14:paraId="5D723EE2" w14:textId="77777777" w:rsidR="00B45E53" w:rsidRDefault="00B45E53">
      <w:pPr>
        <w:pStyle w:val="CommentText"/>
      </w:pPr>
      <w:r>
        <w:rPr>
          <w:rStyle w:val="CommentReference"/>
        </w:rPr>
        <w:annotationRef/>
      </w:r>
      <w:r>
        <w:t>For your last manuscript, I went through and edited each reference for you.</w:t>
      </w:r>
    </w:p>
    <w:p w14:paraId="68B1254F" w14:textId="77777777" w:rsidR="00B45E53" w:rsidRDefault="00B45E53">
      <w:pPr>
        <w:pStyle w:val="CommentText"/>
        <w:rPr>
          <w:rFonts w:ascii="Segoe UI Emoji" w:eastAsia="Segoe UI Emoji" w:hAnsi="Segoe UI Emoji" w:cs="Segoe UI Emoji"/>
        </w:rPr>
      </w:pPr>
      <w:r>
        <w:t xml:space="preserve">You get to do it this time </w:t>
      </w:r>
      <w:r w:rsidRPr="00B45E53">
        <w:rPr>
          <w:rFonts w:ascii="Segoe UI Emoji" w:eastAsia="Segoe UI Emoji" w:hAnsi="Segoe UI Emoji" w:cs="Segoe UI Emoji"/>
        </w:rPr>
        <w:t>😊</w:t>
      </w:r>
    </w:p>
    <w:p w14:paraId="2732DE0D" w14:textId="77777777" w:rsidR="001C5CD9" w:rsidRDefault="00B45E53">
      <w:pPr>
        <w:pStyle w:val="CommentText"/>
        <w:rPr>
          <w:rFonts w:ascii="Segoe UI Emoji" w:eastAsia="Segoe UI Emoji" w:hAnsi="Segoe UI Emoji" w:cs="Segoe UI Emoji"/>
        </w:rPr>
      </w:pPr>
      <w:r>
        <w:rPr>
          <w:rFonts w:ascii="Segoe UI Emoji" w:eastAsia="Segoe UI Emoji" w:hAnsi="Segoe UI Emoji" w:cs="Segoe UI Emoji"/>
        </w:rPr>
        <w:t>In your reference manager, you need to</w:t>
      </w:r>
      <w:r w:rsidR="001C5CD9">
        <w:rPr>
          <w:rFonts w:ascii="Segoe UI Emoji" w:eastAsia="Segoe UI Emoji" w:hAnsi="Segoe UI Emoji" w:cs="Segoe UI Emoji"/>
        </w:rPr>
        <w:t>:</w:t>
      </w:r>
    </w:p>
    <w:p w14:paraId="203271CC" w14:textId="5475A1E1" w:rsidR="00B45E53" w:rsidRDefault="001C5CD9">
      <w:pPr>
        <w:pStyle w:val="CommentText"/>
        <w:rPr>
          <w:rFonts w:ascii="Segoe UI Emoji" w:eastAsia="Segoe UI Emoji" w:hAnsi="Segoe UI Emoji" w:cs="Segoe UI Emoji"/>
        </w:rPr>
      </w:pPr>
      <w:r>
        <w:rPr>
          <w:rFonts w:ascii="Segoe UI Emoji" w:eastAsia="Segoe UI Emoji" w:hAnsi="Segoe UI Emoji" w:cs="Segoe UI Emoji"/>
        </w:rPr>
        <w:t>(1)</w:t>
      </w:r>
      <w:r w:rsidR="00B45E53">
        <w:rPr>
          <w:rFonts w:ascii="Segoe UI Emoji" w:eastAsia="Segoe UI Emoji" w:hAnsi="Segoe UI Emoji" w:cs="Segoe UI Emoji"/>
        </w:rPr>
        <w:t xml:space="preserve"> put the abbreviated form of the journal rather than the complete journal title. These sometimes need to be found online.</w:t>
      </w:r>
    </w:p>
    <w:p w14:paraId="68D3819E" w14:textId="77777777" w:rsidR="001C5CD9" w:rsidRDefault="00B45E53">
      <w:pPr>
        <w:pStyle w:val="CommentText"/>
        <w:rPr>
          <w:rFonts w:ascii="Segoe UI Emoji" w:eastAsia="Segoe UI Emoji" w:hAnsi="Segoe UI Emoji" w:cs="Segoe UI Emoji"/>
        </w:rPr>
      </w:pPr>
      <w:r>
        <w:rPr>
          <w:rFonts w:ascii="Segoe UI Emoji" w:eastAsia="Segoe UI Emoji" w:hAnsi="Segoe UI Emoji" w:cs="Segoe UI Emoji"/>
        </w:rPr>
        <w:t xml:space="preserve">For example, </w:t>
      </w:r>
    </w:p>
    <w:p w14:paraId="4465DE66" w14:textId="6F5D4957" w:rsidR="00B45E53" w:rsidRDefault="00B45E53">
      <w:pPr>
        <w:pStyle w:val="CommentText"/>
        <w:rPr>
          <w:rFonts w:ascii="Segoe UI Emoji" w:eastAsia="Segoe UI Emoji" w:hAnsi="Segoe UI Emoji" w:cs="Segoe UI Emoji"/>
        </w:rPr>
      </w:pPr>
      <w:r>
        <w:rPr>
          <w:rFonts w:ascii="Segoe UI Emoji" w:eastAsia="Segoe UI Emoji" w:hAnsi="Segoe UI Emoji" w:cs="Segoe UI Emoji"/>
        </w:rPr>
        <w:t>PLOS Negl Trop Dis</w:t>
      </w:r>
    </w:p>
    <w:p w14:paraId="05F2E7F2" w14:textId="77777777" w:rsidR="00B45E53" w:rsidRDefault="00B45E53">
      <w:pPr>
        <w:pStyle w:val="CommentText"/>
        <w:rPr>
          <w:rFonts w:ascii="Segoe UI Emoji" w:eastAsia="Segoe UI Emoji" w:hAnsi="Segoe UI Emoji" w:cs="Segoe UI Emoji"/>
        </w:rPr>
      </w:pPr>
      <w:r>
        <w:rPr>
          <w:rFonts w:ascii="Segoe UI Emoji" w:eastAsia="Segoe UI Emoji" w:hAnsi="Segoe UI Emoji" w:cs="Segoe UI Emoji"/>
        </w:rPr>
        <w:t>Methods Ecol Evol</w:t>
      </w:r>
    </w:p>
    <w:p w14:paraId="3279A212" w14:textId="77777777" w:rsidR="00B45E53" w:rsidRDefault="00B45E53">
      <w:pPr>
        <w:pStyle w:val="CommentText"/>
        <w:rPr>
          <w:rFonts w:ascii="Segoe UI Emoji" w:eastAsia="Segoe UI Emoji" w:hAnsi="Segoe UI Emoji" w:cs="Segoe UI Emoji"/>
        </w:rPr>
      </w:pPr>
      <w:r>
        <w:rPr>
          <w:rFonts w:ascii="Segoe UI Emoji" w:eastAsia="Segoe UI Emoji" w:hAnsi="Segoe UI Emoji" w:cs="Segoe UI Emoji"/>
        </w:rPr>
        <w:t>Parasites Vectors</w:t>
      </w:r>
    </w:p>
    <w:p w14:paraId="32F523D3" w14:textId="77777777" w:rsidR="00B45E53" w:rsidRDefault="00B45E53">
      <w:pPr>
        <w:pStyle w:val="CommentText"/>
        <w:rPr>
          <w:rFonts w:ascii="Segoe UI Emoji" w:eastAsia="Segoe UI Emoji" w:hAnsi="Segoe UI Emoji" w:cs="Segoe UI Emoji"/>
        </w:rPr>
      </w:pPr>
      <w:r>
        <w:rPr>
          <w:rFonts w:ascii="Segoe UI Emoji" w:eastAsia="Segoe UI Emoji" w:hAnsi="Segoe UI Emoji" w:cs="Segoe UI Emoji"/>
        </w:rPr>
        <w:t>….</w:t>
      </w:r>
      <w:r w:rsidR="001C5CD9">
        <w:rPr>
          <w:rFonts w:ascii="Segoe UI Emoji" w:eastAsia="Segoe UI Emoji" w:hAnsi="Segoe UI Emoji" w:cs="Segoe UI Emoji"/>
        </w:rPr>
        <w:t xml:space="preserve"> Etc.</w:t>
      </w:r>
    </w:p>
    <w:p w14:paraId="61EE2761" w14:textId="77777777" w:rsidR="001C5CD9" w:rsidRDefault="001C5CD9">
      <w:pPr>
        <w:pStyle w:val="CommentText"/>
        <w:rPr>
          <w:rFonts w:ascii="Segoe UI Emoji" w:eastAsia="Segoe UI Emoji" w:hAnsi="Segoe UI Emoji" w:cs="Segoe UI Emoji"/>
        </w:rPr>
      </w:pPr>
      <w:r>
        <w:rPr>
          <w:rFonts w:ascii="Segoe UI Emoji" w:eastAsia="Segoe UI Emoji" w:hAnsi="Segoe UI Emoji" w:cs="Segoe UI Emoji"/>
        </w:rPr>
        <w:t>(2) check that the species names are italicized.</w:t>
      </w:r>
    </w:p>
    <w:p w14:paraId="36B0B6DB" w14:textId="5B635B36" w:rsidR="001C5CD9" w:rsidRPr="00B45E53" w:rsidRDefault="001C5CD9">
      <w:pPr>
        <w:pStyle w:val="CommentText"/>
        <w:rPr>
          <w:rFonts w:ascii="Segoe UI Emoji" w:eastAsia="Segoe UI Emoji" w:hAnsi="Segoe UI Emoji" w:cs="Segoe UI Emoji"/>
        </w:rPr>
      </w:pPr>
      <w:r>
        <w:rPr>
          <w:rFonts w:ascii="Segoe UI Emoji" w:eastAsia="Segoe UI Emoji" w:hAnsi="Segoe UI Emoji" w:cs="Segoe UI Emoji"/>
        </w:rPr>
        <w:t>(3) Uncapitalize article titles. If the journal you are publishing in wants capital letters in the references, then Word will change it according to that format. However, it doesn’t do the reverse. E.g. Cushman citation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B94B8D" w15:done="0"/>
  <w15:commentEx w15:paraId="3B987F23" w15:done="0"/>
  <w15:commentEx w15:paraId="0267E79A" w15:paraIdParent="3B987F23" w15:done="0"/>
  <w15:commentEx w15:paraId="22CDD212" w15:done="0"/>
  <w15:commentEx w15:paraId="4983171D" w15:done="0"/>
  <w15:commentEx w15:paraId="641F1311" w15:done="0"/>
  <w15:commentEx w15:paraId="687EB2E8" w15:done="0"/>
  <w15:commentEx w15:paraId="3EF02746" w15:done="0"/>
  <w15:commentEx w15:paraId="72C86DFB" w15:done="0"/>
  <w15:commentEx w15:paraId="3F4F27F9" w15:done="0"/>
  <w15:commentEx w15:paraId="14B6EDC5" w15:done="0"/>
  <w15:commentEx w15:paraId="5CB5F12E" w15:done="0"/>
  <w15:commentEx w15:paraId="04BBBF7A" w15:done="0"/>
  <w15:commentEx w15:paraId="501692E1" w15:done="0"/>
  <w15:commentEx w15:paraId="3B16CCCA" w15:done="0"/>
  <w15:commentEx w15:paraId="076889FF" w15:done="0"/>
  <w15:commentEx w15:paraId="0C9D41EC" w15:done="0"/>
  <w15:commentEx w15:paraId="5ED3913F" w15:paraIdParent="0C9D41EC" w15:done="0"/>
  <w15:commentEx w15:paraId="046B5B3B" w15:done="0"/>
  <w15:commentEx w15:paraId="513CF575" w15:done="0"/>
  <w15:commentEx w15:paraId="0ECDB4E8" w15:done="0"/>
  <w15:commentEx w15:paraId="3D5C50BB" w15:done="0"/>
  <w15:commentEx w15:paraId="2A167416" w15:done="0"/>
  <w15:commentEx w15:paraId="322EEB36" w15:done="0"/>
  <w15:commentEx w15:paraId="6EE32002" w15:done="0"/>
  <w15:commentEx w15:paraId="239088E3" w15:done="0"/>
  <w15:commentEx w15:paraId="6D6FF959" w15:paraIdParent="239088E3" w15:done="0"/>
  <w15:commentEx w15:paraId="0E50F338" w15:done="0"/>
  <w15:commentEx w15:paraId="21230E90" w15:paraIdParent="0E50F338" w15:done="0"/>
  <w15:commentEx w15:paraId="0600B5D8" w15:done="0"/>
  <w15:commentEx w15:paraId="14350EFD" w15:done="0"/>
  <w15:commentEx w15:paraId="2BBB443C" w15:done="0"/>
  <w15:commentEx w15:paraId="6D4CF94B" w15:done="0"/>
  <w15:commentEx w15:paraId="1AA126E6" w15:done="0"/>
  <w15:commentEx w15:paraId="3D5DDA81" w15:done="0"/>
  <w15:commentEx w15:paraId="5AC63B4C" w15:paraIdParent="3D5DDA81" w15:done="0"/>
  <w15:commentEx w15:paraId="79C1134B" w15:done="0"/>
  <w15:commentEx w15:paraId="116308F4" w15:done="0"/>
  <w15:commentEx w15:paraId="5EEBE305" w15:done="0"/>
  <w15:commentEx w15:paraId="0F5AF57E" w15:done="0"/>
  <w15:commentEx w15:paraId="49FC7134" w15:paraIdParent="0F5AF57E" w15:done="0"/>
  <w15:commentEx w15:paraId="2C15ED7D" w15:done="0"/>
  <w15:commentEx w15:paraId="4DC27962" w15:done="0"/>
  <w15:commentEx w15:paraId="61230526" w15:paraIdParent="4DC27962" w15:done="0"/>
  <w15:commentEx w15:paraId="327F1466" w15:done="0"/>
  <w15:commentEx w15:paraId="450062DE" w15:done="0"/>
  <w15:commentEx w15:paraId="5AEFE1A8" w15:done="0"/>
  <w15:commentEx w15:paraId="7048DA66" w15:done="0"/>
  <w15:commentEx w15:paraId="595BAD18" w15:done="0"/>
  <w15:commentEx w15:paraId="68CB43B7" w15:done="0"/>
  <w15:commentEx w15:paraId="086B1CF6" w15:paraIdParent="68CB43B7" w15:done="0"/>
  <w15:commentEx w15:paraId="59A2CC4F" w15:done="0"/>
  <w15:commentEx w15:paraId="37D50946" w15:done="0"/>
  <w15:commentEx w15:paraId="77B709DE" w15:done="0"/>
  <w15:commentEx w15:paraId="4DDB6829" w15:done="0"/>
  <w15:commentEx w15:paraId="07F41B5A" w15:done="0"/>
  <w15:commentEx w15:paraId="5DD98A53" w15:done="0"/>
  <w15:commentEx w15:paraId="22EDABBE" w15:done="0"/>
  <w15:commentEx w15:paraId="2BA1223E" w15:done="0"/>
  <w15:commentEx w15:paraId="2DC599F5" w15:done="0"/>
  <w15:commentEx w15:paraId="46CFBC9D" w15:done="0"/>
  <w15:commentEx w15:paraId="3508CC7D" w15:done="0"/>
  <w15:commentEx w15:paraId="5BB599F7" w15:done="0"/>
  <w15:commentEx w15:paraId="0BC94E93" w15:done="0"/>
  <w15:commentEx w15:paraId="52756090" w15:paraIdParent="0BC94E93" w15:done="0"/>
  <w15:commentEx w15:paraId="3F30168B" w15:done="0"/>
  <w15:commentEx w15:paraId="526827BC" w15:paraIdParent="3F30168B" w15:done="0"/>
  <w15:commentEx w15:paraId="446185E1" w15:paraIdParent="3F30168B" w15:done="0"/>
  <w15:commentEx w15:paraId="38E19A52" w15:paraIdParent="3F30168B" w15:done="0"/>
  <w15:commentEx w15:paraId="7E6386D1" w15:done="0"/>
  <w15:commentEx w15:paraId="7C4CBD00" w15:done="0"/>
  <w15:commentEx w15:paraId="4563F7EB" w15:paraIdParent="7C4CBD00" w15:done="0"/>
  <w15:commentEx w15:paraId="2CF7DAC3" w15:done="0"/>
  <w15:commentEx w15:paraId="5A344332" w15:paraIdParent="2CF7DAC3" w15:done="0"/>
  <w15:commentEx w15:paraId="49B69D23" w15:done="0"/>
  <w15:commentEx w15:paraId="5249EF14" w15:paraIdParent="49B69D23" w15:done="0"/>
  <w15:commentEx w15:paraId="5BD67D03" w15:done="0"/>
  <w15:commentEx w15:paraId="4013DBF5" w15:done="0"/>
  <w15:commentEx w15:paraId="6A1E9CC6" w15:done="0"/>
  <w15:commentEx w15:paraId="4E51AD5E" w15:done="0"/>
  <w15:commentEx w15:paraId="15C3D72F" w15:paraIdParent="4E51AD5E" w15:done="0"/>
  <w15:commentEx w15:paraId="09FCB3BA" w15:paraIdParent="4E51AD5E" w15:done="0"/>
  <w15:commentEx w15:paraId="1ECD44D1" w15:paraIdParent="4E51AD5E" w15:done="0"/>
  <w15:commentEx w15:paraId="162C8ADA" w15:paraIdParent="4E51AD5E" w15:done="0"/>
  <w15:commentEx w15:paraId="62270865" w15:done="0"/>
  <w15:commentEx w15:paraId="151977CD" w15:done="0"/>
  <w15:commentEx w15:paraId="4CD51843" w15:done="0"/>
  <w15:commentEx w15:paraId="0F430708" w15:done="0"/>
  <w15:commentEx w15:paraId="704E8942" w15:done="0"/>
  <w15:commentEx w15:paraId="48AB3127" w15:done="0"/>
  <w15:commentEx w15:paraId="0A66442F" w15:paraIdParent="48AB3127" w15:done="0"/>
  <w15:commentEx w15:paraId="221590E5" w15:done="0"/>
  <w15:commentEx w15:paraId="183D6A11" w15:done="0"/>
  <w15:commentEx w15:paraId="73173D30" w15:done="0"/>
  <w15:commentEx w15:paraId="5DA1DA84" w15:paraIdParent="73173D30" w15:done="0"/>
  <w15:commentEx w15:paraId="7A3EA333" w15:done="0"/>
  <w15:commentEx w15:paraId="48C656BD" w15:done="0"/>
  <w15:commentEx w15:paraId="2111FBD1" w15:paraIdParent="48C656BD" w15:done="0"/>
  <w15:commentEx w15:paraId="5A7EF3AB" w15:paraIdParent="48C656BD" w15:done="0"/>
  <w15:commentEx w15:paraId="44031292" w15:done="0"/>
  <w15:commentEx w15:paraId="5A8CF60D" w15:done="0"/>
  <w15:commentEx w15:paraId="582BF6C0" w15:paraIdParent="5A8CF60D" w15:done="0"/>
  <w15:commentEx w15:paraId="050D346A" w15:done="0"/>
  <w15:commentEx w15:paraId="09807E9E" w15:done="0"/>
  <w15:commentEx w15:paraId="23384E03" w15:done="0"/>
  <w15:commentEx w15:paraId="0495D431" w15:done="0"/>
  <w15:commentEx w15:paraId="5AD07FB2" w15:done="0"/>
  <w15:commentEx w15:paraId="18F28811" w15:paraIdParent="5AD07FB2" w15:done="0"/>
  <w15:commentEx w15:paraId="7027CD93" w15:done="0"/>
  <w15:commentEx w15:paraId="63006333" w15:done="0"/>
  <w15:commentEx w15:paraId="68AE6B13" w15:paraIdParent="63006333" w15:done="0"/>
  <w15:commentEx w15:paraId="6CE0A294" w15:done="0"/>
  <w15:commentEx w15:paraId="09ED7B7A" w15:done="0"/>
  <w15:commentEx w15:paraId="65484AB8" w15:done="0"/>
  <w15:commentEx w15:paraId="0DEB734F" w15:done="0"/>
  <w15:commentEx w15:paraId="2866D3F1" w15:paraIdParent="0DEB734F" w15:done="0"/>
  <w15:commentEx w15:paraId="47116367" w15:done="0"/>
  <w15:commentEx w15:paraId="79488736" w15:done="0"/>
  <w15:commentEx w15:paraId="7587D70D" w15:done="0"/>
  <w15:commentEx w15:paraId="46029C8E" w15:paraIdParent="7587D70D" w15:done="0"/>
  <w15:commentEx w15:paraId="66C5E980" w15:done="0"/>
  <w15:commentEx w15:paraId="39ACB1A7" w15:done="0"/>
  <w15:commentEx w15:paraId="453E476B" w15:done="0"/>
  <w15:commentEx w15:paraId="46168464" w15:paraIdParent="453E476B" w15:done="0"/>
  <w15:commentEx w15:paraId="28AD20ED" w15:done="0"/>
  <w15:commentEx w15:paraId="6663DCBD" w15:paraIdParent="28AD20ED" w15:done="0"/>
  <w15:commentEx w15:paraId="3986DA75" w15:done="0"/>
  <w15:commentEx w15:paraId="39F5FF8C" w15:done="0"/>
  <w15:commentEx w15:paraId="5C7966A4" w15:done="0"/>
  <w15:commentEx w15:paraId="165C4417" w15:done="0"/>
  <w15:commentEx w15:paraId="694E2C5B" w15:done="0"/>
  <w15:commentEx w15:paraId="6AC10A0F" w15:done="0"/>
  <w15:commentEx w15:paraId="2990D6F3" w15:done="0"/>
  <w15:commentEx w15:paraId="58B3CC07" w15:done="0"/>
  <w15:commentEx w15:paraId="27E33C72" w15:done="0"/>
  <w15:commentEx w15:paraId="41A68471" w15:done="0"/>
  <w15:commentEx w15:paraId="2F96F5E7" w15:done="0"/>
  <w15:commentEx w15:paraId="36B0B6D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B0325" w16cex:dateUtc="2022-06-20T04:31:00Z"/>
  <w16cex:commentExtensible w16cex:durableId="26570788" w16cex:dateUtc="2022-06-17T04:00:00Z"/>
  <w16cex:commentExtensible w16cex:durableId="26582B65" w16cex:dateUtc="2022-06-18T00:45:00Z"/>
  <w16cex:commentExtensible w16cex:durableId="265AD402" w16cex:dateUtc="2022-06-20T01:09:00Z"/>
  <w16cex:commentExtensible w16cex:durableId="26A76087" w16cex:dateUtc="2022-08-17T02:40:00Z"/>
  <w16cex:commentExtensible w16cex:durableId="2656256E" w16cex:dateUtc="2022-06-16T11:55:00Z"/>
  <w16cex:commentExtensible w16cex:durableId="26583068" w16cex:dateUtc="2022-06-18T01:07:00Z"/>
  <w16cex:commentExtensible w16cex:durableId="26A78F6D" w16cex:dateUtc="2022-08-17T06:01:00Z"/>
  <w16cex:commentExtensible w16cex:durableId="26583096" w16cex:dateUtc="2022-06-18T01:08:00Z"/>
  <w16cex:commentExtensible w16cex:durableId="26582E5A" w16cex:dateUtc="2022-06-18T00:58:00Z"/>
  <w16cex:commentExtensible w16cex:durableId="26582E85" w16cex:dateUtc="2022-06-18T00:59:00Z"/>
  <w16cex:commentExtensible w16cex:durableId="26582E76" w16cex:dateUtc="2022-06-18T00:59:00Z"/>
  <w16cex:commentExtensible w16cex:durableId="26582F1B" w16cex:dateUtc="2022-06-18T01:01:00Z"/>
  <w16cex:commentExtensible w16cex:durableId="26582F4E" w16cex:dateUtc="2022-06-18T01:02:00Z"/>
  <w16cex:commentExtensible w16cex:durableId="26582F6A" w16cex:dateUtc="2022-06-18T01:03:00Z"/>
  <w16cex:commentExtensible w16cex:durableId="265ACA0F" w16cex:dateUtc="2022-06-20T00:27:00Z"/>
  <w16cex:commentExtensible w16cex:durableId="26582FBB" w16cex:dateUtc="2022-06-18T01:04:00Z"/>
  <w16cex:commentExtensible w16cex:durableId="26A79121" w16cex:dateUtc="2022-08-17T06:09:00Z"/>
  <w16cex:commentExtensible w16cex:durableId="26582E20" w16cex:dateUtc="2022-06-18T00:57:00Z"/>
  <w16cex:commentExtensible w16cex:durableId="265ACE75" w16cex:dateUtc="2022-06-20T00:46:00Z"/>
  <w16cex:commentExtensible w16cex:durableId="265ACEB3" w16cex:dateUtc="2022-06-20T00:47:00Z"/>
  <w16cex:commentExtensible w16cex:durableId="265ACED6" w16cex:dateUtc="2022-06-20T00:47:00Z"/>
  <w16cex:commentExtensible w16cex:durableId="265ACF00" w16cex:dateUtc="2022-06-20T00:48:00Z"/>
  <w16cex:commentExtensible w16cex:durableId="26562180" w16cex:dateUtc="2022-06-16T11:39:00Z"/>
  <w16cex:commentExtensible w16cex:durableId="268BD024" w16cex:dateUtc="2022-07-27T04:53:00Z"/>
  <w16cex:commentExtensible w16cex:durableId="265AFC9C" w16cex:dateUtc="2022-06-20T04:03:00Z"/>
  <w16cex:commentExtensible w16cex:durableId="26F223BC" w16cex:dateUtc="2022-10-12T18:42:00Z"/>
  <w16cex:commentExtensible w16cex:durableId="265AFCC4" w16cex:dateUtc="2022-06-20T04:03:00Z"/>
  <w16cex:commentExtensible w16cex:durableId="26F223B6" w16cex:dateUtc="2022-10-12T18:42:00Z"/>
  <w16cex:commentExtensible w16cex:durableId="265AFCF8" w16cex:dateUtc="2022-06-20T04:04:00Z"/>
  <w16cex:commentExtensible w16cex:durableId="2662BB4A" w16cex:dateUtc="2022-06-26T01:02:00Z"/>
  <w16cex:commentExtensible w16cex:durableId="265621AD" w16cex:dateUtc="2022-06-16T11:39:00Z"/>
  <w16cex:commentExtensible w16cex:durableId="265621D4" w16cex:dateUtc="2022-06-16T11:40:00Z"/>
  <w16cex:commentExtensible w16cex:durableId="2656220A" w16cex:dateUtc="2022-06-16T11:41:00Z"/>
  <w16cex:commentExtensible w16cex:durableId="25DF47C9" w16cex:dateUtc="2022-03-18T07:02:00Z"/>
  <w16cex:commentExtensible w16cex:durableId="26A7960F" w16cex:dateUtc="2022-08-17T06:30:00Z"/>
  <w16cex:commentExtensible w16cex:durableId="2662BC6F" w16cex:dateUtc="2022-06-26T01:07:00Z"/>
  <w16cex:commentExtensible w16cex:durableId="26A79564" w16cex:dateUtc="2022-08-17T06:27:00Z"/>
  <w16cex:commentExtensible w16cex:durableId="265AF63E" w16cex:dateUtc="2022-06-20T03:35:00Z"/>
  <w16cex:commentExtensible w16cex:durableId="26562229" w16cex:dateUtc="2022-06-16T11:42:00Z"/>
  <w16cex:commentExtensible w16cex:durableId="265ADFB4" w16cex:dateUtc="2022-06-20T01:59:00Z"/>
  <w16cex:commentExtensible w16cex:durableId="265AFB8E" w16cex:dateUtc="2022-06-20T03:58:00Z"/>
  <w16cex:commentExtensible w16cex:durableId="265D6E43" w16cex:dateUtc="2022-06-22T00:32:00Z"/>
  <w16cex:commentExtensible w16cex:durableId="265D6E44" w16cex:dateUtc="2022-06-22T00:32:00Z"/>
  <w16cex:commentExtensible w16cex:durableId="265D6F44" w16cex:dateUtc="2022-06-22T00:36:00Z"/>
  <w16cex:commentExtensible w16cex:durableId="265EB4E4" w16cex:dateUtc="2022-06-22T23:46:00Z"/>
  <w16cex:commentExtensible w16cex:durableId="265EB570" w16cex:dateUtc="2022-06-22T23:48:00Z"/>
  <w16cex:commentExtensible w16cex:durableId="265EB57B" w16cex:dateUtc="2022-06-22T23:48:00Z"/>
  <w16cex:commentExtensible w16cex:durableId="265EB5A8" w16cex:dateUtc="2022-06-22T23:49:00Z"/>
  <w16cex:commentExtensible w16cex:durableId="2660473A" w16cex:dateUtc="2022-06-24T04:20:00Z"/>
  <w16cex:commentExtensible w16cex:durableId="26AA06EA" w16cex:dateUtc="2022-08-19T02:56:00Z"/>
  <w16cex:commentExtensible w16cex:durableId="26604509" w16cex:dateUtc="2022-06-24T04:13:00Z"/>
  <w16cex:commentExtensible w16cex:durableId="26604597" w16cex:dateUtc="2022-06-24T04:15:00Z"/>
  <w16cex:commentExtensible w16cex:durableId="266045D9" w16cex:dateUtc="2022-06-24T04:16:00Z"/>
  <w16cex:commentExtensible w16cex:durableId="26604838" w16cex:dateUtc="2022-06-16T11:44:00Z"/>
  <w16cex:commentExtensible w16cex:durableId="2660497D" w16cex:dateUtc="2022-06-24T04:32:00Z"/>
  <w16cex:commentExtensible w16cex:durableId="2662BDAA" w16cex:dateUtc="2022-06-26T01:12:00Z"/>
  <w16cex:commentExtensible w16cex:durableId="2662BE45" w16cex:dateUtc="2022-06-26T01:15:00Z"/>
  <w16cex:commentExtensible w16cex:durableId="2662C008" w16cex:dateUtc="2022-06-26T01:22:00Z"/>
  <w16cex:commentExtensible w16cex:durableId="26A79866" w16cex:dateUtc="2022-08-17T06:40:00Z"/>
  <w16cex:commentExtensible w16cex:durableId="26562351" w16cex:dateUtc="2022-06-16T11:46:00Z"/>
  <w16cex:commentExtensible w16cex:durableId="26A79B0F" w16cex:dateUtc="2022-08-17T06:51:00Z"/>
  <w16cex:commentExtensible w16cex:durableId="26F0D0C5" w16cex:dateUtc="2022-10-11T18:36:00Z"/>
  <w16cex:commentExtensible w16cex:durableId="26A79BF0" w16cex:dateUtc="2022-08-17T06:55:00Z"/>
  <w16cex:commentExtensible w16cex:durableId="26F0D5CE" w16cex:dateUtc="2022-10-11T18:57:00Z"/>
  <w16cex:commentExtensible w16cex:durableId="2623385E" w16cex:dateUtc="2022-05-08T20:51:00Z"/>
  <w16cex:commentExtensible w16cex:durableId="26A6281E" w16cex:dateUtc="2022-08-16T04:28:00Z"/>
  <w16cex:commentExtensible w16cex:durableId="26A76461" w16cex:dateUtc="2022-08-17T02:58:00Z"/>
  <w16cex:commentExtensible w16cex:durableId="26F0D6BC" w16cex:dateUtc="2022-10-11T19:01:00Z"/>
  <w16cex:commentExtensible w16cex:durableId="26F0D728" w16cex:dateUtc="2022-10-11T19:03:00Z"/>
  <w16cex:commentExtensible w16cex:durableId="26A79DAE" w16cex:dateUtc="2022-08-17T07:02:00Z"/>
  <w16cex:commentExtensible w16cex:durableId="26A79DBA" w16cex:dateUtc="2022-08-17T07:02:00Z"/>
  <w16cex:commentExtensible w16cex:durableId="26A79DED" w16cex:dateUtc="2022-08-17T07:03:00Z"/>
  <w16cex:commentExtensible w16cex:durableId="26F0DA94" w16cex:dateUtc="2022-10-11T19:17:00Z"/>
  <w16cex:commentExtensible w16cex:durableId="26A0B083" w16cex:dateUtc="2022-08-12T00:57:00Z"/>
  <w16cex:commentExtensible w16cex:durableId="26F0DFAC" w16cex:dateUtc="2022-10-11T19:39:00Z"/>
  <w16cex:commentExtensible w16cex:durableId="26A503D3" w16cex:dateUtc="2022-08-15T07:41:00Z"/>
  <w16cex:commentExtensible w16cex:durableId="2623A64F" w16cex:dateUtc="2022-05-09T04:40:00Z"/>
  <w16cex:commentExtensible w16cex:durableId="26A76541" w16cex:dateUtc="2022-08-17T03:01:00Z"/>
  <w16cex:commentExtensible w16cex:durableId="265624BA" w16cex:dateUtc="2022-06-16T11:52:00Z"/>
  <w16cex:commentExtensible w16cex:durableId="26A765F2" w16cex:dateUtc="2022-08-17T03:04:00Z"/>
  <w16cex:commentExtensible w16cex:durableId="26A76626" w16cex:dateUtc="2022-08-17T03:05:00Z"/>
  <w16cex:commentExtensible w16cex:durableId="26F0E513" w16cex:dateUtc="2022-10-11T20:02:00Z"/>
  <w16cex:commentExtensible w16cex:durableId="26F0E55D" w16cex:dateUtc="2022-10-11T20:03:00Z"/>
  <w16cex:commentExtensible w16cex:durableId="26A76670" w16cex:dateUtc="2022-08-17T03:06:00Z"/>
  <w16cex:commentExtensible w16cex:durableId="26A50520" w16cex:dateUtc="2022-08-15T07:47:00Z"/>
  <w16cex:commentExtensible w16cex:durableId="26A50676" w16cex:dateUtc="2022-08-15T07:52:00Z"/>
  <w16cex:commentExtensible w16cex:durableId="26643023" w16cex:dateUtc="2022-06-27T03:33:00Z"/>
  <w16cex:commentExtensible w16cex:durableId="26643043" w16cex:dateUtc="2022-06-27T03:33:00Z"/>
  <w16cex:commentExtensible w16cex:durableId="26A5082D" w16cex:dateUtc="2022-08-15T08:00:00Z"/>
  <w16cex:commentExtensible w16cex:durableId="26A6284C" w16cex:dateUtc="2022-08-16T04:29:00Z"/>
  <w16cex:commentExtensible w16cex:durableId="26A508E7" w16cex:dateUtc="2022-08-15T08:03:00Z"/>
  <w16cex:commentExtensible w16cex:durableId="26A50AE0" w16cex:dateUtc="2022-08-15T08:11:00Z"/>
  <w16cex:commentExtensible w16cex:durableId="26555971" w16cex:dateUtc="2022-06-15T21:25:00Z"/>
  <w16cex:commentExtensible w16cex:durableId="2656273A" w16cex:dateUtc="2022-06-16T12:03:00Z"/>
  <w16cex:commentExtensible w16cex:durableId="26A50A80" w16cex:dateUtc="2022-08-15T08:10:00Z"/>
  <w16cex:commentExtensible w16cex:durableId="26A5094F" w16cex:dateUtc="2022-08-15T08:05:00Z"/>
  <w16cex:commentExtensible w16cex:durableId="26A5E5CA" w16cex:dateUtc="2022-08-15T23:45:00Z"/>
  <w16cex:commentExtensible w16cex:durableId="26A78A32" w16cex:dateUtc="2022-08-17T05:39:00Z"/>
  <w16cex:commentExtensible w16cex:durableId="26A509AB" w16cex:dateUtc="2022-08-15T08:06:00Z"/>
  <w16cex:commentExtensible w16cex:durableId="26A5EED2" w16cex:dateUtc="2022-08-16T00:24:00Z"/>
  <w16cex:commentExtensible w16cex:durableId="26A78ADF" w16cex:dateUtc="2022-08-17T05:42:00Z"/>
  <w16cex:commentExtensible w16cex:durableId="26A5F090" w16cex:dateUtc="2022-08-16T00:31:00Z"/>
  <w16cex:commentExtensible w16cex:durableId="26A5F16C" w16cex:dateUtc="2022-08-16T00:35:00Z"/>
  <w16cex:commentExtensible w16cex:durableId="26A5F0F4" w16cex:dateUtc="2022-08-16T00:33:00Z"/>
  <w16cex:commentExtensible w16cex:durableId="26A5FA4A" w16cex:dateUtc="2022-08-16T01:13:00Z"/>
  <w16cex:commentExtensible w16cex:durableId="26A5FD8D" w16cex:dateUtc="2022-08-16T01:27:00Z"/>
  <w16cex:commentExtensible w16cex:durableId="26A78B3B" w16cex:dateUtc="2022-08-17T05:43:00Z"/>
  <w16cex:commentExtensible w16cex:durableId="26A5FDD6" w16cex:dateUtc="2022-08-16T01:28:00Z"/>
  <w16cex:commentExtensible w16cex:durableId="26A5FF24" w16cex:dateUtc="2022-08-16T01:33:00Z"/>
  <w16cex:commentExtensible w16cex:durableId="26A78B86" w16cex:dateUtc="2022-08-17T05:45:00Z"/>
  <w16cex:commentExtensible w16cex:durableId="26A6000B" w16cex:dateUtc="2022-08-16T01:37:00Z"/>
  <w16cex:commentExtensible w16cex:durableId="26A60024" w16cex:dateUtc="2022-08-16T01:38:00Z"/>
  <w16cex:commentExtensible w16cex:durableId="26A6014F" w16cex:dateUtc="2022-08-16T01:43:00Z"/>
  <w16cex:commentExtensible w16cex:durableId="26A601CF" w16cex:dateUtc="2022-08-16T01:45:00Z"/>
  <w16cex:commentExtensible w16cex:durableId="26A78BC9" w16cex:dateUtc="2022-08-17T05:46:00Z"/>
  <w16cex:commentExtensible w16cex:durableId="26A60201" w16cex:dateUtc="2022-08-16T01:46:00Z"/>
  <w16cex:commentExtensible w16cex:durableId="26A60043" w16cex:dateUtc="2022-08-16T01:38:00Z"/>
  <w16cex:commentExtensible w16cex:durableId="26A60308" w16cex:dateUtc="2022-08-16T01:50:00Z"/>
  <w16cex:commentExtensible w16cex:durableId="26A78C1F" w16cex:dateUtc="2022-08-17T05:47:00Z"/>
  <w16cex:commentExtensible w16cex:durableId="26A61A4A" w16cex:dateUtc="2022-08-16T03:29:00Z"/>
  <w16cex:commentExtensible w16cex:durableId="26A615D5" w16cex:dateUtc="2022-08-16T03:10:00Z"/>
  <w16cex:commentExtensible w16cex:durableId="26A616B0" w16cex:dateUtc="2022-08-16T03:14:00Z"/>
  <w16cex:commentExtensible w16cex:durableId="26A78CD4" w16cex:dateUtc="2022-08-17T05:50:00Z"/>
  <w16cex:commentExtensible w16cex:durableId="26A6195E" w16cex:dateUtc="2022-08-16T03:25:00Z"/>
  <w16cex:commentExtensible w16cex:durableId="26A78CEA" w16cex:dateUtc="2022-08-17T05:51:00Z"/>
  <w16cex:commentExtensible w16cex:durableId="26A61A05" w16cex:dateUtc="2022-08-16T03:28:00Z"/>
  <w16cex:commentExtensible w16cex:durableId="26A784F6" w16cex:dateUtc="2022-08-17T05:17:00Z"/>
  <w16cex:commentExtensible w16cex:durableId="26A78525" w16cex:dateUtc="2022-08-17T05:17:00Z"/>
  <w16cex:commentExtensible w16cex:durableId="26A78756" w16cex:dateUtc="2022-08-17T05:27:00Z"/>
  <w16cex:commentExtensible w16cex:durableId="26A78849" w16cex:dateUtc="2022-08-17T05:31:00Z"/>
  <w16cex:commentExtensible w16cex:durableId="26A78905" w16cex:dateUtc="2022-08-17T05:34:00Z"/>
  <w16cex:commentExtensible w16cex:durableId="26A78926" w16cex:dateUtc="2022-08-17T05:35:00Z"/>
  <w16cex:commentExtensible w16cex:durableId="265627BD" w16cex:dateUtc="2022-06-16T12:05:00Z"/>
  <w16cex:commentExtensible w16cex:durableId="26A78D92" w16cex:dateUtc="2022-08-17T05:53:00Z"/>
  <w16cex:commentExtensible w16cex:durableId="26A78DC3" w16cex:dateUtc="2022-08-17T05:54:00Z"/>
  <w16cex:commentExtensible w16cex:durableId="26A78EBD" w16cex:dateUtc="2022-08-17T05:58:00Z"/>
  <w16cex:commentExtensible w16cex:durableId="268BD8DB" w16cex:dateUtc="2022-07-27T05: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B94B8D" w16cid:durableId="265B0325"/>
  <w16cid:commentId w16cid:paraId="3B987F23" w16cid:durableId="26570788"/>
  <w16cid:commentId w16cid:paraId="0267E79A" w16cid:durableId="26582B65"/>
  <w16cid:commentId w16cid:paraId="22CDD212" w16cid:durableId="265AD402"/>
  <w16cid:commentId w16cid:paraId="4983171D" w16cid:durableId="26A76087"/>
  <w16cid:commentId w16cid:paraId="641F1311" w16cid:durableId="2656256E"/>
  <w16cid:commentId w16cid:paraId="687EB2E8" w16cid:durableId="26583068"/>
  <w16cid:commentId w16cid:paraId="3EF02746" w16cid:durableId="26A78F6D"/>
  <w16cid:commentId w16cid:paraId="72C86DFB" w16cid:durableId="26583096"/>
  <w16cid:commentId w16cid:paraId="3F4F27F9" w16cid:durableId="26582E5A"/>
  <w16cid:commentId w16cid:paraId="14B6EDC5" w16cid:durableId="26582E85"/>
  <w16cid:commentId w16cid:paraId="5CB5F12E" w16cid:durableId="26582E76"/>
  <w16cid:commentId w16cid:paraId="04BBBF7A" w16cid:durableId="26582F1B"/>
  <w16cid:commentId w16cid:paraId="501692E1" w16cid:durableId="26582F4E"/>
  <w16cid:commentId w16cid:paraId="3B16CCCA" w16cid:durableId="26582F6A"/>
  <w16cid:commentId w16cid:paraId="076889FF" w16cid:durableId="265ACA0F"/>
  <w16cid:commentId w16cid:paraId="0C9D41EC" w16cid:durableId="26582FBB"/>
  <w16cid:commentId w16cid:paraId="5ED3913F" w16cid:durableId="26A79121"/>
  <w16cid:commentId w16cid:paraId="046B5B3B" w16cid:durableId="26582E20"/>
  <w16cid:commentId w16cid:paraId="513CF575" w16cid:durableId="265ACE75"/>
  <w16cid:commentId w16cid:paraId="0ECDB4E8" w16cid:durableId="265ACEB3"/>
  <w16cid:commentId w16cid:paraId="3D5C50BB" w16cid:durableId="265ACED6"/>
  <w16cid:commentId w16cid:paraId="2A167416" w16cid:durableId="265ACF00"/>
  <w16cid:commentId w16cid:paraId="322EEB36" w16cid:durableId="26562180"/>
  <w16cid:commentId w16cid:paraId="6EE32002" w16cid:durableId="268BD024"/>
  <w16cid:commentId w16cid:paraId="239088E3" w16cid:durableId="265AFC9C"/>
  <w16cid:commentId w16cid:paraId="6D6FF959" w16cid:durableId="26F223BC"/>
  <w16cid:commentId w16cid:paraId="0E50F338" w16cid:durableId="265AFCC4"/>
  <w16cid:commentId w16cid:paraId="21230E90" w16cid:durableId="26F223B6"/>
  <w16cid:commentId w16cid:paraId="0600B5D8" w16cid:durableId="265AFCF8"/>
  <w16cid:commentId w16cid:paraId="14350EFD" w16cid:durableId="2662BB4A"/>
  <w16cid:commentId w16cid:paraId="2BBB443C" w16cid:durableId="265621AD"/>
  <w16cid:commentId w16cid:paraId="6D4CF94B" w16cid:durableId="265621D4"/>
  <w16cid:commentId w16cid:paraId="1AA126E6" w16cid:durableId="2656220A"/>
  <w16cid:commentId w16cid:paraId="3D5DDA81" w16cid:durableId="25DF47C9"/>
  <w16cid:commentId w16cid:paraId="5AC63B4C" w16cid:durableId="26A7960F"/>
  <w16cid:commentId w16cid:paraId="79C1134B" w16cid:durableId="2662BC6F"/>
  <w16cid:commentId w16cid:paraId="116308F4" w16cid:durableId="26A79564"/>
  <w16cid:commentId w16cid:paraId="5EEBE305" w16cid:durableId="265AF63E"/>
  <w16cid:commentId w16cid:paraId="0F5AF57E" w16cid:durableId="26562229"/>
  <w16cid:commentId w16cid:paraId="49FC7134" w16cid:durableId="265ADFB4"/>
  <w16cid:commentId w16cid:paraId="2C15ED7D" w16cid:durableId="265AFB8E"/>
  <w16cid:commentId w16cid:paraId="4DC27962" w16cid:durableId="265D6E43"/>
  <w16cid:commentId w16cid:paraId="61230526" w16cid:durableId="265D6E44"/>
  <w16cid:commentId w16cid:paraId="327F1466" w16cid:durableId="265D6F44"/>
  <w16cid:commentId w16cid:paraId="450062DE" w16cid:durableId="265EB4E4"/>
  <w16cid:commentId w16cid:paraId="5AEFE1A8" w16cid:durableId="265EB570"/>
  <w16cid:commentId w16cid:paraId="7048DA66" w16cid:durableId="265EB57B"/>
  <w16cid:commentId w16cid:paraId="595BAD18" w16cid:durableId="265EB5A8"/>
  <w16cid:commentId w16cid:paraId="68CB43B7" w16cid:durableId="2660473A"/>
  <w16cid:commentId w16cid:paraId="086B1CF6" w16cid:durableId="26AA06EA"/>
  <w16cid:commentId w16cid:paraId="59A2CC4F" w16cid:durableId="26604509"/>
  <w16cid:commentId w16cid:paraId="37D50946" w16cid:durableId="26604597"/>
  <w16cid:commentId w16cid:paraId="77B709DE" w16cid:durableId="266045D9"/>
  <w16cid:commentId w16cid:paraId="4DDB6829" w16cid:durableId="26604838"/>
  <w16cid:commentId w16cid:paraId="07F41B5A" w16cid:durableId="2660497D"/>
  <w16cid:commentId w16cid:paraId="5DD98A53" w16cid:durableId="2662BDAA"/>
  <w16cid:commentId w16cid:paraId="22EDABBE" w16cid:durableId="2662BE45"/>
  <w16cid:commentId w16cid:paraId="2BA1223E" w16cid:durableId="2662C008"/>
  <w16cid:commentId w16cid:paraId="2DC599F5" w16cid:durableId="26A79866"/>
  <w16cid:commentId w16cid:paraId="46CFBC9D" w16cid:durableId="26562351"/>
  <w16cid:commentId w16cid:paraId="3508CC7D" w16cid:durableId="26A79B0F"/>
  <w16cid:commentId w16cid:paraId="5BB599F7" w16cid:durableId="26F0D0C5"/>
  <w16cid:commentId w16cid:paraId="0BC94E93" w16cid:durableId="26A79BF0"/>
  <w16cid:commentId w16cid:paraId="52756090" w16cid:durableId="26F0D5CE"/>
  <w16cid:commentId w16cid:paraId="3F30168B" w16cid:durableId="2623385E"/>
  <w16cid:commentId w16cid:paraId="526827BC" w16cid:durableId="26A6281E"/>
  <w16cid:commentId w16cid:paraId="446185E1" w16cid:durableId="26A76461"/>
  <w16cid:commentId w16cid:paraId="38E19A52" w16cid:durableId="26F0D6BC"/>
  <w16cid:commentId w16cid:paraId="7E6386D1" w16cid:durableId="26F0D728"/>
  <w16cid:commentId w16cid:paraId="7C4CBD00" w16cid:durableId="26A79DAE"/>
  <w16cid:commentId w16cid:paraId="4563F7EB" w16cid:durableId="26A79DBA"/>
  <w16cid:commentId w16cid:paraId="2CF7DAC3" w16cid:durableId="26A79DED"/>
  <w16cid:commentId w16cid:paraId="5A344332" w16cid:durableId="26F0DA94"/>
  <w16cid:commentId w16cid:paraId="49B69D23" w16cid:durableId="26A0B083"/>
  <w16cid:commentId w16cid:paraId="5249EF14" w16cid:durableId="26F0DFAC"/>
  <w16cid:commentId w16cid:paraId="5BD67D03" w16cid:durableId="26A503D3"/>
  <w16cid:commentId w16cid:paraId="4013DBF5" w16cid:durableId="2623A64F"/>
  <w16cid:commentId w16cid:paraId="6A1E9CC6" w16cid:durableId="26A76541"/>
  <w16cid:commentId w16cid:paraId="4E51AD5E" w16cid:durableId="265624BA"/>
  <w16cid:commentId w16cid:paraId="15C3D72F" w16cid:durableId="26A765F2"/>
  <w16cid:commentId w16cid:paraId="09FCB3BA" w16cid:durableId="26A76626"/>
  <w16cid:commentId w16cid:paraId="1ECD44D1" w16cid:durableId="26F0E513"/>
  <w16cid:commentId w16cid:paraId="162C8ADA" w16cid:durableId="26F0E55D"/>
  <w16cid:commentId w16cid:paraId="62270865" w16cid:durableId="26A76670"/>
  <w16cid:commentId w16cid:paraId="151977CD" w16cid:durableId="26A50520"/>
  <w16cid:commentId w16cid:paraId="4CD51843" w16cid:durableId="26A50676"/>
  <w16cid:commentId w16cid:paraId="0F430708" w16cid:durableId="26643023"/>
  <w16cid:commentId w16cid:paraId="704E8942" w16cid:durableId="26643043"/>
  <w16cid:commentId w16cid:paraId="48AB3127" w16cid:durableId="26A5082D"/>
  <w16cid:commentId w16cid:paraId="0A66442F" w16cid:durableId="26A6284C"/>
  <w16cid:commentId w16cid:paraId="221590E5" w16cid:durableId="26A508E7"/>
  <w16cid:commentId w16cid:paraId="183D6A11" w16cid:durableId="26A50AE0"/>
  <w16cid:commentId w16cid:paraId="73173D30" w16cid:durableId="26555971"/>
  <w16cid:commentId w16cid:paraId="5DA1DA84" w16cid:durableId="2656273A"/>
  <w16cid:commentId w16cid:paraId="7A3EA333" w16cid:durableId="26A50A80"/>
  <w16cid:commentId w16cid:paraId="48C656BD" w16cid:durableId="26A5094F"/>
  <w16cid:commentId w16cid:paraId="2111FBD1" w16cid:durableId="26A5E5CA"/>
  <w16cid:commentId w16cid:paraId="5A7EF3AB" w16cid:durableId="26A78A32"/>
  <w16cid:commentId w16cid:paraId="44031292" w16cid:durableId="26A509AB"/>
  <w16cid:commentId w16cid:paraId="5A8CF60D" w16cid:durableId="26A5EED2"/>
  <w16cid:commentId w16cid:paraId="582BF6C0" w16cid:durableId="26A78ADF"/>
  <w16cid:commentId w16cid:paraId="050D346A" w16cid:durableId="26A5F090"/>
  <w16cid:commentId w16cid:paraId="09807E9E" w16cid:durableId="26A5F16C"/>
  <w16cid:commentId w16cid:paraId="23384E03" w16cid:durableId="26A5F0F4"/>
  <w16cid:commentId w16cid:paraId="0495D431" w16cid:durableId="26A5FA4A"/>
  <w16cid:commentId w16cid:paraId="5AD07FB2" w16cid:durableId="26A5FD8D"/>
  <w16cid:commentId w16cid:paraId="18F28811" w16cid:durableId="26A78B3B"/>
  <w16cid:commentId w16cid:paraId="7027CD93" w16cid:durableId="26A5FDD6"/>
  <w16cid:commentId w16cid:paraId="63006333" w16cid:durableId="26A5FF24"/>
  <w16cid:commentId w16cid:paraId="68AE6B13" w16cid:durableId="26A78B86"/>
  <w16cid:commentId w16cid:paraId="6CE0A294" w16cid:durableId="26A6000B"/>
  <w16cid:commentId w16cid:paraId="09ED7B7A" w16cid:durableId="26A60024"/>
  <w16cid:commentId w16cid:paraId="65484AB8" w16cid:durableId="26A6014F"/>
  <w16cid:commentId w16cid:paraId="0DEB734F" w16cid:durableId="26A601CF"/>
  <w16cid:commentId w16cid:paraId="2866D3F1" w16cid:durableId="26A78BC9"/>
  <w16cid:commentId w16cid:paraId="47116367" w16cid:durableId="26A60201"/>
  <w16cid:commentId w16cid:paraId="79488736" w16cid:durableId="26A60043"/>
  <w16cid:commentId w16cid:paraId="7587D70D" w16cid:durableId="26A60308"/>
  <w16cid:commentId w16cid:paraId="46029C8E" w16cid:durableId="26A78C1F"/>
  <w16cid:commentId w16cid:paraId="66C5E980" w16cid:durableId="26A61A4A"/>
  <w16cid:commentId w16cid:paraId="39ACB1A7" w16cid:durableId="26A615D5"/>
  <w16cid:commentId w16cid:paraId="453E476B" w16cid:durableId="26A616B0"/>
  <w16cid:commentId w16cid:paraId="46168464" w16cid:durableId="26A78CD4"/>
  <w16cid:commentId w16cid:paraId="28AD20ED" w16cid:durableId="26A6195E"/>
  <w16cid:commentId w16cid:paraId="6663DCBD" w16cid:durableId="26A78CEA"/>
  <w16cid:commentId w16cid:paraId="3986DA75" w16cid:durableId="26A61A05"/>
  <w16cid:commentId w16cid:paraId="39F5FF8C" w16cid:durableId="26A784F6"/>
  <w16cid:commentId w16cid:paraId="5C7966A4" w16cid:durableId="26A78525"/>
  <w16cid:commentId w16cid:paraId="165C4417" w16cid:durableId="26A78756"/>
  <w16cid:commentId w16cid:paraId="694E2C5B" w16cid:durableId="26A78849"/>
  <w16cid:commentId w16cid:paraId="6AC10A0F" w16cid:durableId="26A78905"/>
  <w16cid:commentId w16cid:paraId="2990D6F3" w16cid:durableId="26A78926"/>
  <w16cid:commentId w16cid:paraId="58B3CC07" w16cid:durableId="265627BD"/>
  <w16cid:commentId w16cid:paraId="27E33C72" w16cid:durableId="26A78D92"/>
  <w16cid:commentId w16cid:paraId="41A68471" w16cid:durableId="26A78DC3"/>
  <w16cid:commentId w16cid:paraId="2F96F5E7" w16cid:durableId="26A78EBD"/>
  <w16cid:commentId w16cid:paraId="36B0B6DB" w16cid:durableId="268BD8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45E4FE" w14:textId="77777777" w:rsidR="00F402D1" w:rsidRDefault="00F402D1">
      <w:pPr>
        <w:spacing w:after="0"/>
      </w:pPr>
      <w:r>
        <w:separator/>
      </w:r>
    </w:p>
  </w:endnote>
  <w:endnote w:type="continuationSeparator" w:id="0">
    <w:p w14:paraId="026E99F8" w14:textId="77777777" w:rsidR="00F402D1" w:rsidRDefault="00F402D1">
      <w:pPr>
        <w:spacing w:after="0"/>
      </w:pPr>
      <w:r>
        <w:continuationSeparator/>
      </w:r>
    </w:p>
  </w:endnote>
  <w:endnote w:type="continuationNotice" w:id="1">
    <w:p w14:paraId="170A7D0C" w14:textId="77777777" w:rsidR="00F402D1" w:rsidRDefault="00F402D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5659438"/>
      <w:docPartObj>
        <w:docPartGallery w:val="Page Numbers (Bottom of Page)"/>
        <w:docPartUnique/>
      </w:docPartObj>
    </w:sdtPr>
    <w:sdtEndPr>
      <w:rPr>
        <w:noProof/>
      </w:rPr>
    </w:sdtEndPr>
    <w:sdtContent>
      <w:p w14:paraId="6E227B6E" w14:textId="06918D57" w:rsidR="008E08B5" w:rsidRDefault="008E08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329431" w14:textId="77777777" w:rsidR="008E08B5" w:rsidRDefault="008E08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F41886" w14:textId="77777777" w:rsidR="00F402D1" w:rsidRDefault="00F402D1">
      <w:r>
        <w:separator/>
      </w:r>
    </w:p>
  </w:footnote>
  <w:footnote w:type="continuationSeparator" w:id="0">
    <w:p w14:paraId="1BE14F78" w14:textId="77777777" w:rsidR="00F402D1" w:rsidRDefault="00F402D1">
      <w:r>
        <w:continuationSeparator/>
      </w:r>
    </w:p>
  </w:footnote>
  <w:footnote w:type="continuationNotice" w:id="1">
    <w:p w14:paraId="32040035" w14:textId="77777777" w:rsidR="00F402D1" w:rsidRDefault="00F402D1">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67DA835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8B64C7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11690F7E"/>
    <w:multiLevelType w:val="hybridMultilevel"/>
    <w:tmpl w:val="24E6E9B0"/>
    <w:lvl w:ilvl="0" w:tplc="8DC2F686">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9CB2D8B"/>
    <w:multiLevelType w:val="hybridMultilevel"/>
    <w:tmpl w:val="8DBA7AB4"/>
    <w:lvl w:ilvl="0" w:tplc="F84E4918">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531E6638"/>
    <w:multiLevelType w:val="hybridMultilevel"/>
    <w:tmpl w:val="0C126E46"/>
    <w:lvl w:ilvl="0" w:tplc="26E81110">
      <w:start w:val="1"/>
      <w:numFmt w:val="upp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575B01FC"/>
    <w:multiLevelType w:val="hybridMultilevel"/>
    <w:tmpl w:val="7606510C"/>
    <w:lvl w:ilvl="0" w:tplc="899E1344">
      <w:start w:val="6"/>
      <w:numFmt w:val="bullet"/>
      <w:lvlText w:val="-"/>
      <w:lvlJc w:val="left"/>
      <w:pPr>
        <w:ind w:left="720" w:hanging="360"/>
      </w:pPr>
      <w:rPr>
        <w:rFonts w:ascii="Times New Roman" w:eastAsiaTheme="minorHAnsi"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6AB31B6E"/>
    <w:multiLevelType w:val="hybridMultilevel"/>
    <w:tmpl w:val="0EDEB492"/>
    <w:lvl w:ilvl="0" w:tplc="7B1E9A0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7CB334E8"/>
    <w:multiLevelType w:val="hybridMultilevel"/>
    <w:tmpl w:val="526A4496"/>
    <w:lvl w:ilvl="0" w:tplc="839C7184">
      <w:start w:val="1"/>
      <w:numFmt w:val="upperRoman"/>
      <w:lvlText w:val="%1."/>
      <w:lvlJc w:val="left"/>
      <w:pPr>
        <w:ind w:left="1080" w:hanging="72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5"/>
  </w:num>
  <w:num w:numId="10">
    <w:abstractNumId w:val="3"/>
  </w:num>
  <w:num w:numId="11">
    <w:abstractNumId w:val="4"/>
  </w:num>
  <w:num w:numId="12">
    <w:abstractNumId w:val="7"/>
  </w:num>
  <w:num w:numId="13">
    <w:abstractNumId w:val="2"/>
  </w:num>
  <w:num w:numId="1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nnon Hedtke">
    <w15:presenceInfo w15:providerId="AD" w15:userId="S::SHedtke@ltu.edu.au::3abf4e3a-f81c-4a64-87c4-70d78f2a2376"/>
  </w15:person>
  <w15:person w15:author="HIMAL SHRESTHA">
    <w15:presenceInfo w15:providerId="AD" w15:userId="S::19226876@students.ltu.edu.au::d0f23f23-c8a0-49bb-ada6-64a089b263b3"/>
  </w15:person>
  <w15:person w15:author="HIMAL SHRESTHA [2]">
    <w15:presenceInfo w15:providerId="None" w15:userId="HIMAL SHREST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62"/>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QyNDG3sDQ3N7AwNzNW0lEKTi0uzszPAymwrAUAKGks5iw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5C6AB1"/>
    <w:rsid w:val="000072E9"/>
    <w:rsid w:val="000115EE"/>
    <w:rsid w:val="00012757"/>
    <w:rsid w:val="000135F6"/>
    <w:rsid w:val="00014307"/>
    <w:rsid w:val="00014D71"/>
    <w:rsid w:val="0001622F"/>
    <w:rsid w:val="00016664"/>
    <w:rsid w:val="000171B8"/>
    <w:rsid w:val="00021949"/>
    <w:rsid w:val="000236E3"/>
    <w:rsid w:val="00024D97"/>
    <w:rsid w:val="00024E6E"/>
    <w:rsid w:val="00033A17"/>
    <w:rsid w:val="00037A05"/>
    <w:rsid w:val="000431F2"/>
    <w:rsid w:val="00043B31"/>
    <w:rsid w:val="000479B5"/>
    <w:rsid w:val="00056B09"/>
    <w:rsid w:val="000574B9"/>
    <w:rsid w:val="00060ECE"/>
    <w:rsid w:val="000610AD"/>
    <w:rsid w:val="00066343"/>
    <w:rsid w:val="00067C64"/>
    <w:rsid w:val="00067C6D"/>
    <w:rsid w:val="00072464"/>
    <w:rsid w:val="00073F33"/>
    <w:rsid w:val="00074D8E"/>
    <w:rsid w:val="00075C3F"/>
    <w:rsid w:val="00075CE7"/>
    <w:rsid w:val="000772F6"/>
    <w:rsid w:val="00080D1D"/>
    <w:rsid w:val="00081D79"/>
    <w:rsid w:val="0008268E"/>
    <w:rsid w:val="000879AB"/>
    <w:rsid w:val="00090CDE"/>
    <w:rsid w:val="0009350F"/>
    <w:rsid w:val="00093746"/>
    <w:rsid w:val="000944E8"/>
    <w:rsid w:val="0009506F"/>
    <w:rsid w:val="0009622F"/>
    <w:rsid w:val="000A02BA"/>
    <w:rsid w:val="000A0834"/>
    <w:rsid w:val="000A0CD1"/>
    <w:rsid w:val="000A1A34"/>
    <w:rsid w:val="000A6423"/>
    <w:rsid w:val="000A6AB2"/>
    <w:rsid w:val="000A71EE"/>
    <w:rsid w:val="000A7B8A"/>
    <w:rsid w:val="000B0664"/>
    <w:rsid w:val="000B0E7C"/>
    <w:rsid w:val="000B10A5"/>
    <w:rsid w:val="000B11B7"/>
    <w:rsid w:val="000B19B5"/>
    <w:rsid w:val="000B247E"/>
    <w:rsid w:val="000B3262"/>
    <w:rsid w:val="000B4F9B"/>
    <w:rsid w:val="000B5072"/>
    <w:rsid w:val="000B5656"/>
    <w:rsid w:val="000B5C9F"/>
    <w:rsid w:val="000B6615"/>
    <w:rsid w:val="000B6F87"/>
    <w:rsid w:val="000B713D"/>
    <w:rsid w:val="000C1DB3"/>
    <w:rsid w:val="000C3C44"/>
    <w:rsid w:val="000C581D"/>
    <w:rsid w:val="000C7ED7"/>
    <w:rsid w:val="000D1327"/>
    <w:rsid w:val="000D3DC2"/>
    <w:rsid w:val="000D71A2"/>
    <w:rsid w:val="000D7F3B"/>
    <w:rsid w:val="000E1054"/>
    <w:rsid w:val="000E2EF8"/>
    <w:rsid w:val="000E7300"/>
    <w:rsid w:val="000E7889"/>
    <w:rsid w:val="000F0F2B"/>
    <w:rsid w:val="000F2039"/>
    <w:rsid w:val="000F2914"/>
    <w:rsid w:val="000F2FEA"/>
    <w:rsid w:val="000F340A"/>
    <w:rsid w:val="000F4C89"/>
    <w:rsid w:val="000F60EE"/>
    <w:rsid w:val="000F6975"/>
    <w:rsid w:val="000F7475"/>
    <w:rsid w:val="001014B3"/>
    <w:rsid w:val="00105E8A"/>
    <w:rsid w:val="00106AD8"/>
    <w:rsid w:val="001079E2"/>
    <w:rsid w:val="00107EAC"/>
    <w:rsid w:val="00112143"/>
    <w:rsid w:val="001125E5"/>
    <w:rsid w:val="00113759"/>
    <w:rsid w:val="00123DAA"/>
    <w:rsid w:val="00127074"/>
    <w:rsid w:val="00131DFA"/>
    <w:rsid w:val="001344E8"/>
    <w:rsid w:val="001367A4"/>
    <w:rsid w:val="00136CC0"/>
    <w:rsid w:val="00141887"/>
    <w:rsid w:val="00141C71"/>
    <w:rsid w:val="001425AC"/>
    <w:rsid w:val="00142BDC"/>
    <w:rsid w:val="0014380B"/>
    <w:rsid w:val="0014382C"/>
    <w:rsid w:val="00144BD8"/>
    <w:rsid w:val="00145001"/>
    <w:rsid w:val="00145F04"/>
    <w:rsid w:val="0014725C"/>
    <w:rsid w:val="0015425C"/>
    <w:rsid w:val="00155076"/>
    <w:rsid w:val="00155588"/>
    <w:rsid w:val="00155730"/>
    <w:rsid w:val="00156547"/>
    <w:rsid w:val="00157D5E"/>
    <w:rsid w:val="001603B2"/>
    <w:rsid w:val="0016093E"/>
    <w:rsid w:val="00163EA0"/>
    <w:rsid w:val="00165763"/>
    <w:rsid w:val="0016771B"/>
    <w:rsid w:val="001709B0"/>
    <w:rsid w:val="00171344"/>
    <w:rsid w:val="00174A76"/>
    <w:rsid w:val="00175686"/>
    <w:rsid w:val="001759B4"/>
    <w:rsid w:val="00177306"/>
    <w:rsid w:val="00182203"/>
    <w:rsid w:val="001828EC"/>
    <w:rsid w:val="00182BE4"/>
    <w:rsid w:val="00182CF4"/>
    <w:rsid w:val="00184D45"/>
    <w:rsid w:val="001857B7"/>
    <w:rsid w:val="00185A9A"/>
    <w:rsid w:val="00186DD4"/>
    <w:rsid w:val="00192219"/>
    <w:rsid w:val="00192AAC"/>
    <w:rsid w:val="0019445E"/>
    <w:rsid w:val="00194628"/>
    <w:rsid w:val="00194AD7"/>
    <w:rsid w:val="00196B46"/>
    <w:rsid w:val="00196DF2"/>
    <w:rsid w:val="001976E9"/>
    <w:rsid w:val="00197FEC"/>
    <w:rsid w:val="001A000A"/>
    <w:rsid w:val="001A30A7"/>
    <w:rsid w:val="001A5504"/>
    <w:rsid w:val="001A65C7"/>
    <w:rsid w:val="001B148A"/>
    <w:rsid w:val="001B19CA"/>
    <w:rsid w:val="001B3A00"/>
    <w:rsid w:val="001B57DF"/>
    <w:rsid w:val="001B6F7A"/>
    <w:rsid w:val="001B7EE8"/>
    <w:rsid w:val="001C0C46"/>
    <w:rsid w:val="001C194E"/>
    <w:rsid w:val="001C1A2F"/>
    <w:rsid w:val="001C2264"/>
    <w:rsid w:val="001C2612"/>
    <w:rsid w:val="001C4CB2"/>
    <w:rsid w:val="001C563A"/>
    <w:rsid w:val="001C58B7"/>
    <w:rsid w:val="001C5CD9"/>
    <w:rsid w:val="001C606D"/>
    <w:rsid w:val="001D0A3E"/>
    <w:rsid w:val="001D0A6C"/>
    <w:rsid w:val="001D14EF"/>
    <w:rsid w:val="001D1E39"/>
    <w:rsid w:val="001D294C"/>
    <w:rsid w:val="001D6C36"/>
    <w:rsid w:val="001E37A6"/>
    <w:rsid w:val="001E4A95"/>
    <w:rsid w:val="001E59DE"/>
    <w:rsid w:val="001E5B7B"/>
    <w:rsid w:val="001F00BB"/>
    <w:rsid w:val="001F04BB"/>
    <w:rsid w:val="001F28D1"/>
    <w:rsid w:val="001F49C7"/>
    <w:rsid w:val="001F5A34"/>
    <w:rsid w:val="001F5E60"/>
    <w:rsid w:val="001F66A2"/>
    <w:rsid w:val="001F7885"/>
    <w:rsid w:val="002005D8"/>
    <w:rsid w:val="002016A5"/>
    <w:rsid w:val="002016CF"/>
    <w:rsid w:val="00205A1C"/>
    <w:rsid w:val="00206769"/>
    <w:rsid w:val="00210505"/>
    <w:rsid w:val="00210649"/>
    <w:rsid w:val="00211255"/>
    <w:rsid w:val="002131DF"/>
    <w:rsid w:val="002134FF"/>
    <w:rsid w:val="0021431E"/>
    <w:rsid w:val="00214C30"/>
    <w:rsid w:val="0021578E"/>
    <w:rsid w:val="002161B1"/>
    <w:rsid w:val="00217BB4"/>
    <w:rsid w:val="00221573"/>
    <w:rsid w:val="002235E9"/>
    <w:rsid w:val="002235FA"/>
    <w:rsid w:val="00227861"/>
    <w:rsid w:val="00230656"/>
    <w:rsid w:val="002312C8"/>
    <w:rsid w:val="00232239"/>
    <w:rsid w:val="00232E7A"/>
    <w:rsid w:val="0023425A"/>
    <w:rsid w:val="00241FB8"/>
    <w:rsid w:val="002421BD"/>
    <w:rsid w:val="00246DF8"/>
    <w:rsid w:val="00247672"/>
    <w:rsid w:val="00250B54"/>
    <w:rsid w:val="00251211"/>
    <w:rsid w:val="002532ED"/>
    <w:rsid w:val="00253A98"/>
    <w:rsid w:val="002573E8"/>
    <w:rsid w:val="00264A0F"/>
    <w:rsid w:val="00264F63"/>
    <w:rsid w:val="00265E79"/>
    <w:rsid w:val="00272276"/>
    <w:rsid w:val="00276068"/>
    <w:rsid w:val="002763DC"/>
    <w:rsid w:val="00276E70"/>
    <w:rsid w:val="002821D9"/>
    <w:rsid w:val="00284292"/>
    <w:rsid w:val="00284545"/>
    <w:rsid w:val="00284593"/>
    <w:rsid w:val="002846F4"/>
    <w:rsid w:val="00286CB8"/>
    <w:rsid w:val="00291CCD"/>
    <w:rsid w:val="00291D30"/>
    <w:rsid w:val="00292F6D"/>
    <w:rsid w:val="002930CB"/>
    <w:rsid w:val="00293469"/>
    <w:rsid w:val="0029455E"/>
    <w:rsid w:val="00294BE2"/>
    <w:rsid w:val="00294DFB"/>
    <w:rsid w:val="00297BA1"/>
    <w:rsid w:val="00297C4A"/>
    <w:rsid w:val="002A15C4"/>
    <w:rsid w:val="002A190B"/>
    <w:rsid w:val="002A24A2"/>
    <w:rsid w:val="002B4E7A"/>
    <w:rsid w:val="002B6331"/>
    <w:rsid w:val="002B6E99"/>
    <w:rsid w:val="002B719E"/>
    <w:rsid w:val="002C1BA8"/>
    <w:rsid w:val="002C34C7"/>
    <w:rsid w:val="002C3A37"/>
    <w:rsid w:val="002C5B6B"/>
    <w:rsid w:val="002C6B8B"/>
    <w:rsid w:val="002C70F2"/>
    <w:rsid w:val="002C77A6"/>
    <w:rsid w:val="002D1A33"/>
    <w:rsid w:val="002D3F8E"/>
    <w:rsid w:val="002D4230"/>
    <w:rsid w:val="002D5383"/>
    <w:rsid w:val="002D5A4D"/>
    <w:rsid w:val="002D715E"/>
    <w:rsid w:val="002D7A72"/>
    <w:rsid w:val="002E17AE"/>
    <w:rsid w:val="002E558C"/>
    <w:rsid w:val="002E6A88"/>
    <w:rsid w:val="002F0CBE"/>
    <w:rsid w:val="002F23DE"/>
    <w:rsid w:val="002F2FCD"/>
    <w:rsid w:val="002F43DC"/>
    <w:rsid w:val="003024E6"/>
    <w:rsid w:val="00303800"/>
    <w:rsid w:val="00303D57"/>
    <w:rsid w:val="003046D1"/>
    <w:rsid w:val="00306416"/>
    <w:rsid w:val="00306BB9"/>
    <w:rsid w:val="00307730"/>
    <w:rsid w:val="00310B22"/>
    <w:rsid w:val="00310C14"/>
    <w:rsid w:val="00311626"/>
    <w:rsid w:val="00312260"/>
    <w:rsid w:val="00312851"/>
    <w:rsid w:val="00312ED2"/>
    <w:rsid w:val="00313719"/>
    <w:rsid w:val="00316C79"/>
    <w:rsid w:val="00317574"/>
    <w:rsid w:val="0032286F"/>
    <w:rsid w:val="0032555E"/>
    <w:rsid w:val="00326A05"/>
    <w:rsid w:val="00326F6E"/>
    <w:rsid w:val="00332860"/>
    <w:rsid w:val="00332A90"/>
    <w:rsid w:val="00332BF2"/>
    <w:rsid w:val="0033410C"/>
    <w:rsid w:val="00336140"/>
    <w:rsid w:val="00340A66"/>
    <w:rsid w:val="00341EE3"/>
    <w:rsid w:val="00342058"/>
    <w:rsid w:val="00343D20"/>
    <w:rsid w:val="0034583A"/>
    <w:rsid w:val="00346902"/>
    <w:rsid w:val="00347B93"/>
    <w:rsid w:val="00350720"/>
    <w:rsid w:val="00351FAE"/>
    <w:rsid w:val="00352D42"/>
    <w:rsid w:val="00353CB1"/>
    <w:rsid w:val="0035744C"/>
    <w:rsid w:val="00360CA5"/>
    <w:rsid w:val="0036178E"/>
    <w:rsid w:val="00362C64"/>
    <w:rsid w:val="00363CC0"/>
    <w:rsid w:val="0036410A"/>
    <w:rsid w:val="003673FF"/>
    <w:rsid w:val="00367BB4"/>
    <w:rsid w:val="00370CF6"/>
    <w:rsid w:val="00371F11"/>
    <w:rsid w:val="003765A5"/>
    <w:rsid w:val="00377512"/>
    <w:rsid w:val="00380555"/>
    <w:rsid w:val="00382337"/>
    <w:rsid w:val="00385E28"/>
    <w:rsid w:val="00386A66"/>
    <w:rsid w:val="003875C0"/>
    <w:rsid w:val="00390477"/>
    <w:rsid w:val="00391FD8"/>
    <w:rsid w:val="00392E05"/>
    <w:rsid w:val="00392FA7"/>
    <w:rsid w:val="0039447C"/>
    <w:rsid w:val="0039777A"/>
    <w:rsid w:val="003A03DE"/>
    <w:rsid w:val="003A5BE2"/>
    <w:rsid w:val="003A5C32"/>
    <w:rsid w:val="003A6394"/>
    <w:rsid w:val="003A75BC"/>
    <w:rsid w:val="003A7BBA"/>
    <w:rsid w:val="003B1718"/>
    <w:rsid w:val="003B1F40"/>
    <w:rsid w:val="003B22F7"/>
    <w:rsid w:val="003B3FA9"/>
    <w:rsid w:val="003B4906"/>
    <w:rsid w:val="003B4D2B"/>
    <w:rsid w:val="003B4E82"/>
    <w:rsid w:val="003B5E9E"/>
    <w:rsid w:val="003B60BD"/>
    <w:rsid w:val="003B61B9"/>
    <w:rsid w:val="003B6833"/>
    <w:rsid w:val="003B6893"/>
    <w:rsid w:val="003B7671"/>
    <w:rsid w:val="003C10A3"/>
    <w:rsid w:val="003C1AFA"/>
    <w:rsid w:val="003C1E78"/>
    <w:rsid w:val="003C59B8"/>
    <w:rsid w:val="003C626F"/>
    <w:rsid w:val="003C7716"/>
    <w:rsid w:val="003D040E"/>
    <w:rsid w:val="003D1228"/>
    <w:rsid w:val="003D15E8"/>
    <w:rsid w:val="003D1F15"/>
    <w:rsid w:val="003D272D"/>
    <w:rsid w:val="003D3270"/>
    <w:rsid w:val="003D3439"/>
    <w:rsid w:val="003D370D"/>
    <w:rsid w:val="003D391B"/>
    <w:rsid w:val="003D5CE8"/>
    <w:rsid w:val="003D5CEE"/>
    <w:rsid w:val="003E0282"/>
    <w:rsid w:val="003E0C2D"/>
    <w:rsid w:val="003E1970"/>
    <w:rsid w:val="003E2569"/>
    <w:rsid w:val="003E28B4"/>
    <w:rsid w:val="003E3302"/>
    <w:rsid w:val="003E46E6"/>
    <w:rsid w:val="003E4B63"/>
    <w:rsid w:val="003E6B28"/>
    <w:rsid w:val="003E7258"/>
    <w:rsid w:val="003F096E"/>
    <w:rsid w:val="003F36A2"/>
    <w:rsid w:val="003F4B83"/>
    <w:rsid w:val="003F7B3B"/>
    <w:rsid w:val="00400BD9"/>
    <w:rsid w:val="00401546"/>
    <w:rsid w:val="00401C4A"/>
    <w:rsid w:val="004029AE"/>
    <w:rsid w:val="00402A90"/>
    <w:rsid w:val="00402B80"/>
    <w:rsid w:val="00404D0D"/>
    <w:rsid w:val="00406D49"/>
    <w:rsid w:val="00407056"/>
    <w:rsid w:val="00411332"/>
    <w:rsid w:val="00412372"/>
    <w:rsid w:val="00413FA3"/>
    <w:rsid w:val="0041417E"/>
    <w:rsid w:val="004142CB"/>
    <w:rsid w:val="0041548D"/>
    <w:rsid w:val="00416067"/>
    <w:rsid w:val="00420D81"/>
    <w:rsid w:val="00420FA1"/>
    <w:rsid w:val="00421A70"/>
    <w:rsid w:val="0042246D"/>
    <w:rsid w:val="00422D94"/>
    <w:rsid w:val="0042347C"/>
    <w:rsid w:val="00424305"/>
    <w:rsid w:val="004269F2"/>
    <w:rsid w:val="00432A0A"/>
    <w:rsid w:val="00433A1D"/>
    <w:rsid w:val="00434243"/>
    <w:rsid w:val="00436BDE"/>
    <w:rsid w:val="00436C68"/>
    <w:rsid w:val="00440EA3"/>
    <w:rsid w:val="00441FE4"/>
    <w:rsid w:val="00444FD3"/>
    <w:rsid w:val="0044598D"/>
    <w:rsid w:val="00445AB4"/>
    <w:rsid w:val="00451978"/>
    <w:rsid w:val="00451EB6"/>
    <w:rsid w:val="00452416"/>
    <w:rsid w:val="00453DC1"/>
    <w:rsid w:val="00455B47"/>
    <w:rsid w:val="0045644F"/>
    <w:rsid w:val="00457B2D"/>
    <w:rsid w:val="004602BC"/>
    <w:rsid w:val="00462C09"/>
    <w:rsid w:val="00463A5B"/>
    <w:rsid w:val="00463C93"/>
    <w:rsid w:val="00463E5D"/>
    <w:rsid w:val="0046537D"/>
    <w:rsid w:val="00466CDD"/>
    <w:rsid w:val="00467C93"/>
    <w:rsid w:val="004717BF"/>
    <w:rsid w:val="00471B39"/>
    <w:rsid w:val="00472126"/>
    <w:rsid w:val="00473390"/>
    <w:rsid w:val="00474809"/>
    <w:rsid w:val="004758E4"/>
    <w:rsid w:val="00475C35"/>
    <w:rsid w:val="00476393"/>
    <w:rsid w:val="00476448"/>
    <w:rsid w:val="004773A6"/>
    <w:rsid w:val="0048134B"/>
    <w:rsid w:val="00481965"/>
    <w:rsid w:val="00485208"/>
    <w:rsid w:val="004874F1"/>
    <w:rsid w:val="004878DC"/>
    <w:rsid w:val="00490287"/>
    <w:rsid w:val="00490779"/>
    <w:rsid w:val="004942CE"/>
    <w:rsid w:val="00494E6F"/>
    <w:rsid w:val="00495281"/>
    <w:rsid w:val="00497B63"/>
    <w:rsid w:val="004A0A95"/>
    <w:rsid w:val="004A27C8"/>
    <w:rsid w:val="004A44B2"/>
    <w:rsid w:val="004A4AA3"/>
    <w:rsid w:val="004A6EB2"/>
    <w:rsid w:val="004A79DD"/>
    <w:rsid w:val="004B0186"/>
    <w:rsid w:val="004B0B23"/>
    <w:rsid w:val="004B1705"/>
    <w:rsid w:val="004B1B0B"/>
    <w:rsid w:val="004B7A13"/>
    <w:rsid w:val="004C0512"/>
    <w:rsid w:val="004C2AB4"/>
    <w:rsid w:val="004C3B7C"/>
    <w:rsid w:val="004C3BFC"/>
    <w:rsid w:val="004C4872"/>
    <w:rsid w:val="004C7077"/>
    <w:rsid w:val="004D0E98"/>
    <w:rsid w:val="004D0F26"/>
    <w:rsid w:val="004D2837"/>
    <w:rsid w:val="004D3166"/>
    <w:rsid w:val="004D41E5"/>
    <w:rsid w:val="004D6C0B"/>
    <w:rsid w:val="004D7667"/>
    <w:rsid w:val="004D7C20"/>
    <w:rsid w:val="004E0BC8"/>
    <w:rsid w:val="004E25D9"/>
    <w:rsid w:val="004E3747"/>
    <w:rsid w:val="004E6A8C"/>
    <w:rsid w:val="004E7BC6"/>
    <w:rsid w:val="004F17C8"/>
    <w:rsid w:val="004F234E"/>
    <w:rsid w:val="004F3CD1"/>
    <w:rsid w:val="004F3FAA"/>
    <w:rsid w:val="004F43DA"/>
    <w:rsid w:val="004F44A6"/>
    <w:rsid w:val="004F65AC"/>
    <w:rsid w:val="005026A0"/>
    <w:rsid w:val="0050344F"/>
    <w:rsid w:val="0050561A"/>
    <w:rsid w:val="0051172A"/>
    <w:rsid w:val="00513458"/>
    <w:rsid w:val="00513793"/>
    <w:rsid w:val="00514317"/>
    <w:rsid w:val="00514D1C"/>
    <w:rsid w:val="00515E87"/>
    <w:rsid w:val="005175F9"/>
    <w:rsid w:val="0052130F"/>
    <w:rsid w:val="0052313B"/>
    <w:rsid w:val="0052358F"/>
    <w:rsid w:val="005253D1"/>
    <w:rsid w:val="005253DB"/>
    <w:rsid w:val="005275C8"/>
    <w:rsid w:val="00531A1F"/>
    <w:rsid w:val="00531CF3"/>
    <w:rsid w:val="0053230A"/>
    <w:rsid w:val="00532647"/>
    <w:rsid w:val="00533317"/>
    <w:rsid w:val="00535223"/>
    <w:rsid w:val="00537112"/>
    <w:rsid w:val="00541597"/>
    <w:rsid w:val="005430DD"/>
    <w:rsid w:val="00544F2E"/>
    <w:rsid w:val="0054736B"/>
    <w:rsid w:val="005505A9"/>
    <w:rsid w:val="00554FE5"/>
    <w:rsid w:val="00555B75"/>
    <w:rsid w:val="005561D0"/>
    <w:rsid w:val="00556441"/>
    <w:rsid w:val="00556635"/>
    <w:rsid w:val="00556E27"/>
    <w:rsid w:val="0055730A"/>
    <w:rsid w:val="00557FBB"/>
    <w:rsid w:val="00561085"/>
    <w:rsid w:val="00563938"/>
    <w:rsid w:val="00564062"/>
    <w:rsid w:val="00565805"/>
    <w:rsid w:val="00571FA4"/>
    <w:rsid w:val="00573168"/>
    <w:rsid w:val="005733CD"/>
    <w:rsid w:val="00573D19"/>
    <w:rsid w:val="005753FC"/>
    <w:rsid w:val="0057558A"/>
    <w:rsid w:val="00577A62"/>
    <w:rsid w:val="00580EA9"/>
    <w:rsid w:val="00584240"/>
    <w:rsid w:val="00584DDC"/>
    <w:rsid w:val="0058528F"/>
    <w:rsid w:val="005853F4"/>
    <w:rsid w:val="00586CC5"/>
    <w:rsid w:val="00591BEA"/>
    <w:rsid w:val="00592EBF"/>
    <w:rsid w:val="00596041"/>
    <w:rsid w:val="005A2A31"/>
    <w:rsid w:val="005A396B"/>
    <w:rsid w:val="005A3C77"/>
    <w:rsid w:val="005A4135"/>
    <w:rsid w:val="005A6176"/>
    <w:rsid w:val="005A6381"/>
    <w:rsid w:val="005A79C1"/>
    <w:rsid w:val="005B0842"/>
    <w:rsid w:val="005B0BBA"/>
    <w:rsid w:val="005B1C67"/>
    <w:rsid w:val="005B2897"/>
    <w:rsid w:val="005B3458"/>
    <w:rsid w:val="005B3A3C"/>
    <w:rsid w:val="005B60E6"/>
    <w:rsid w:val="005C299E"/>
    <w:rsid w:val="005C2FF3"/>
    <w:rsid w:val="005C4191"/>
    <w:rsid w:val="005C4534"/>
    <w:rsid w:val="005C63A5"/>
    <w:rsid w:val="005C6584"/>
    <w:rsid w:val="005C6AB1"/>
    <w:rsid w:val="005C73E2"/>
    <w:rsid w:val="005C7970"/>
    <w:rsid w:val="005D1F31"/>
    <w:rsid w:val="005D3027"/>
    <w:rsid w:val="005D3318"/>
    <w:rsid w:val="005D37E6"/>
    <w:rsid w:val="005D38BE"/>
    <w:rsid w:val="005D42FB"/>
    <w:rsid w:val="005D46B5"/>
    <w:rsid w:val="005D4B5E"/>
    <w:rsid w:val="005D4D08"/>
    <w:rsid w:val="005D50CE"/>
    <w:rsid w:val="005D6207"/>
    <w:rsid w:val="005D63B8"/>
    <w:rsid w:val="005E108B"/>
    <w:rsid w:val="005E2D58"/>
    <w:rsid w:val="005E3BC4"/>
    <w:rsid w:val="005E5B4E"/>
    <w:rsid w:val="005E7946"/>
    <w:rsid w:val="005F0341"/>
    <w:rsid w:val="005F235D"/>
    <w:rsid w:val="005F3E90"/>
    <w:rsid w:val="005F4349"/>
    <w:rsid w:val="005F55C9"/>
    <w:rsid w:val="005F7030"/>
    <w:rsid w:val="00602DFB"/>
    <w:rsid w:val="00603FBF"/>
    <w:rsid w:val="00604A94"/>
    <w:rsid w:val="00604EE0"/>
    <w:rsid w:val="00605EF7"/>
    <w:rsid w:val="006060AE"/>
    <w:rsid w:val="00606210"/>
    <w:rsid w:val="00606DD7"/>
    <w:rsid w:val="00607F26"/>
    <w:rsid w:val="00610D93"/>
    <w:rsid w:val="00612B29"/>
    <w:rsid w:val="00613458"/>
    <w:rsid w:val="00615647"/>
    <w:rsid w:val="00616216"/>
    <w:rsid w:val="00617BE3"/>
    <w:rsid w:val="00617D89"/>
    <w:rsid w:val="0062126D"/>
    <w:rsid w:val="00621972"/>
    <w:rsid w:val="0062247D"/>
    <w:rsid w:val="0062431E"/>
    <w:rsid w:val="0062447B"/>
    <w:rsid w:val="00625B4D"/>
    <w:rsid w:val="0062691B"/>
    <w:rsid w:val="00627930"/>
    <w:rsid w:val="00630795"/>
    <w:rsid w:val="0063176C"/>
    <w:rsid w:val="00632A07"/>
    <w:rsid w:val="00633DB8"/>
    <w:rsid w:val="00634533"/>
    <w:rsid w:val="00635C1F"/>
    <w:rsid w:val="00640414"/>
    <w:rsid w:val="00642BCA"/>
    <w:rsid w:val="006448CF"/>
    <w:rsid w:val="0064604C"/>
    <w:rsid w:val="00657DA5"/>
    <w:rsid w:val="006608EC"/>
    <w:rsid w:val="00661B36"/>
    <w:rsid w:val="00661F14"/>
    <w:rsid w:val="00662BFE"/>
    <w:rsid w:val="0066755D"/>
    <w:rsid w:val="00670AF8"/>
    <w:rsid w:val="00673CEA"/>
    <w:rsid w:val="00673EA0"/>
    <w:rsid w:val="00674220"/>
    <w:rsid w:val="00674562"/>
    <w:rsid w:val="006745BB"/>
    <w:rsid w:val="00676322"/>
    <w:rsid w:val="006768EA"/>
    <w:rsid w:val="006814F5"/>
    <w:rsid w:val="006829B9"/>
    <w:rsid w:val="00685590"/>
    <w:rsid w:val="00690B7D"/>
    <w:rsid w:val="00691587"/>
    <w:rsid w:val="00692234"/>
    <w:rsid w:val="00692487"/>
    <w:rsid w:val="00693300"/>
    <w:rsid w:val="0069605B"/>
    <w:rsid w:val="0069616D"/>
    <w:rsid w:val="00696678"/>
    <w:rsid w:val="00696B52"/>
    <w:rsid w:val="00696FB2"/>
    <w:rsid w:val="00697369"/>
    <w:rsid w:val="006976A2"/>
    <w:rsid w:val="006A3132"/>
    <w:rsid w:val="006A394D"/>
    <w:rsid w:val="006A4779"/>
    <w:rsid w:val="006A6283"/>
    <w:rsid w:val="006B2466"/>
    <w:rsid w:val="006B3FD0"/>
    <w:rsid w:val="006B7AF2"/>
    <w:rsid w:val="006B7F45"/>
    <w:rsid w:val="006C12A0"/>
    <w:rsid w:val="006C1BCF"/>
    <w:rsid w:val="006C21CF"/>
    <w:rsid w:val="006C3731"/>
    <w:rsid w:val="006C5021"/>
    <w:rsid w:val="006C50C0"/>
    <w:rsid w:val="006D2080"/>
    <w:rsid w:val="006D22CF"/>
    <w:rsid w:val="006D2C4D"/>
    <w:rsid w:val="006D4ECF"/>
    <w:rsid w:val="006D66D9"/>
    <w:rsid w:val="006E0E0A"/>
    <w:rsid w:val="006E5385"/>
    <w:rsid w:val="006F154F"/>
    <w:rsid w:val="006F1568"/>
    <w:rsid w:val="006F1A99"/>
    <w:rsid w:val="006F3BFC"/>
    <w:rsid w:val="006F5210"/>
    <w:rsid w:val="006F62B9"/>
    <w:rsid w:val="006F67A3"/>
    <w:rsid w:val="006F6CCD"/>
    <w:rsid w:val="006F7444"/>
    <w:rsid w:val="006F75E1"/>
    <w:rsid w:val="006F7BB8"/>
    <w:rsid w:val="00701512"/>
    <w:rsid w:val="00702037"/>
    <w:rsid w:val="007021DA"/>
    <w:rsid w:val="00702D64"/>
    <w:rsid w:val="00703914"/>
    <w:rsid w:val="00704AAC"/>
    <w:rsid w:val="00705B21"/>
    <w:rsid w:val="0070683E"/>
    <w:rsid w:val="00710B3C"/>
    <w:rsid w:val="0071299E"/>
    <w:rsid w:val="007131C6"/>
    <w:rsid w:val="00715EF6"/>
    <w:rsid w:val="0071638F"/>
    <w:rsid w:val="0071722E"/>
    <w:rsid w:val="0071736C"/>
    <w:rsid w:val="00721053"/>
    <w:rsid w:val="007223B1"/>
    <w:rsid w:val="007226CD"/>
    <w:rsid w:val="00722AB6"/>
    <w:rsid w:val="00723138"/>
    <w:rsid w:val="0072366C"/>
    <w:rsid w:val="00724342"/>
    <w:rsid w:val="00725199"/>
    <w:rsid w:val="007257D1"/>
    <w:rsid w:val="00725B67"/>
    <w:rsid w:val="00725E7E"/>
    <w:rsid w:val="00726606"/>
    <w:rsid w:val="00727B85"/>
    <w:rsid w:val="007337C1"/>
    <w:rsid w:val="007342EE"/>
    <w:rsid w:val="007362CC"/>
    <w:rsid w:val="00740C7F"/>
    <w:rsid w:val="00742580"/>
    <w:rsid w:val="00742DEA"/>
    <w:rsid w:val="007432AC"/>
    <w:rsid w:val="007456D0"/>
    <w:rsid w:val="0074643E"/>
    <w:rsid w:val="00746B30"/>
    <w:rsid w:val="0074719C"/>
    <w:rsid w:val="007515A1"/>
    <w:rsid w:val="00751CBB"/>
    <w:rsid w:val="007521DB"/>
    <w:rsid w:val="0075369B"/>
    <w:rsid w:val="007536C9"/>
    <w:rsid w:val="00753C6F"/>
    <w:rsid w:val="00754384"/>
    <w:rsid w:val="00755203"/>
    <w:rsid w:val="00756FCF"/>
    <w:rsid w:val="0076019B"/>
    <w:rsid w:val="007621FE"/>
    <w:rsid w:val="007633F6"/>
    <w:rsid w:val="007634B9"/>
    <w:rsid w:val="00765539"/>
    <w:rsid w:val="00765AF2"/>
    <w:rsid w:val="0077015E"/>
    <w:rsid w:val="00770B82"/>
    <w:rsid w:val="00771045"/>
    <w:rsid w:val="00772CE3"/>
    <w:rsid w:val="007733A7"/>
    <w:rsid w:val="007747F9"/>
    <w:rsid w:val="007762E7"/>
    <w:rsid w:val="007767AB"/>
    <w:rsid w:val="00777E55"/>
    <w:rsid w:val="0078107C"/>
    <w:rsid w:val="007814B2"/>
    <w:rsid w:val="00781646"/>
    <w:rsid w:val="007829CB"/>
    <w:rsid w:val="0078468B"/>
    <w:rsid w:val="00785257"/>
    <w:rsid w:val="0078753C"/>
    <w:rsid w:val="00787DA9"/>
    <w:rsid w:val="00791246"/>
    <w:rsid w:val="00792981"/>
    <w:rsid w:val="007935DA"/>
    <w:rsid w:val="00794E08"/>
    <w:rsid w:val="007955F5"/>
    <w:rsid w:val="007A075C"/>
    <w:rsid w:val="007A0AA3"/>
    <w:rsid w:val="007A4185"/>
    <w:rsid w:val="007A5CE6"/>
    <w:rsid w:val="007A6413"/>
    <w:rsid w:val="007A6AD6"/>
    <w:rsid w:val="007A73DB"/>
    <w:rsid w:val="007B24B4"/>
    <w:rsid w:val="007B2505"/>
    <w:rsid w:val="007B6BC0"/>
    <w:rsid w:val="007C3B80"/>
    <w:rsid w:val="007C4710"/>
    <w:rsid w:val="007C4AB2"/>
    <w:rsid w:val="007C570E"/>
    <w:rsid w:val="007C5AD5"/>
    <w:rsid w:val="007C5C48"/>
    <w:rsid w:val="007C5C58"/>
    <w:rsid w:val="007C6EB2"/>
    <w:rsid w:val="007C710E"/>
    <w:rsid w:val="007D189D"/>
    <w:rsid w:val="007D25F9"/>
    <w:rsid w:val="007D2DC4"/>
    <w:rsid w:val="007D2F98"/>
    <w:rsid w:val="007D44EE"/>
    <w:rsid w:val="007D46B0"/>
    <w:rsid w:val="007D6DF3"/>
    <w:rsid w:val="007D72EB"/>
    <w:rsid w:val="007E0588"/>
    <w:rsid w:val="007E0692"/>
    <w:rsid w:val="007E0D28"/>
    <w:rsid w:val="007E18A1"/>
    <w:rsid w:val="007E3085"/>
    <w:rsid w:val="007E30A2"/>
    <w:rsid w:val="007E35F8"/>
    <w:rsid w:val="007E562F"/>
    <w:rsid w:val="007E6A87"/>
    <w:rsid w:val="007E731B"/>
    <w:rsid w:val="007E77A5"/>
    <w:rsid w:val="007F2A2F"/>
    <w:rsid w:val="007F4917"/>
    <w:rsid w:val="007F5796"/>
    <w:rsid w:val="007F71D7"/>
    <w:rsid w:val="00800CA4"/>
    <w:rsid w:val="00803812"/>
    <w:rsid w:val="00805B96"/>
    <w:rsid w:val="008069FE"/>
    <w:rsid w:val="00810CAA"/>
    <w:rsid w:val="00814861"/>
    <w:rsid w:val="00816CF9"/>
    <w:rsid w:val="00816FD4"/>
    <w:rsid w:val="00817255"/>
    <w:rsid w:val="00817849"/>
    <w:rsid w:val="0082291B"/>
    <w:rsid w:val="00824AFF"/>
    <w:rsid w:val="008272E5"/>
    <w:rsid w:val="0083055D"/>
    <w:rsid w:val="0083352A"/>
    <w:rsid w:val="00833755"/>
    <w:rsid w:val="00834D0A"/>
    <w:rsid w:val="00836BFB"/>
    <w:rsid w:val="00836D02"/>
    <w:rsid w:val="00841307"/>
    <w:rsid w:val="00841AE8"/>
    <w:rsid w:val="00841BAA"/>
    <w:rsid w:val="00841D41"/>
    <w:rsid w:val="00842A53"/>
    <w:rsid w:val="008438F7"/>
    <w:rsid w:val="00852B8C"/>
    <w:rsid w:val="00854AEE"/>
    <w:rsid w:val="008558DB"/>
    <w:rsid w:val="00856159"/>
    <w:rsid w:val="008577E1"/>
    <w:rsid w:val="00857F57"/>
    <w:rsid w:val="00861734"/>
    <w:rsid w:val="00867BDD"/>
    <w:rsid w:val="00871057"/>
    <w:rsid w:val="00871221"/>
    <w:rsid w:val="00872DF5"/>
    <w:rsid w:val="00873FEC"/>
    <w:rsid w:val="00877AEF"/>
    <w:rsid w:val="008802F4"/>
    <w:rsid w:val="008820FE"/>
    <w:rsid w:val="0088507F"/>
    <w:rsid w:val="008859D5"/>
    <w:rsid w:val="00892B5D"/>
    <w:rsid w:val="00892EE1"/>
    <w:rsid w:val="008930B6"/>
    <w:rsid w:val="008938BD"/>
    <w:rsid w:val="00896B54"/>
    <w:rsid w:val="008A0730"/>
    <w:rsid w:val="008A190A"/>
    <w:rsid w:val="008A609C"/>
    <w:rsid w:val="008A66F6"/>
    <w:rsid w:val="008A6822"/>
    <w:rsid w:val="008A759F"/>
    <w:rsid w:val="008B0BD6"/>
    <w:rsid w:val="008B11F7"/>
    <w:rsid w:val="008B2C90"/>
    <w:rsid w:val="008B3E82"/>
    <w:rsid w:val="008B561F"/>
    <w:rsid w:val="008B5EAC"/>
    <w:rsid w:val="008B6388"/>
    <w:rsid w:val="008B6ECD"/>
    <w:rsid w:val="008C0D80"/>
    <w:rsid w:val="008C2436"/>
    <w:rsid w:val="008C39B9"/>
    <w:rsid w:val="008C3B96"/>
    <w:rsid w:val="008C3E2D"/>
    <w:rsid w:val="008C3F3D"/>
    <w:rsid w:val="008C6D9D"/>
    <w:rsid w:val="008C70B0"/>
    <w:rsid w:val="008D2354"/>
    <w:rsid w:val="008D3E1D"/>
    <w:rsid w:val="008D4F32"/>
    <w:rsid w:val="008D654C"/>
    <w:rsid w:val="008D6E66"/>
    <w:rsid w:val="008D7886"/>
    <w:rsid w:val="008E0000"/>
    <w:rsid w:val="008E08B5"/>
    <w:rsid w:val="008E1DDF"/>
    <w:rsid w:val="008E230D"/>
    <w:rsid w:val="008E2368"/>
    <w:rsid w:val="008E37DB"/>
    <w:rsid w:val="008E748E"/>
    <w:rsid w:val="008F0644"/>
    <w:rsid w:val="008F5201"/>
    <w:rsid w:val="008F5E9E"/>
    <w:rsid w:val="00900557"/>
    <w:rsid w:val="00900F41"/>
    <w:rsid w:val="009027BB"/>
    <w:rsid w:val="00902815"/>
    <w:rsid w:val="00910B70"/>
    <w:rsid w:val="0091182D"/>
    <w:rsid w:val="009129BB"/>
    <w:rsid w:val="00913C32"/>
    <w:rsid w:val="0091441E"/>
    <w:rsid w:val="0091579E"/>
    <w:rsid w:val="0091769A"/>
    <w:rsid w:val="00920459"/>
    <w:rsid w:val="009214D1"/>
    <w:rsid w:val="00921B4A"/>
    <w:rsid w:val="0092434E"/>
    <w:rsid w:val="00924BE2"/>
    <w:rsid w:val="009272B3"/>
    <w:rsid w:val="00927E67"/>
    <w:rsid w:val="00931B40"/>
    <w:rsid w:val="00932C82"/>
    <w:rsid w:val="00933730"/>
    <w:rsid w:val="00934194"/>
    <w:rsid w:val="009350B9"/>
    <w:rsid w:val="009364CD"/>
    <w:rsid w:val="00940385"/>
    <w:rsid w:val="009462CE"/>
    <w:rsid w:val="00946D02"/>
    <w:rsid w:val="00950191"/>
    <w:rsid w:val="009506DE"/>
    <w:rsid w:val="009509C8"/>
    <w:rsid w:val="00953232"/>
    <w:rsid w:val="00955686"/>
    <w:rsid w:val="009617A8"/>
    <w:rsid w:val="009623E6"/>
    <w:rsid w:val="00962816"/>
    <w:rsid w:val="009661E7"/>
    <w:rsid w:val="0096623B"/>
    <w:rsid w:val="0096652C"/>
    <w:rsid w:val="0096665B"/>
    <w:rsid w:val="00972586"/>
    <w:rsid w:val="00972A14"/>
    <w:rsid w:val="00973334"/>
    <w:rsid w:val="009743B5"/>
    <w:rsid w:val="00974B33"/>
    <w:rsid w:val="00975D8E"/>
    <w:rsid w:val="0097672F"/>
    <w:rsid w:val="00976CCB"/>
    <w:rsid w:val="009807C8"/>
    <w:rsid w:val="0098083F"/>
    <w:rsid w:val="00980C12"/>
    <w:rsid w:val="00980E9E"/>
    <w:rsid w:val="009812A2"/>
    <w:rsid w:val="00985626"/>
    <w:rsid w:val="00985C1C"/>
    <w:rsid w:val="00986299"/>
    <w:rsid w:val="00986954"/>
    <w:rsid w:val="009869C4"/>
    <w:rsid w:val="0099204A"/>
    <w:rsid w:val="00992942"/>
    <w:rsid w:val="00996C6F"/>
    <w:rsid w:val="009974C8"/>
    <w:rsid w:val="00997CE9"/>
    <w:rsid w:val="009A0BD2"/>
    <w:rsid w:val="009A17D3"/>
    <w:rsid w:val="009A215B"/>
    <w:rsid w:val="009A441B"/>
    <w:rsid w:val="009A5762"/>
    <w:rsid w:val="009A5E37"/>
    <w:rsid w:val="009A65ED"/>
    <w:rsid w:val="009A79EA"/>
    <w:rsid w:val="009A7C46"/>
    <w:rsid w:val="009C33E8"/>
    <w:rsid w:val="009C58A9"/>
    <w:rsid w:val="009C5D7D"/>
    <w:rsid w:val="009C5F7A"/>
    <w:rsid w:val="009C62AA"/>
    <w:rsid w:val="009C70A0"/>
    <w:rsid w:val="009C741B"/>
    <w:rsid w:val="009D2BBD"/>
    <w:rsid w:val="009D347D"/>
    <w:rsid w:val="009E13BB"/>
    <w:rsid w:val="009E33E0"/>
    <w:rsid w:val="009E7480"/>
    <w:rsid w:val="009F0333"/>
    <w:rsid w:val="009F035F"/>
    <w:rsid w:val="009F3F17"/>
    <w:rsid w:val="009F44FE"/>
    <w:rsid w:val="009F4DAA"/>
    <w:rsid w:val="009F5D05"/>
    <w:rsid w:val="009F70C9"/>
    <w:rsid w:val="009F7995"/>
    <w:rsid w:val="009F7F10"/>
    <w:rsid w:val="00A008D2"/>
    <w:rsid w:val="00A0109A"/>
    <w:rsid w:val="00A02611"/>
    <w:rsid w:val="00A045C1"/>
    <w:rsid w:val="00A04D24"/>
    <w:rsid w:val="00A0525F"/>
    <w:rsid w:val="00A073B0"/>
    <w:rsid w:val="00A11FED"/>
    <w:rsid w:val="00A13389"/>
    <w:rsid w:val="00A13CB0"/>
    <w:rsid w:val="00A14A56"/>
    <w:rsid w:val="00A15615"/>
    <w:rsid w:val="00A15EEA"/>
    <w:rsid w:val="00A17B2A"/>
    <w:rsid w:val="00A205FD"/>
    <w:rsid w:val="00A2179F"/>
    <w:rsid w:val="00A22BD0"/>
    <w:rsid w:val="00A31268"/>
    <w:rsid w:val="00A32A75"/>
    <w:rsid w:val="00A3684E"/>
    <w:rsid w:val="00A36E10"/>
    <w:rsid w:val="00A3750C"/>
    <w:rsid w:val="00A414DA"/>
    <w:rsid w:val="00A4264B"/>
    <w:rsid w:val="00A427A0"/>
    <w:rsid w:val="00A42F98"/>
    <w:rsid w:val="00A430BD"/>
    <w:rsid w:val="00A43167"/>
    <w:rsid w:val="00A4487B"/>
    <w:rsid w:val="00A47E72"/>
    <w:rsid w:val="00A5035C"/>
    <w:rsid w:val="00A51034"/>
    <w:rsid w:val="00A51470"/>
    <w:rsid w:val="00A53CE6"/>
    <w:rsid w:val="00A54759"/>
    <w:rsid w:val="00A558EC"/>
    <w:rsid w:val="00A55A83"/>
    <w:rsid w:val="00A55C85"/>
    <w:rsid w:val="00A63F29"/>
    <w:rsid w:val="00A662EC"/>
    <w:rsid w:val="00A675FF"/>
    <w:rsid w:val="00A67A4D"/>
    <w:rsid w:val="00A67E02"/>
    <w:rsid w:val="00A71B6F"/>
    <w:rsid w:val="00A7324C"/>
    <w:rsid w:val="00A80800"/>
    <w:rsid w:val="00A826A7"/>
    <w:rsid w:val="00A83B1C"/>
    <w:rsid w:val="00A84446"/>
    <w:rsid w:val="00A84BC5"/>
    <w:rsid w:val="00A87C08"/>
    <w:rsid w:val="00A91C13"/>
    <w:rsid w:val="00A920E7"/>
    <w:rsid w:val="00A93B66"/>
    <w:rsid w:val="00A93D57"/>
    <w:rsid w:val="00A944C9"/>
    <w:rsid w:val="00A953C2"/>
    <w:rsid w:val="00A9747A"/>
    <w:rsid w:val="00AA1AC2"/>
    <w:rsid w:val="00AA3E53"/>
    <w:rsid w:val="00AA5C7B"/>
    <w:rsid w:val="00AB027F"/>
    <w:rsid w:val="00AB188B"/>
    <w:rsid w:val="00AB4267"/>
    <w:rsid w:val="00AB4632"/>
    <w:rsid w:val="00AB4B78"/>
    <w:rsid w:val="00AB5951"/>
    <w:rsid w:val="00AC0683"/>
    <w:rsid w:val="00AC3E51"/>
    <w:rsid w:val="00AC5C84"/>
    <w:rsid w:val="00AD55D0"/>
    <w:rsid w:val="00AD6E43"/>
    <w:rsid w:val="00AE16C8"/>
    <w:rsid w:val="00AE1B73"/>
    <w:rsid w:val="00AE1F7B"/>
    <w:rsid w:val="00AE2EC4"/>
    <w:rsid w:val="00AE5606"/>
    <w:rsid w:val="00AE70E8"/>
    <w:rsid w:val="00AF0381"/>
    <w:rsid w:val="00AF29E7"/>
    <w:rsid w:val="00AF4362"/>
    <w:rsid w:val="00AF6011"/>
    <w:rsid w:val="00B00969"/>
    <w:rsid w:val="00B05126"/>
    <w:rsid w:val="00B06245"/>
    <w:rsid w:val="00B072CA"/>
    <w:rsid w:val="00B12109"/>
    <w:rsid w:val="00B1233D"/>
    <w:rsid w:val="00B147E3"/>
    <w:rsid w:val="00B1577D"/>
    <w:rsid w:val="00B16968"/>
    <w:rsid w:val="00B22296"/>
    <w:rsid w:val="00B229C4"/>
    <w:rsid w:val="00B23D04"/>
    <w:rsid w:val="00B25CC4"/>
    <w:rsid w:val="00B27B4E"/>
    <w:rsid w:val="00B30A8F"/>
    <w:rsid w:val="00B310EC"/>
    <w:rsid w:val="00B3159B"/>
    <w:rsid w:val="00B33BDE"/>
    <w:rsid w:val="00B351DA"/>
    <w:rsid w:val="00B356D9"/>
    <w:rsid w:val="00B36143"/>
    <w:rsid w:val="00B40565"/>
    <w:rsid w:val="00B41065"/>
    <w:rsid w:val="00B43254"/>
    <w:rsid w:val="00B4380A"/>
    <w:rsid w:val="00B43B04"/>
    <w:rsid w:val="00B45E53"/>
    <w:rsid w:val="00B46C6A"/>
    <w:rsid w:val="00B5013D"/>
    <w:rsid w:val="00B52BF0"/>
    <w:rsid w:val="00B531E2"/>
    <w:rsid w:val="00B5366D"/>
    <w:rsid w:val="00B53CAC"/>
    <w:rsid w:val="00B56180"/>
    <w:rsid w:val="00B57CD4"/>
    <w:rsid w:val="00B57F73"/>
    <w:rsid w:val="00B60E2B"/>
    <w:rsid w:val="00B613BE"/>
    <w:rsid w:val="00B62622"/>
    <w:rsid w:val="00B63485"/>
    <w:rsid w:val="00B6499C"/>
    <w:rsid w:val="00B70DC3"/>
    <w:rsid w:val="00B72CA9"/>
    <w:rsid w:val="00B740ED"/>
    <w:rsid w:val="00B76036"/>
    <w:rsid w:val="00B77274"/>
    <w:rsid w:val="00B80741"/>
    <w:rsid w:val="00B80B8B"/>
    <w:rsid w:val="00B80C25"/>
    <w:rsid w:val="00B829E5"/>
    <w:rsid w:val="00B83D5F"/>
    <w:rsid w:val="00B85BA4"/>
    <w:rsid w:val="00B91455"/>
    <w:rsid w:val="00B93666"/>
    <w:rsid w:val="00B93DDC"/>
    <w:rsid w:val="00B93E27"/>
    <w:rsid w:val="00B940D1"/>
    <w:rsid w:val="00B943D9"/>
    <w:rsid w:val="00B96235"/>
    <w:rsid w:val="00BA06B3"/>
    <w:rsid w:val="00BA0C1E"/>
    <w:rsid w:val="00BA0FB1"/>
    <w:rsid w:val="00BA1D3F"/>
    <w:rsid w:val="00BA2F1B"/>
    <w:rsid w:val="00BA3B21"/>
    <w:rsid w:val="00BA47E7"/>
    <w:rsid w:val="00BA68F5"/>
    <w:rsid w:val="00BB01F2"/>
    <w:rsid w:val="00BB4FB8"/>
    <w:rsid w:val="00BB57E4"/>
    <w:rsid w:val="00BC0B84"/>
    <w:rsid w:val="00BC0FA4"/>
    <w:rsid w:val="00BC3D86"/>
    <w:rsid w:val="00BC4B8D"/>
    <w:rsid w:val="00BC5E2A"/>
    <w:rsid w:val="00BC7341"/>
    <w:rsid w:val="00BC7709"/>
    <w:rsid w:val="00BC7B24"/>
    <w:rsid w:val="00BD1B0F"/>
    <w:rsid w:val="00BD215D"/>
    <w:rsid w:val="00BD246C"/>
    <w:rsid w:val="00BD30BD"/>
    <w:rsid w:val="00BD34E3"/>
    <w:rsid w:val="00BD375B"/>
    <w:rsid w:val="00BD74A9"/>
    <w:rsid w:val="00BD782C"/>
    <w:rsid w:val="00BE06D9"/>
    <w:rsid w:val="00BE0CCB"/>
    <w:rsid w:val="00BE58D6"/>
    <w:rsid w:val="00BE648B"/>
    <w:rsid w:val="00BF584E"/>
    <w:rsid w:val="00C0274A"/>
    <w:rsid w:val="00C0356A"/>
    <w:rsid w:val="00C056C9"/>
    <w:rsid w:val="00C07190"/>
    <w:rsid w:val="00C117BA"/>
    <w:rsid w:val="00C1186C"/>
    <w:rsid w:val="00C13336"/>
    <w:rsid w:val="00C16373"/>
    <w:rsid w:val="00C176F8"/>
    <w:rsid w:val="00C178A8"/>
    <w:rsid w:val="00C2111F"/>
    <w:rsid w:val="00C227B8"/>
    <w:rsid w:val="00C253C8"/>
    <w:rsid w:val="00C25417"/>
    <w:rsid w:val="00C302A3"/>
    <w:rsid w:val="00C30474"/>
    <w:rsid w:val="00C319A7"/>
    <w:rsid w:val="00C31E09"/>
    <w:rsid w:val="00C33361"/>
    <w:rsid w:val="00C33FD8"/>
    <w:rsid w:val="00C36219"/>
    <w:rsid w:val="00C369AD"/>
    <w:rsid w:val="00C40ECE"/>
    <w:rsid w:val="00C41B39"/>
    <w:rsid w:val="00C41E50"/>
    <w:rsid w:val="00C4281A"/>
    <w:rsid w:val="00C42A9C"/>
    <w:rsid w:val="00C43494"/>
    <w:rsid w:val="00C44898"/>
    <w:rsid w:val="00C451A7"/>
    <w:rsid w:val="00C4553A"/>
    <w:rsid w:val="00C50676"/>
    <w:rsid w:val="00C60530"/>
    <w:rsid w:val="00C6134B"/>
    <w:rsid w:val="00C637D4"/>
    <w:rsid w:val="00C63E9B"/>
    <w:rsid w:val="00C64062"/>
    <w:rsid w:val="00C643CB"/>
    <w:rsid w:val="00C643DC"/>
    <w:rsid w:val="00C6473E"/>
    <w:rsid w:val="00C64DC6"/>
    <w:rsid w:val="00C66ECB"/>
    <w:rsid w:val="00C70F6D"/>
    <w:rsid w:val="00C72970"/>
    <w:rsid w:val="00C73EE5"/>
    <w:rsid w:val="00C76153"/>
    <w:rsid w:val="00C776CF"/>
    <w:rsid w:val="00C80392"/>
    <w:rsid w:val="00C815CA"/>
    <w:rsid w:val="00C816E1"/>
    <w:rsid w:val="00C825CF"/>
    <w:rsid w:val="00C82C8B"/>
    <w:rsid w:val="00C848E9"/>
    <w:rsid w:val="00C85429"/>
    <w:rsid w:val="00C869C1"/>
    <w:rsid w:val="00C92346"/>
    <w:rsid w:val="00C9302F"/>
    <w:rsid w:val="00C9456F"/>
    <w:rsid w:val="00C9488F"/>
    <w:rsid w:val="00C94A97"/>
    <w:rsid w:val="00C94C45"/>
    <w:rsid w:val="00C9526B"/>
    <w:rsid w:val="00C970EC"/>
    <w:rsid w:val="00C97131"/>
    <w:rsid w:val="00CA25A4"/>
    <w:rsid w:val="00CA2F47"/>
    <w:rsid w:val="00CA306B"/>
    <w:rsid w:val="00CA418E"/>
    <w:rsid w:val="00CA5D61"/>
    <w:rsid w:val="00CA6228"/>
    <w:rsid w:val="00CA7F7D"/>
    <w:rsid w:val="00CB157F"/>
    <w:rsid w:val="00CB1D39"/>
    <w:rsid w:val="00CB251F"/>
    <w:rsid w:val="00CB2537"/>
    <w:rsid w:val="00CB4010"/>
    <w:rsid w:val="00CB4219"/>
    <w:rsid w:val="00CB4451"/>
    <w:rsid w:val="00CB47C7"/>
    <w:rsid w:val="00CB4D45"/>
    <w:rsid w:val="00CB4ED4"/>
    <w:rsid w:val="00CB53BF"/>
    <w:rsid w:val="00CB58EF"/>
    <w:rsid w:val="00CB640C"/>
    <w:rsid w:val="00CB6680"/>
    <w:rsid w:val="00CB751D"/>
    <w:rsid w:val="00CB7F49"/>
    <w:rsid w:val="00CC185A"/>
    <w:rsid w:val="00CC286E"/>
    <w:rsid w:val="00CC4469"/>
    <w:rsid w:val="00CC6072"/>
    <w:rsid w:val="00CC73F1"/>
    <w:rsid w:val="00CC7927"/>
    <w:rsid w:val="00CD2488"/>
    <w:rsid w:val="00CD3134"/>
    <w:rsid w:val="00CD3730"/>
    <w:rsid w:val="00CD5540"/>
    <w:rsid w:val="00CD66AE"/>
    <w:rsid w:val="00CD7381"/>
    <w:rsid w:val="00CE0294"/>
    <w:rsid w:val="00CE1683"/>
    <w:rsid w:val="00CE18CA"/>
    <w:rsid w:val="00CE486E"/>
    <w:rsid w:val="00CE4E0C"/>
    <w:rsid w:val="00CE4FF7"/>
    <w:rsid w:val="00CE6F59"/>
    <w:rsid w:val="00CF3ED0"/>
    <w:rsid w:val="00CF465C"/>
    <w:rsid w:val="00CF5A9B"/>
    <w:rsid w:val="00CF7544"/>
    <w:rsid w:val="00D00968"/>
    <w:rsid w:val="00D02A45"/>
    <w:rsid w:val="00D0474B"/>
    <w:rsid w:val="00D04FE1"/>
    <w:rsid w:val="00D05D9A"/>
    <w:rsid w:val="00D13EC9"/>
    <w:rsid w:val="00D15AFD"/>
    <w:rsid w:val="00D17280"/>
    <w:rsid w:val="00D17E98"/>
    <w:rsid w:val="00D20761"/>
    <w:rsid w:val="00D212FA"/>
    <w:rsid w:val="00D22201"/>
    <w:rsid w:val="00D232A8"/>
    <w:rsid w:val="00D265EA"/>
    <w:rsid w:val="00D27CFC"/>
    <w:rsid w:val="00D305B1"/>
    <w:rsid w:val="00D32C28"/>
    <w:rsid w:val="00D32C45"/>
    <w:rsid w:val="00D33297"/>
    <w:rsid w:val="00D33490"/>
    <w:rsid w:val="00D344FB"/>
    <w:rsid w:val="00D34502"/>
    <w:rsid w:val="00D35E79"/>
    <w:rsid w:val="00D406F8"/>
    <w:rsid w:val="00D42309"/>
    <w:rsid w:val="00D45107"/>
    <w:rsid w:val="00D4584F"/>
    <w:rsid w:val="00D4637C"/>
    <w:rsid w:val="00D4720F"/>
    <w:rsid w:val="00D47CC9"/>
    <w:rsid w:val="00D5160B"/>
    <w:rsid w:val="00D53831"/>
    <w:rsid w:val="00D53C77"/>
    <w:rsid w:val="00D554CB"/>
    <w:rsid w:val="00D556BF"/>
    <w:rsid w:val="00D559EF"/>
    <w:rsid w:val="00D5645F"/>
    <w:rsid w:val="00D61F9C"/>
    <w:rsid w:val="00D62CD9"/>
    <w:rsid w:val="00D633EA"/>
    <w:rsid w:val="00D63F4D"/>
    <w:rsid w:val="00D64C2B"/>
    <w:rsid w:val="00D6710B"/>
    <w:rsid w:val="00D70DBC"/>
    <w:rsid w:val="00D7312E"/>
    <w:rsid w:val="00D74142"/>
    <w:rsid w:val="00D74CA3"/>
    <w:rsid w:val="00D74E39"/>
    <w:rsid w:val="00D761ED"/>
    <w:rsid w:val="00D76C63"/>
    <w:rsid w:val="00D832E8"/>
    <w:rsid w:val="00D8617C"/>
    <w:rsid w:val="00D92196"/>
    <w:rsid w:val="00D9298C"/>
    <w:rsid w:val="00D9563B"/>
    <w:rsid w:val="00D9577C"/>
    <w:rsid w:val="00D964E2"/>
    <w:rsid w:val="00DA04AD"/>
    <w:rsid w:val="00DA3786"/>
    <w:rsid w:val="00DA4CFC"/>
    <w:rsid w:val="00DA5ED2"/>
    <w:rsid w:val="00DA62BB"/>
    <w:rsid w:val="00DB02BD"/>
    <w:rsid w:val="00DB0719"/>
    <w:rsid w:val="00DB143D"/>
    <w:rsid w:val="00DB1C37"/>
    <w:rsid w:val="00DB2801"/>
    <w:rsid w:val="00DB4033"/>
    <w:rsid w:val="00DB4B71"/>
    <w:rsid w:val="00DB6486"/>
    <w:rsid w:val="00DB7283"/>
    <w:rsid w:val="00DC0634"/>
    <w:rsid w:val="00DC0D9B"/>
    <w:rsid w:val="00DC1006"/>
    <w:rsid w:val="00DC115A"/>
    <w:rsid w:val="00DC13D1"/>
    <w:rsid w:val="00DC3316"/>
    <w:rsid w:val="00DC51C9"/>
    <w:rsid w:val="00DC552B"/>
    <w:rsid w:val="00DC6A1B"/>
    <w:rsid w:val="00DD062D"/>
    <w:rsid w:val="00DD21BE"/>
    <w:rsid w:val="00DD289E"/>
    <w:rsid w:val="00DD41A5"/>
    <w:rsid w:val="00DE061F"/>
    <w:rsid w:val="00DE0866"/>
    <w:rsid w:val="00DE0D89"/>
    <w:rsid w:val="00DE11EA"/>
    <w:rsid w:val="00DE2E08"/>
    <w:rsid w:val="00DE43B9"/>
    <w:rsid w:val="00DE5275"/>
    <w:rsid w:val="00DE63EF"/>
    <w:rsid w:val="00DE77A3"/>
    <w:rsid w:val="00DF1BA6"/>
    <w:rsid w:val="00DF2164"/>
    <w:rsid w:val="00DF228C"/>
    <w:rsid w:val="00DF34E0"/>
    <w:rsid w:val="00DF4976"/>
    <w:rsid w:val="00DF4E81"/>
    <w:rsid w:val="00DF5199"/>
    <w:rsid w:val="00E0226D"/>
    <w:rsid w:val="00E0298C"/>
    <w:rsid w:val="00E029A3"/>
    <w:rsid w:val="00E02B9A"/>
    <w:rsid w:val="00E03AEE"/>
    <w:rsid w:val="00E05198"/>
    <w:rsid w:val="00E05517"/>
    <w:rsid w:val="00E05E55"/>
    <w:rsid w:val="00E07B47"/>
    <w:rsid w:val="00E07CB9"/>
    <w:rsid w:val="00E10FF2"/>
    <w:rsid w:val="00E110A9"/>
    <w:rsid w:val="00E11668"/>
    <w:rsid w:val="00E16C7A"/>
    <w:rsid w:val="00E17293"/>
    <w:rsid w:val="00E232D9"/>
    <w:rsid w:val="00E27C8E"/>
    <w:rsid w:val="00E33CFB"/>
    <w:rsid w:val="00E34E9C"/>
    <w:rsid w:val="00E34F4F"/>
    <w:rsid w:val="00E35111"/>
    <w:rsid w:val="00E353D2"/>
    <w:rsid w:val="00E354A4"/>
    <w:rsid w:val="00E36B97"/>
    <w:rsid w:val="00E3757B"/>
    <w:rsid w:val="00E40F71"/>
    <w:rsid w:val="00E417DE"/>
    <w:rsid w:val="00E4294F"/>
    <w:rsid w:val="00E4365B"/>
    <w:rsid w:val="00E43CB1"/>
    <w:rsid w:val="00E44433"/>
    <w:rsid w:val="00E477C5"/>
    <w:rsid w:val="00E507A4"/>
    <w:rsid w:val="00E5120A"/>
    <w:rsid w:val="00E53EC4"/>
    <w:rsid w:val="00E53F73"/>
    <w:rsid w:val="00E56740"/>
    <w:rsid w:val="00E56E31"/>
    <w:rsid w:val="00E57461"/>
    <w:rsid w:val="00E62289"/>
    <w:rsid w:val="00E63340"/>
    <w:rsid w:val="00E65D1A"/>
    <w:rsid w:val="00E66751"/>
    <w:rsid w:val="00E72BBA"/>
    <w:rsid w:val="00E72F8B"/>
    <w:rsid w:val="00E73640"/>
    <w:rsid w:val="00E74809"/>
    <w:rsid w:val="00E754F5"/>
    <w:rsid w:val="00E756A7"/>
    <w:rsid w:val="00E75884"/>
    <w:rsid w:val="00E77C1A"/>
    <w:rsid w:val="00E81844"/>
    <w:rsid w:val="00E8557C"/>
    <w:rsid w:val="00E85E2F"/>
    <w:rsid w:val="00E86D3C"/>
    <w:rsid w:val="00E8748B"/>
    <w:rsid w:val="00E9393C"/>
    <w:rsid w:val="00E93BD7"/>
    <w:rsid w:val="00E94DEB"/>
    <w:rsid w:val="00E979E3"/>
    <w:rsid w:val="00EA0290"/>
    <w:rsid w:val="00EA079C"/>
    <w:rsid w:val="00EA0FC0"/>
    <w:rsid w:val="00EA1565"/>
    <w:rsid w:val="00EA2756"/>
    <w:rsid w:val="00EA56D2"/>
    <w:rsid w:val="00EA5A46"/>
    <w:rsid w:val="00EA7558"/>
    <w:rsid w:val="00EA796B"/>
    <w:rsid w:val="00EB11A8"/>
    <w:rsid w:val="00EB12F0"/>
    <w:rsid w:val="00EB2840"/>
    <w:rsid w:val="00EB3CF3"/>
    <w:rsid w:val="00EB451E"/>
    <w:rsid w:val="00EC0730"/>
    <w:rsid w:val="00EC092F"/>
    <w:rsid w:val="00EC12B6"/>
    <w:rsid w:val="00EC17EB"/>
    <w:rsid w:val="00EC29B4"/>
    <w:rsid w:val="00EC2CAC"/>
    <w:rsid w:val="00EC3474"/>
    <w:rsid w:val="00EC3FCB"/>
    <w:rsid w:val="00EC53C5"/>
    <w:rsid w:val="00EC749A"/>
    <w:rsid w:val="00EC7EE3"/>
    <w:rsid w:val="00ED20B9"/>
    <w:rsid w:val="00ED28A7"/>
    <w:rsid w:val="00ED2F98"/>
    <w:rsid w:val="00ED3118"/>
    <w:rsid w:val="00ED342B"/>
    <w:rsid w:val="00ED3C8A"/>
    <w:rsid w:val="00ED3DFE"/>
    <w:rsid w:val="00ED3F65"/>
    <w:rsid w:val="00ED412D"/>
    <w:rsid w:val="00ED554E"/>
    <w:rsid w:val="00ED5694"/>
    <w:rsid w:val="00ED6738"/>
    <w:rsid w:val="00ED6F5A"/>
    <w:rsid w:val="00ED7357"/>
    <w:rsid w:val="00EE0982"/>
    <w:rsid w:val="00EE12B9"/>
    <w:rsid w:val="00EE146F"/>
    <w:rsid w:val="00EE4058"/>
    <w:rsid w:val="00EF0A57"/>
    <w:rsid w:val="00EF0E41"/>
    <w:rsid w:val="00EF1028"/>
    <w:rsid w:val="00EF2289"/>
    <w:rsid w:val="00EF41BD"/>
    <w:rsid w:val="00F00445"/>
    <w:rsid w:val="00F03AEB"/>
    <w:rsid w:val="00F06EC3"/>
    <w:rsid w:val="00F13851"/>
    <w:rsid w:val="00F145DC"/>
    <w:rsid w:val="00F15EC4"/>
    <w:rsid w:val="00F15FD6"/>
    <w:rsid w:val="00F16650"/>
    <w:rsid w:val="00F167AC"/>
    <w:rsid w:val="00F17835"/>
    <w:rsid w:val="00F208AA"/>
    <w:rsid w:val="00F23957"/>
    <w:rsid w:val="00F24834"/>
    <w:rsid w:val="00F253B1"/>
    <w:rsid w:val="00F2587D"/>
    <w:rsid w:val="00F2698A"/>
    <w:rsid w:val="00F3108A"/>
    <w:rsid w:val="00F32E52"/>
    <w:rsid w:val="00F35133"/>
    <w:rsid w:val="00F402D1"/>
    <w:rsid w:val="00F41BAB"/>
    <w:rsid w:val="00F433AE"/>
    <w:rsid w:val="00F44AF7"/>
    <w:rsid w:val="00F46152"/>
    <w:rsid w:val="00F467A2"/>
    <w:rsid w:val="00F46978"/>
    <w:rsid w:val="00F50455"/>
    <w:rsid w:val="00F50FD8"/>
    <w:rsid w:val="00F53D44"/>
    <w:rsid w:val="00F55DF8"/>
    <w:rsid w:val="00F60275"/>
    <w:rsid w:val="00F61F53"/>
    <w:rsid w:val="00F629C0"/>
    <w:rsid w:val="00F62E6F"/>
    <w:rsid w:val="00F63A04"/>
    <w:rsid w:val="00F674B3"/>
    <w:rsid w:val="00F70255"/>
    <w:rsid w:val="00F70C25"/>
    <w:rsid w:val="00F72BF1"/>
    <w:rsid w:val="00F73142"/>
    <w:rsid w:val="00F73486"/>
    <w:rsid w:val="00F76F36"/>
    <w:rsid w:val="00F81D04"/>
    <w:rsid w:val="00F829DF"/>
    <w:rsid w:val="00F831F4"/>
    <w:rsid w:val="00F84736"/>
    <w:rsid w:val="00F84FD3"/>
    <w:rsid w:val="00F850B7"/>
    <w:rsid w:val="00F86B52"/>
    <w:rsid w:val="00F90CA7"/>
    <w:rsid w:val="00F91433"/>
    <w:rsid w:val="00F92343"/>
    <w:rsid w:val="00F95DC9"/>
    <w:rsid w:val="00F969FC"/>
    <w:rsid w:val="00F96DFF"/>
    <w:rsid w:val="00FA00A4"/>
    <w:rsid w:val="00FA0B10"/>
    <w:rsid w:val="00FA31F8"/>
    <w:rsid w:val="00FA3E95"/>
    <w:rsid w:val="00FA454B"/>
    <w:rsid w:val="00FA4D52"/>
    <w:rsid w:val="00FA4F53"/>
    <w:rsid w:val="00FA6DBD"/>
    <w:rsid w:val="00FA705E"/>
    <w:rsid w:val="00FA76D2"/>
    <w:rsid w:val="00FA7C80"/>
    <w:rsid w:val="00FB0CCE"/>
    <w:rsid w:val="00FB1320"/>
    <w:rsid w:val="00FB231C"/>
    <w:rsid w:val="00FB604A"/>
    <w:rsid w:val="00FB6671"/>
    <w:rsid w:val="00FC1340"/>
    <w:rsid w:val="00FC147B"/>
    <w:rsid w:val="00FC232E"/>
    <w:rsid w:val="00FC3087"/>
    <w:rsid w:val="00FC3394"/>
    <w:rsid w:val="00FC420C"/>
    <w:rsid w:val="00FC4466"/>
    <w:rsid w:val="00FC51DC"/>
    <w:rsid w:val="00FC5349"/>
    <w:rsid w:val="00FC5DA0"/>
    <w:rsid w:val="00FC6E77"/>
    <w:rsid w:val="00FD01A8"/>
    <w:rsid w:val="00FD16F7"/>
    <w:rsid w:val="00FD2C38"/>
    <w:rsid w:val="00FD30C4"/>
    <w:rsid w:val="00FD6443"/>
    <w:rsid w:val="00FE2B21"/>
    <w:rsid w:val="00FE34B6"/>
    <w:rsid w:val="00FE3DA6"/>
    <w:rsid w:val="00FE545E"/>
    <w:rsid w:val="00FE7A57"/>
    <w:rsid w:val="00FF2C56"/>
    <w:rsid w:val="00FF7245"/>
    <w:rsid w:val="00FF7305"/>
    <w:rsid w:val="2ED44012"/>
    <w:rsid w:val="2F826991"/>
    <w:rsid w:val="37963D57"/>
    <w:rsid w:val="549DE4F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2"/>
    </o:shapelayout>
  </w:shapeDefaults>
  <w:decimalSymbol w:val="."/>
  <w:listSeparator w:val=","/>
  <w14:docId w14:val="07D93C5F"/>
  <w15:docId w15:val="{054C618D-47EB-40ED-8310-E4B0F37E4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A54759"/>
    <w:pPr>
      <w:keepNext/>
      <w:keepLines/>
      <w:spacing w:before="480" w:after="0"/>
      <w:outlineLvl w:val="0"/>
    </w:pPr>
    <w:rPr>
      <w:rFonts w:ascii="Times New Roman" w:eastAsiaTheme="majorEastAsia" w:hAnsi="Times New Roman" w:cs="Times New Roman"/>
      <w:b/>
      <w:bCs/>
      <w:sz w:val="32"/>
      <w:szCs w:val="32"/>
    </w:rPr>
  </w:style>
  <w:style w:type="paragraph" w:styleId="Heading2">
    <w:name w:val="heading 2"/>
    <w:basedOn w:val="Normal"/>
    <w:next w:val="BodyText"/>
    <w:link w:val="Heading2Char"/>
    <w:uiPriority w:val="9"/>
    <w:unhideWhenUsed/>
    <w:qFormat/>
    <w:rsid w:val="00A54759"/>
    <w:pPr>
      <w:keepNext/>
      <w:keepLines/>
      <w:spacing w:before="200" w:after="0"/>
      <w:outlineLvl w:val="1"/>
    </w:pPr>
    <w:rPr>
      <w:rFonts w:ascii="Times New Roman" w:eastAsiaTheme="majorEastAsia" w:hAnsi="Times New Roman" w:cs="Times New Roman"/>
      <w:b/>
      <w:bCs/>
      <w:sz w:val="28"/>
      <w:szCs w:val="28"/>
    </w:rPr>
  </w:style>
  <w:style w:type="paragraph" w:styleId="Heading3">
    <w:name w:val="heading 3"/>
    <w:basedOn w:val="Normal"/>
    <w:next w:val="BodyText"/>
    <w:link w:val="Heading3Char"/>
    <w:uiPriority w:val="9"/>
    <w:unhideWhenUsed/>
    <w:qFormat/>
    <w:rsid w:val="00A54759"/>
    <w:pPr>
      <w:keepNext/>
      <w:keepLines/>
      <w:spacing w:before="200" w:after="0"/>
      <w:outlineLvl w:val="2"/>
    </w:pPr>
    <w:rPr>
      <w:rFonts w:ascii="Times New Roman" w:eastAsiaTheme="majorEastAsia" w:hAnsi="Times New Roman" w:cs="Times New Roman"/>
      <w:b/>
      <w:bCs/>
    </w:rPr>
  </w:style>
  <w:style w:type="paragraph" w:styleId="Heading4">
    <w:name w:val="heading 4"/>
    <w:basedOn w:val="Normal"/>
    <w:next w:val="BodyText"/>
    <w:link w:val="Heading4Char"/>
    <w:uiPriority w:val="9"/>
    <w:unhideWhenUsed/>
    <w:qFormat/>
    <w:rsid w:val="00DF5199"/>
    <w:pPr>
      <w:keepNext/>
      <w:keepLines/>
      <w:spacing w:before="200" w:after="0"/>
      <w:outlineLvl w:val="3"/>
    </w:pPr>
    <w:rPr>
      <w:rFonts w:ascii="Times New Roman" w:eastAsiaTheme="majorEastAsia" w:hAnsi="Times New Roman" w:cs="Times New Roman"/>
      <w:b/>
      <w:bCs/>
      <w:iCs/>
    </w:rPr>
  </w:style>
  <w:style w:type="paragraph" w:styleId="Heading5">
    <w:name w:val="heading 5"/>
    <w:basedOn w:val="Normal"/>
    <w:next w:val="BodyText"/>
    <w:uiPriority w:val="9"/>
    <w:unhideWhenUsed/>
    <w:qFormat/>
    <w:rsid w:val="00972A14"/>
    <w:pPr>
      <w:keepNext/>
      <w:keepLines/>
      <w:spacing w:before="200" w:after="0"/>
      <w:outlineLvl w:val="4"/>
    </w:pPr>
    <w:rPr>
      <w:rFonts w:ascii="Times New Roman" w:eastAsiaTheme="majorEastAsia" w:hAnsi="Times New Roman" w:cstheme="majorBidi"/>
      <w:b/>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B4010"/>
    <w:pPr>
      <w:spacing w:before="180" w:after="180" w:line="480" w:lineRule="auto"/>
    </w:pPr>
    <w:rPr>
      <w:rFonts w:ascii="Times New Roman" w:hAnsi="Times New Roman" w:cs="Times New Roman"/>
    </w:rPr>
  </w:style>
  <w:style w:type="paragraph" w:customStyle="1" w:styleId="FirstParagraph">
    <w:name w:val="First Paragraph"/>
    <w:basedOn w:val="BodyText"/>
    <w:next w:val="BodyText"/>
    <w:qFormat/>
    <w:rsid w:val="00532647"/>
  </w:style>
  <w:style w:type="paragraph" w:customStyle="1" w:styleId="Compact">
    <w:name w:val="Compact"/>
    <w:basedOn w:val="BodyText"/>
    <w:qFormat/>
    <w:pPr>
      <w:spacing w:before="36" w:after="36"/>
    </w:pPr>
  </w:style>
  <w:style w:type="paragraph" w:styleId="Title">
    <w:name w:val="Title"/>
    <w:basedOn w:val="Normal"/>
    <w:next w:val="BodyText"/>
    <w:qFormat/>
    <w:rsid w:val="00A54759"/>
    <w:pPr>
      <w:keepNext/>
      <w:keepLines/>
      <w:spacing w:before="480" w:after="240"/>
      <w:jc w:val="center"/>
    </w:pPr>
    <w:rPr>
      <w:rFonts w:ascii="Times New Roman" w:eastAsiaTheme="majorEastAsia" w:hAnsi="Times New Roman" w:cs="Times New Roman"/>
      <w:b/>
      <w:bCs/>
      <w:sz w:val="36"/>
      <w:szCs w:val="36"/>
    </w:rPr>
  </w:style>
  <w:style w:type="paragraph" w:styleId="Subtitle">
    <w:name w:val="Subtitle"/>
    <w:basedOn w:val="Title"/>
    <w:next w:val="BodyText"/>
    <w:qFormat/>
    <w:rsid w:val="00A54759"/>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pPr>
      <w:spacing w:after="0" w:line="480" w:lineRule="auto"/>
      <w:ind w:left="720" w:hanging="720"/>
    </w:p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cstheme="majorBid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294DFB"/>
    <w:rPr>
      <w:color w:val="800080" w:themeColor="followedHyperlink"/>
      <w:u w:val="single"/>
    </w:rPr>
  </w:style>
  <w:style w:type="character" w:customStyle="1" w:styleId="BodyTextChar">
    <w:name w:val="Body Text Char"/>
    <w:basedOn w:val="DefaultParagraphFont"/>
    <w:link w:val="BodyText"/>
    <w:rsid w:val="00422D94"/>
    <w:rPr>
      <w:rFonts w:ascii="Times New Roman" w:hAnsi="Times New Roman" w:cs="Times New Roman"/>
    </w:rPr>
  </w:style>
  <w:style w:type="character" w:styleId="LineNumber">
    <w:name w:val="line number"/>
    <w:basedOn w:val="DefaultParagraphFont"/>
    <w:semiHidden/>
    <w:unhideWhenUsed/>
    <w:rsid w:val="00F63A04"/>
  </w:style>
  <w:style w:type="paragraph" w:styleId="Header">
    <w:name w:val="header"/>
    <w:basedOn w:val="Normal"/>
    <w:link w:val="HeaderChar"/>
    <w:unhideWhenUsed/>
    <w:rsid w:val="00F63A04"/>
    <w:pPr>
      <w:tabs>
        <w:tab w:val="center" w:pos="4513"/>
        <w:tab w:val="right" w:pos="9026"/>
      </w:tabs>
      <w:spacing w:after="0"/>
    </w:pPr>
  </w:style>
  <w:style w:type="character" w:customStyle="1" w:styleId="HeaderChar">
    <w:name w:val="Header Char"/>
    <w:basedOn w:val="DefaultParagraphFont"/>
    <w:link w:val="Header"/>
    <w:rsid w:val="00F63A04"/>
  </w:style>
  <w:style w:type="paragraph" w:styleId="Footer">
    <w:name w:val="footer"/>
    <w:basedOn w:val="Normal"/>
    <w:link w:val="FooterChar"/>
    <w:uiPriority w:val="99"/>
    <w:unhideWhenUsed/>
    <w:rsid w:val="00F63A04"/>
    <w:pPr>
      <w:tabs>
        <w:tab w:val="center" w:pos="4513"/>
        <w:tab w:val="right" w:pos="9026"/>
      </w:tabs>
      <w:spacing w:after="0"/>
    </w:pPr>
  </w:style>
  <w:style w:type="character" w:customStyle="1" w:styleId="FooterChar">
    <w:name w:val="Footer Char"/>
    <w:basedOn w:val="DefaultParagraphFont"/>
    <w:link w:val="Footer"/>
    <w:uiPriority w:val="99"/>
    <w:rsid w:val="00F63A04"/>
  </w:style>
  <w:style w:type="character" w:styleId="CommentReference">
    <w:name w:val="annotation reference"/>
    <w:basedOn w:val="DefaultParagraphFont"/>
    <w:semiHidden/>
    <w:unhideWhenUsed/>
    <w:rsid w:val="00B63485"/>
    <w:rPr>
      <w:sz w:val="16"/>
      <w:szCs w:val="16"/>
    </w:rPr>
  </w:style>
  <w:style w:type="paragraph" w:styleId="CommentText">
    <w:name w:val="annotation text"/>
    <w:basedOn w:val="Normal"/>
    <w:link w:val="CommentTextChar"/>
    <w:unhideWhenUsed/>
    <w:rsid w:val="00B63485"/>
    <w:rPr>
      <w:sz w:val="20"/>
      <w:szCs w:val="20"/>
    </w:rPr>
  </w:style>
  <w:style w:type="character" w:customStyle="1" w:styleId="CommentTextChar">
    <w:name w:val="Comment Text Char"/>
    <w:basedOn w:val="DefaultParagraphFont"/>
    <w:link w:val="CommentText"/>
    <w:rsid w:val="00B63485"/>
    <w:rPr>
      <w:sz w:val="20"/>
      <w:szCs w:val="20"/>
    </w:rPr>
  </w:style>
  <w:style w:type="paragraph" w:styleId="CommentSubject">
    <w:name w:val="annotation subject"/>
    <w:basedOn w:val="CommentText"/>
    <w:next w:val="CommentText"/>
    <w:link w:val="CommentSubjectChar"/>
    <w:semiHidden/>
    <w:unhideWhenUsed/>
    <w:rsid w:val="00B63485"/>
    <w:rPr>
      <w:b/>
      <w:bCs/>
    </w:rPr>
  </w:style>
  <w:style w:type="character" w:customStyle="1" w:styleId="CommentSubjectChar">
    <w:name w:val="Comment Subject Char"/>
    <w:basedOn w:val="CommentTextChar"/>
    <w:link w:val="CommentSubject"/>
    <w:semiHidden/>
    <w:rsid w:val="00B63485"/>
    <w:rPr>
      <w:b/>
      <w:bCs/>
      <w:sz w:val="20"/>
      <w:szCs w:val="20"/>
    </w:rPr>
  </w:style>
  <w:style w:type="character" w:customStyle="1" w:styleId="Heading2Char">
    <w:name w:val="Heading 2 Char"/>
    <w:basedOn w:val="DefaultParagraphFont"/>
    <w:link w:val="Heading2"/>
    <w:uiPriority w:val="9"/>
    <w:rsid w:val="005A2A31"/>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5A2A31"/>
    <w:rPr>
      <w:rFonts w:ascii="Times New Roman" w:eastAsiaTheme="majorEastAsia" w:hAnsi="Times New Roman" w:cs="Times New Roman"/>
      <w:b/>
      <w:bCs/>
    </w:rPr>
  </w:style>
  <w:style w:type="character" w:customStyle="1" w:styleId="Heading4Char">
    <w:name w:val="Heading 4 Char"/>
    <w:basedOn w:val="DefaultParagraphFont"/>
    <w:link w:val="Heading4"/>
    <w:uiPriority w:val="9"/>
    <w:rsid w:val="005A2A31"/>
    <w:rPr>
      <w:rFonts w:ascii="Times New Roman" w:eastAsiaTheme="majorEastAsia" w:hAnsi="Times New Roman" w:cs="Times New Roman"/>
      <w:b/>
      <w:bCs/>
      <w:iCs/>
    </w:rPr>
  </w:style>
  <w:style w:type="character" w:styleId="PlaceholderText">
    <w:name w:val="Placeholder Text"/>
    <w:basedOn w:val="DefaultParagraphFont"/>
    <w:semiHidden/>
    <w:rsid w:val="005A2A31"/>
    <w:rPr>
      <w:color w:val="808080"/>
    </w:rPr>
  </w:style>
  <w:style w:type="paragraph" w:styleId="Revision">
    <w:name w:val="Revision"/>
    <w:hidden/>
    <w:semiHidden/>
    <w:rsid w:val="005A2A31"/>
    <w:pPr>
      <w:spacing w:after="0"/>
    </w:pPr>
  </w:style>
  <w:style w:type="paragraph" w:customStyle="1" w:styleId="Legend">
    <w:name w:val="Legend"/>
    <w:basedOn w:val="BodyText"/>
    <w:link w:val="LegendChar"/>
    <w:qFormat/>
    <w:rsid w:val="00E232D9"/>
    <w:pPr>
      <w:spacing w:line="360" w:lineRule="auto"/>
      <w:jc w:val="both"/>
    </w:pPr>
    <w:rPr>
      <w:bCs/>
      <w:sz w:val="22"/>
      <w:szCs w:val="22"/>
    </w:rPr>
  </w:style>
  <w:style w:type="character" w:customStyle="1" w:styleId="LegendChar">
    <w:name w:val="Legend Char"/>
    <w:basedOn w:val="BodyTextChar"/>
    <w:link w:val="Legend"/>
    <w:rsid w:val="00E232D9"/>
    <w:rPr>
      <w:rFonts w:ascii="Times New Roman" w:hAnsi="Times New Roman" w:cs="Times New Roman"/>
      <w:bCs/>
      <w:sz w:val="22"/>
      <w:szCs w:val="22"/>
    </w:rPr>
  </w:style>
  <w:style w:type="character" w:styleId="UnresolvedMention">
    <w:name w:val="Unresolved Mention"/>
    <w:basedOn w:val="DefaultParagraphFont"/>
    <w:uiPriority w:val="99"/>
    <w:unhideWhenUsed/>
    <w:rsid w:val="00C227B8"/>
    <w:rPr>
      <w:color w:val="605E5C"/>
      <w:shd w:val="clear" w:color="auto" w:fill="E1DFDD"/>
    </w:rPr>
  </w:style>
  <w:style w:type="character" w:styleId="Mention">
    <w:name w:val="Mention"/>
    <w:basedOn w:val="DefaultParagraphFont"/>
    <w:uiPriority w:val="99"/>
    <w:unhideWhenUsed/>
    <w:rsid w:val="0016771B"/>
    <w:rPr>
      <w:color w:val="2B579A"/>
      <w:shd w:val="clear" w:color="auto" w:fill="E1DFDD"/>
    </w:rPr>
  </w:style>
  <w:style w:type="character" w:styleId="Strong">
    <w:name w:val="Strong"/>
    <w:basedOn w:val="DefaultParagraphFont"/>
    <w:uiPriority w:val="22"/>
    <w:qFormat/>
    <w:rsid w:val="00401C4A"/>
    <w:rPr>
      <w:b/>
      <w:bCs/>
    </w:rPr>
  </w:style>
  <w:style w:type="character" w:customStyle="1" w:styleId="markjdn3hdt4q">
    <w:name w:val="markjdn3hdt4q"/>
    <w:basedOn w:val="DefaultParagraphFont"/>
    <w:rsid w:val="00F433AE"/>
  </w:style>
  <w:style w:type="paragraph" w:customStyle="1" w:styleId="EndNoteBibliographyTitle">
    <w:name w:val="EndNote Bibliography Title"/>
    <w:basedOn w:val="Normal"/>
    <w:link w:val="EndNoteBibliographyTitleChar"/>
    <w:rsid w:val="00297BA1"/>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297BA1"/>
    <w:rPr>
      <w:rFonts w:ascii="Times New Roman" w:hAnsi="Times New Roman" w:cs="Times New Roman"/>
      <w:noProof/>
    </w:rPr>
  </w:style>
  <w:style w:type="paragraph" w:customStyle="1" w:styleId="EndNoteBibliography">
    <w:name w:val="EndNote Bibliography"/>
    <w:basedOn w:val="Normal"/>
    <w:link w:val="EndNoteBibliographyChar"/>
    <w:rsid w:val="00297BA1"/>
    <w:rPr>
      <w:rFonts w:ascii="Times New Roman" w:hAnsi="Times New Roman" w:cs="Times New Roman"/>
      <w:noProof/>
    </w:rPr>
  </w:style>
  <w:style w:type="character" w:customStyle="1" w:styleId="EndNoteBibliographyChar">
    <w:name w:val="EndNote Bibliography Char"/>
    <w:basedOn w:val="DefaultParagraphFont"/>
    <w:link w:val="EndNoteBibliography"/>
    <w:rsid w:val="00297BA1"/>
    <w:rPr>
      <w:rFonts w:ascii="Times New Roman" w:hAnsi="Times New Roman" w:cs="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20728">
      <w:bodyDiv w:val="1"/>
      <w:marLeft w:val="0"/>
      <w:marRight w:val="0"/>
      <w:marTop w:val="0"/>
      <w:marBottom w:val="0"/>
      <w:divBdr>
        <w:top w:val="none" w:sz="0" w:space="0" w:color="auto"/>
        <w:left w:val="none" w:sz="0" w:space="0" w:color="auto"/>
        <w:bottom w:val="none" w:sz="0" w:space="0" w:color="auto"/>
        <w:right w:val="none" w:sz="0" w:space="0" w:color="auto"/>
      </w:divBdr>
    </w:div>
    <w:div w:id="77017489">
      <w:bodyDiv w:val="1"/>
      <w:marLeft w:val="0"/>
      <w:marRight w:val="0"/>
      <w:marTop w:val="0"/>
      <w:marBottom w:val="0"/>
      <w:divBdr>
        <w:top w:val="none" w:sz="0" w:space="0" w:color="auto"/>
        <w:left w:val="none" w:sz="0" w:space="0" w:color="auto"/>
        <w:bottom w:val="none" w:sz="0" w:space="0" w:color="auto"/>
        <w:right w:val="none" w:sz="0" w:space="0" w:color="auto"/>
      </w:divBdr>
    </w:div>
    <w:div w:id="189299728">
      <w:bodyDiv w:val="1"/>
      <w:marLeft w:val="0"/>
      <w:marRight w:val="0"/>
      <w:marTop w:val="0"/>
      <w:marBottom w:val="0"/>
      <w:divBdr>
        <w:top w:val="none" w:sz="0" w:space="0" w:color="auto"/>
        <w:left w:val="none" w:sz="0" w:space="0" w:color="auto"/>
        <w:bottom w:val="none" w:sz="0" w:space="0" w:color="auto"/>
        <w:right w:val="none" w:sz="0" w:space="0" w:color="auto"/>
      </w:divBdr>
    </w:div>
    <w:div w:id="345447965">
      <w:bodyDiv w:val="1"/>
      <w:marLeft w:val="0"/>
      <w:marRight w:val="0"/>
      <w:marTop w:val="0"/>
      <w:marBottom w:val="0"/>
      <w:divBdr>
        <w:top w:val="none" w:sz="0" w:space="0" w:color="auto"/>
        <w:left w:val="none" w:sz="0" w:space="0" w:color="auto"/>
        <w:bottom w:val="none" w:sz="0" w:space="0" w:color="auto"/>
        <w:right w:val="none" w:sz="0" w:space="0" w:color="auto"/>
      </w:divBdr>
    </w:div>
    <w:div w:id="441072589">
      <w:bodyDiv w:val="1"/>
      <w:marLeft w:val="0"/>
      <w:marRight w:val="0"/>
      <w:marTop w:val="0"/>
      <w:marBottom w:val="0"/>
      <w:divBdr>
        <w:top w:val="none" w:sz="0" w:space="0" w:color="auto"/>
        <w:left w:val="none" w:sz="0" w:space="0" w:color="auto"/>
        <w:bottom w:val="none" w:sz="0" w:space="0" w:color="auto"/>
        <w:right w:val="none" w:sz="0" w:space="0" w:color="auto"/>
      </w:divBdr>
    </w:div>
    <w:div w:id="576474446">
      <w:bodyDiv w:val="1"/>
      <w:marLeft w:val="0"/>
      <w:marRight w:val="0"/>
      <w:marTop w:val="0"/>
      <w:marBottom w:val="0"/>
      <w:divBdr>
        <w:top w:val="none" w:sz="0" w:space="0" w:color="auto"/>
        <w:left w:val="none" w:sz="0" w:space="0" w:color="auto"/>
        <w:bottom w:val="none" w:sz="0" w:space="0" w:color="auto"/>
        <w:right w:val="none" w:sz="0" w:space="0" w:color="auto"/>
      </w:divBdr>
    </w:div>
    <w:div w:id="703556521">
      <w:bodyDiv w:val="1"/>
      <w:marLeft w:val="0"/>
      <w:marRight w:val="0"/>
      <w:marTop w:val="0"/>
      <w:marBottom w:val="0"/>
      <w:divBdr>
        <w:top w:val="none" w:sz="0" w:space="0" w:color="auto"/>
        <w:left w:val="none" w:sz="0" w:space="0" w:color="auto"/>
        <w:bottom w:val="none" w:sz="0" w:space="0" w:color="auto"/>
        <w:right w:val="none" w:sz="0" w:space="0" w:color="auto"/>
      </w:divBdr>
    </w:div>
    <w:div w:id="858812860">
      <w:bodyDiv w:val="1"/>
      <w:marLeft w:val="0"/>
      <w:marRight w:val="0"/>
      <w:marTop w:val="0"/>
      <w:marBottom w:val="0"/>
      <w:divBdr>
        <w:top w:val="none" w:sz="0" w:space="0" w:color="auto"/>
        <w:left w:val="none" w:sz="0" w:space="0" w:color="auto"/>
        <w:bottom w:val="none" w:sz="0" w:space="0" w:color="auto"/>
        <w:right w:val="none" w:sz="0" w:space="0" w:color="auto"/>
      </w:divBdr>
    </w:div>
    <w:div w:id="1009138048">
      <w:bodyDiv w:val="1"/>
      <w:marLeft w:val="0"/>
      <w:marRight w:val="0"/>
      <w:marTop w:val="0"/>
      <w:marBottom w:val="0"/>
      <w:divBdr>
        <w:top w:val="none" w:sz="0" w:space="0" w:color="auto"/>
        <w:left w:val="none" w:sz="0" w:space="0" w:color="auto"/>
        <w:bottom w:val="none" w:sz="0" w:space="0" w:color="auto"/>
        <w:right w:val="none" w:sz="0" w:space="0" w:color="auto"/>
      </w:divBdr>
    </w:div>
    <w:div w:id="1117916814">
      <w:bodyDiv w:val="1"/>
      <w:marLeft w:val="0"/>
      <w:marRight w:val="0"/>
      <w:marTop w:val="0"/>
      <w:marBottom w:val="0"/>
      <w:divBdr>
        <w:top w:val="none" w:sz="0" w:space="0" w:color="auto"/>
        <w:left w:val="none" w:sz="0" w:space="0" w:color="auto"/>
        <w:bottom w:val="none" w:sz="0" w:space="0" w:color="auto"/>
        <w:right w:val="none" w:sz="0" w:space="0" w:color="auto"/>
      </w:divBdr>
    </w:div>
    <w:div w:id="1238704553">
      <w:bodyDiv w:val="1"/>
      <w:marLeft w:val="0"/>
      <w:marRight w:val="0"/>
      <w:marTop w:val="0"/>
      <w:marBottom w:val="0"/>
      <w:divBdr>
        <w:top w:val="none" w:sz="0" w:space="0" w:color="auto"/>
        <w:left w:val="none" w:sz="0" w:space="0" w:color="auto"/>
        <w:bottom w:val="none" w:sz="0" w:space="0" w:color="auto"/>
        <w:right w:val="none" w:sz="0" w:space="0" w:color="auto"/>
      </w:divBdr>
    </w:div>
    <w:div w:id="1351754873">
      <w:bodyDiv w:val="1"/>
      <w:marLeft w:val="0"/>
      <w:marRight w:val="0"/>
      <w:marTop w:val="0"/>
      <w:marBottom w:val="0"/>
      <w:divBdr>
        <w:top w:val="none" w:sz="0" w:space="0" w:color="auto"/>
        <w:left w:val="none" w:sz="0" w:space="0" w:color="auto"/>
        <w:bottom w:val="none" w:sz="0" w:space="0" w:color="auto"/>
        <w:right w:val="none" w:sz="0" w:space="0" w:color="auto"/>
      </w:divBdr>
    </w:div>
    <w:div w:id="1420826724">
      <w:bodyDiv w:val="1"/>
      <w:marLeft w:val="0"/>
      <w:marRight w:val="0"/>
      <w:marTop w:val="0"/>
      <w:marBottom w:val="0"/>
      <w:divBdr>
        <w:top w:val="none" w:sz="0" w:space="0" w:color="auto"/>
        <w:left w:val="none" w:sz="0" w:space="0" w:color="auto"/>
        <w:bottom w:val="none" w:sz="0" w:space="0" w:color="auto"/>
        <w:right w:val="none" w:sz="0" w:space="0" w:color="auto"/>
      </w:divBdr>
      <w:divsChild>
        <w:div w:id="136341445">
          <w:marLeft w:val="0"/>
          <w:marRight w:val="0"/>
          <w:marTop w:val="0"/>
          <w:marBottom w:val="0"/>
          <w:divBdr>
            <w:top w:val="none" w:sz="0" w:space="0" w:color="auto"/>
            <w:left w:val="none" w:sz="0" w:space="0" w:color="auto"/>
            <w:bottom w:val="none" w:sz="0" w:space="0" w:color="auto"/>
            <w:right w:val="none" w:sz="0" w:space="0" w:color="auto"/>
          </w:divBdr>
        </w:div>
        <w:div w:id="649097244">
          <w:marLeft w:val="0"/>
          <w:marRight w:val="0"/>
          <w:marTop w:val="0"/>
          <w:marBottom w:val="0"/>
          <w:divBdr>
            <w:top w:val="none" w:sz="0" w:space="0" w:color="auto"/>
            <w:left w:val="none" w:sz="0" w:space="0" w:color="auto"/>
            <w:bottom w:val="none" w:sz="0" w:space="0" w:color="auto"/>
            <w:right w:val="none" w:sz="0" w:space="0" w:color="auto"/>
          </w:divBdr>
        </w:div>
        <w:div w:id="665474349">
          <w:marLeft w:val="0"/>
          <w:marRight w:val="0"/>
          <w:marTop w:val="0"/>
          <w:marBottom w:val="0"/>
          <w:divBdr>
            <w:top w:val="none" w:sz="0" w:space="0" w:color="auto"/>
            <w:left w:val="none" w:sz="0" w:space="0" w:color="auto"/>
            <w:bottom w:val="none" w:sz="0" w:space="0" w:color="auto"/>
            <w:right w:val="none" w:sz="0" w:space="0" w:color="auto"/>
          </w:divBdr>
        </w:div>
        <w:div w:id="757293998">
          <w:marLeft w:val="0"/>
          <w:marRight w:val="0"/>
          <w:marTop w:val="0"/>
          <w:marBottom w:val="0"/>
          <w:divBdr>
            <w:top w:val="none" w:sz="0" w:space="0" w:color="auto"/>
            <w:left w:val="none" w:sz="0" w:space="0" w:color="auto"/>
            <w:bottom w:val="none" w:sz="0" w:space="0" w:color="auto"/>
            <w:right w:val="none" w:sz="0" w:space="0" w:color="auto"/>
          </w:divBdr>
        </w:div>
        <w:div w:id="776407477">
          <w:marLeft w:val="0"/>
          <w:marRight w:val="0"/>
          <w:marTop w:val="0"/>
          <w:marBottom w:val="0"/>
          <w:divBdr>
            <w:top w:val="none" w:sz="0" w:space="0" w:color="auto"/>
            <w:left w:val="none" w:sz="0" w:space="0" w:color="auto"/>
            <w:bottom w:val="none" w:sz="0" w:space="0" w:color="auto"/>
            <w:right w:val="none" w:sz="0" w:space="0" w:color="auto"/>
          </w:divBdr>
        </w:div>
        <w:div w:id="1385253170">
          <w:marLeft w:val="0"/>
          <w:marRight w:val="0"/>
          <w:marTop w:val="0"/>
          <w:marBottom w:val="0"/>
          <w:divBdr>
            <w:top w:val="none" w:sz="0" w:space="0" w:color="auto"/>
            <w:left w:val="none" w:sz="0" w:space="0" w:color="auto"/>
            <w:bottom w:val="none" w:sz="0" w:space="0" w:color="auto"/>
            <w:right w:val="none" w:sz="0" w:space="0" w:color="auto"/>
          </w:divBdr>
        </w:div>
      </w:divsChild>
    </w:div>
    <w:div w:id="1495223891">
      <w:bodyDiv w:val="1"/>
      <w:marLeft w:val="0"/>
      <w:marRight w:val="0"/>
      <w:marTop w:val="0"/>
      <w:marBottom w:val="0"/>
      <w:divBdr>
        <w:top w:val="none" w:sz="0" w:space="0" w:color="auto"/>
        <w:left w:val="none" w:sz="0" w:space="0" w:color="auto"/>
        <w:bottom w:val="none" w:sz="0" w:space="0" w:color="auto"/>
        <w:right w:val="none" w:sz="0" w:space="0" w:color="auto"/>
      </w:divBdr>
    </w:div>
    <w:div w:id="1944922394">
      <w:bodyDiv w:val="1"/>
      <w:marLeft w:val="0"/>
      <w:marRight w:val="0"/>
      <w:marTop w:val="0"/>
      <w:marBottom w:val="0"/>
      <w:divBdr>
        <w:top w:val="none" w:sz="0" w:space="0" w:color="auto"/>
        <w:left w:val="none" w:sz="0" w:space="0" w:color="auto"/>
        <w:bottom w:val="none" w:sz="0" w:space="0" w:color="auto"/>
        <w:right w:val="none" w:sz="0" w:space="0" w:color="auto"/>
      </w:divBdr>
    </w:div>
    <w:div w:id="2002342507">
      <w:bodyDiv w:val="1"/>
      <w:marLeft w:val="0"/>
      <w:marRight w:val="0"/>
      <w:marTop w:val="0"/>
      <w:marBottom w:val="0"/>
      <w:divBdr>
        <w:top w:val="none" w:sz="0" w:space="0" w:color="auto"/>
        <w:left w:val="none" w:sz="0" w:space="0" w:color="auto"/>
        <w:bottom w:val="none" w:sz="0" w:space="0" w:color="auto"/>
        <w:right w:val="none" w:sz="0" w:space="0" w:color="auto"/>
      </w:divBdr>
    </w:div>
    <w:div w:id="20428242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6.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png"/><Relationship Id="rId10" Type="http://schemas.microsoft.com/office/2016/09/relationships/commentsIds" Target="commentsId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E96B3-8CE9-4B1F-86CF-03787E957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11499</TotalTime>
  <Pages>69</Pages>
  <Words>66056</Words>
  <Characters>376521</Characters>
  <Application>Microsoft Office Word</Application>
  <DocSecurity>0</DocSecurity>
  <Lines>3137</Lines>
  <Paragraphs>883</Paragraphs>
  <ScaleCrop>false</ScaleCrop>
  <HeadingPairs>
    <vt:vector size="2" baseType="variant">
      <vt:variant>
        <vt:lpstr>Title</vt:lpstr>
      </vt:variant>
      <vt:variant>
        <vt:i4>1</vt:i4>
      </vt:variant>
    </vt:vector>
  </HeadingPairs>
  <TitlesOfParts>
    <vt:vector size="1" baseType="lpstr">
      <vt:lpstr>Geostatistical modelling paper</vt:lpstr>
    </vt:vector>
  </TitlesOfParts>
  <Company/>
  <LinksUpToDate>false</LinksUpToDate>
  <CharactersWithSpaces>441694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Geostatistical modelling paper</dc:title>
  <dc:subject/>
  <dc:creator>Karen McCulloch</dc:creator>
  <cp:keywords/>
  <dc:description/>
  <cp:lastModifiedBy>HIMAL SHRESTHA</cp:lastModifiedBy>
  <cp:revision>98</cp:revision>
  <dcterms:created xsi:type="dcterms:W3CDTF">2022-06-16T11:33:00Z</dcterms:created>
  <dcterms:modified xsi:type="dcterms:W3CDTF">2022-10-12T19:23:00Z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lAbbreviations" value="true"/&gt;&lt;/prefs&gt;&lt;/data&gt;</vt:lpwstr>
  </property>
  <property fmtid="{D5CDD505-2E9C-101B-9397-08002B2CF9AE}" pid="3" name="ZOTERO_PREF_1">
    <vt:lpwstr>&lt;data data-version="3" zotero-version="6.0.8"&gt;&lt;session id="Gw686vD4"/&gt;&lt;style id="http://www.zotero.org/styles/apa" locale="en-GB" hasBibliography="1" bibliographyStyleHasBeenSet="1"/&gt;&lt;prefs&gt;&lt;pref name="fieldType" value="Field"/&gt;&lt;pref name="automaticJourna</vt:lpwstr>
  </property>
</Properties>
</file>